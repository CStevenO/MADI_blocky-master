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37451" w14:textId="77777777" w:rsidR="009016DB" w:rsidRPr="002E71FB" w:rsidRDefault="009016DB" w:rsidP="009016DB">
      <w:pPr>
        <w:jc w:val="center"/>
        <w:rPr>
          <w:b/>
          <w:szCs w:val="36"/>
        </w:rPr>
      </w:pPr>
      <w:bookmarkStart w:id="0" w:name="_Hlk45114582"/>
      <w:r>
        <w:rPr>
          <w:b/>
          <w:szCs w:val="36"/>
        </w:rPr>
        <w:t>IMPLEMENTACIÓN DE UNA PLATAFORMA DE PROGRAMACIÓN VISUAL CON BLOCKLY COMO PARTE DEL PROYECTO MADI</w:t>
      </w:r>
    </w:p>
    <w:p w14:paraId="63421BA5" w14:textId="77777777" w:rsidR="009016DB" w:rsidRPr="002E71FB" w:rsidRDefault="009016DB" w:rsidP="009016DB">
      <w:pPr>
        <w:jc w:val="center"/>
        <w:rPr>
          <w:b/>
          <w:szCs w:val="36"/>
        </w:rPr>
      </w:pPr>
    </w:p>
    <w:p w14:paraId="7A2B6912" w14:textId="77777777" w:rsidR="009016DB" w:rsidRPr="002E71FB" w:rsidRDefault="009016DB" w:rsidP="009016DB">
      <w:pPr>
        <w:jc w:val="center"/>
        <w:rPr>
          <w:b/>
          <w:szCs w:val="36"/>
        </w:rPr>
      </w:pPr>
    </w:p>
    <w:p w14:paraId="6E6AD976" w14:textId="77777777" w:rsidR="009016DB" w:rsidRPr="002E71FB" w:rsidRDefault="009016DB" w:rsidP="009016DB">
      <w:pPr>
        <w:jc w:val="center"/>
        <w:rPr>
          <w:b/>
          <w:szCs w:val="36"/>
        </w:rPr>
      </w:pPr>
    </w:p>
    <w:p w14:paraId="142582E0" w14:textId="77777777" w:rsidR="009016DB" w:rsidRPr="002E71FB" w:rsidRDefault="009016DB" w:rsidP="009016DB">
      <w:pPr>
        <w:jc w:val="center"/>
        <w:rPr>
          <w:b/>
          <w:szCs w:val="36"/>
        </w:rPr>
      </w:pPr>
    </w:p>
    <w:p w14:paraId="7E1A7A5A" w14:textId="77777777" w:rsidR="009016DB" w:rsidRPr="002E71FB" w:rsidRDefault="009016DB" w:rsidP="009016DB">
      <w:pPr>
        <w:jc w:val="center"/>
        <w:rPr>
          <w:b/>
          <w:szCs w:val="36"/>
        </w:rPr>
      </w:pPr>
    </w:p>
    <w:p w14:paraId="58D4CAA0" w14:textId="77777777" w:rsidR="009016DB" w:rsidRPr="002E71FB" w:rsidRDefault="009016DB" w:rsidP="009016DB">
      <w:pPr>
        <w:jc w:val="center"/>
        <w:rPr>
          <w:b/>
          <w:szCs w:val="36"/>
        </w:rPr>
      </w:pPr>
    </w:p>
    <w:p w14:paraId="766E46BF" w14:textId="77777777" w:rsidR="009016DB" w:rsidRPr="002E71FB" w:rsidRDefault="009016DB" w:rsidP="009016DB">
      <w:pPr>
        <w:jc w:val="center"/>
        <w:rPr>
          <w:b/>
          <w:szCs w:val="36"/>
        </w:rPr>
      </w:pPr>
    </w:p>
    <w:p w14:paraId="7F9CF96E" w14:textId="77777777" w:rsidR="009016DB" w:rsidRPr="002E71FB" w:rsidRDefault="009016DB" w:rsidP="009016DB">
      <w:pPr>
        <w:jc w:val="center"/>
        <w:rPr>
          <w:b/>
          <w:szCs w:val="36"/>
        </w:rPr>
      </w:pPr>
    </w:p>
    <w:p w14:paraId="4419EE77" w14:textId="77777777" w:rsidR="009016DB" w:rsidRPr="002E71FB" w:rsidRDefault="009016DB" w:rsidP="009016DB">
      <w:pPr>
        <w:jc w:val="center"/>
        <w:rPr>
          <w:b/>
          <w:szCs w:val="36"/>
        </w:rPr>
      </w:pPr>
    </w:p>
    <w:p w14:paraId="31DE2EA9" w14:textId="77777777" w:rsidR="009016DB" w:rsidRPr="002E71FB" w:rsidRDefault="009016DB" w:rsidP="009016DB">
      <w:pPr>
        <w:jc w:val="center"/>
        <w:rPr>
          <w:b/>
          <w:szCs w:val="36"/>
        </w:rPr>
      </w:pPr>
      <w:r>
        <w:rPr>
          <w:b/>
          <w:szCs w:val="36"/>
        </w:rPr>
        <w:t>CARLOS STEVEN ORTIZ COPETE</w:t>
      </w:r>
    </w:p>
    <w:p w14:paraId="33B0E4A9" w14:textId="77777777" w:rsidR="009016DB" w:rsidRPr="002E71FB" w:rsidRDefault="009016DB" w:rsidP="009016DB">
      <w:pPr>
        <w:jc w:val="center"/>
        <w:rPr>
          <w:b/>
          <w:szCs w:val="36"/>
        </w:rPr>
      </w:pPr>
    </w:p>
    <w:p w14:paraId="2440E403" w14:textId="77777777" w:rsidR="009016DB" w:rsidRPr="002E71FB" w:rsidRDefault="009016DB" w:rsidP="009016DB">
      <w:pPr>
        <w:jc w:val="center"/>
        <w:rPr>
          <w:b/>
          <w:szCs w:val="36"/>
        </w:rPr>
      </w:pPr>
    </w:p>
    <w:p w14:paraId="68781EE7" w14:textId="77777777" w:rsidR="009016DB" w:rsidRDefault="009016DB" w:rsidP="009016DB">
      <w:pPr>
        <w:jc w:val="center"/>
        <w:rPr>
          <w:b/>
          <w:szCs w:val="36"/>
        </w:rPr>
      </w:pPr>
    </w:p>
    <w:p w14:paraId="63467F9F" w14:textId="77777777" w:rsidR="009016DB" w:rsidRDefault="009016DB" w:rsidP="009016DB">
      <w:pPr>
        <w:jc w:val="center"/>
        <w:rPr>
          <w:b/>
          <w:szCs w:val="36"/>
        </w:rPr>
      </w:pPr>
    </w:p>
    <w:p w14:paraId="229AF2B2" w14:textId="77777777" w:rsidR="009016DB" w:rsidRDefault="009016DB" w:rsidP="009016DB">
      <w:pPr>
        <w:jc w:val="center"/>
        <w:rPr>
          <w:b/>
          <w:szCs w:val="36"/>
        </w:rPr>
      </w:pPr>
    </w:p>
    <w:p w14:paraId="2D5D5AC6" w14:textId="77777777" w:rsidR="009016DB" w:rsidRDefault="009016DB" w:rsidP="009016DB">
      <w:pPr>
        <w:jc w:val="center"/>
        <w:rPr>
          <w:b/>
          <w:szCs w:val="36"/>
        </w:rPr>
      </w:pPr>
    </w:p>
    <w:p w14:paraId="71703C09" w14:textId="77777777" w:rsidR="009016DB" w:rsidRDefault="009016DB" w:rsidP="009016DB">
      <w:pPr>
        <w:jc w:val="center"/>
        <w:rPr>
          <w:b/>
          <w:szCs w:val="36"/>
        </w:rPr>
      </w:pPr>
    </w:p>
    <w:p w14:paraId="79BC2ADD" w14:textId="77777777" w:rsidR="009016DB" w:rsidRDefault="009016DB" w:rsidP="009016DB">
      <w:pPr>
        <w:jc w:val="center"/>
        <w:rPr>
          <w:b/>
          <w:szCs w:val="36"/>
        </w:rPr>
      </w:pPr>
    </w:p>
    <w:p w14:paraId="42C55B64" w14:textId="77777777" w:rsidR="009016DB" w:rsidRDefault="009016DB" w:rsidP="009016DB">
      <w:pPr>
        <w:jc w:val="center"/>
        <w:rPr>
          <w:b/>
          <w:szCs w:val="36"/>
        </w:rPr>
      </w:pPr>
    </w:p>
    <w:p w14:paraId="284FF5F4" w14:textId="77777777" w:rsidR="009016DB" w:rsidRDefault="009016DB" w:rsidP="009016DB">
      <w:pPr>
        <w:jc w:val="center"/>
        <w:rPr>
          <w:b/>
          <w:szCs w:val="36"/>
        </w:rPr>
      </w:pPr>
    </w:p>
    <w:p w14:paraId="1E9B5754" w14:textId="77777777" w:rsidR="009016DB" w:rsidRDefault="009016DB" w:rsidP="009016DB">
      <w:pPr>
        <w:jc w:val="center"/>
        <w:rPr>
          <w:b/>
          <w:szCs w:val="36"/>
        </w:rPr>
      </w:pPr>
    </w:p>
    <w:p w14:paraId="4871E225" w14:textId="77777777" w:rsidR="009016DB" w:rsidRPr="002E71FB" w:rsidRDefault="009016DB" w:rsidP="009016DB">
      <w:pPr>
        <w:jc w:val="center"/>
        <w:rPr>
          <w:b/>
          <w:szCs w:val="36"/>
        </w:rPr>
      </w:pPr>
    </w:p>
    <w:p w14:paraId="53FD7ADC" w14:textId="77777777" w:rsidR="009016DB" w:rsidRDefault="009016DB" w:rsidP="009016DB">
      <w:pPr>
        <w:jc w:val="center"/>
        <w:rPr>
          <w:b/>
          <w:szCs w:val="36"/>
        </w:rPr>
      </w:pPr>
    </w:p>
    <w:p w14:paraId="3E5F2675" w14:textId="77777777" w:rsidR="009016DB" w:rsidRDefault="009016DB" w:rsidP="009016DB">
      <w:pPr>
        <w:jc w:val="center"/>
        <w:rPr>
          <w:b/>
          <w:szCs w:val="36"/>
        </w:rPr>
      </w:pPr>
    </w:p>
    <w:p w14:paraId="63533CDB" w14:textId="77777777" w:rsidR="009016DB" w:rsidRPr="002E71FB" w:rsidRDefault="009016DB" w:rsidP="009016DB">
      <w:pPr>
        <w:jc w:val="center"/>
        <w:rPr>
          <w:b/>
          <w:szCs w:val="36"/>
        </w:rPr>
      </w:pPr>
    </w:p>
    <w:p w14:paraId="0B527C0C" w14:textId="67EFBB46" w:rsidR="009016DB" w:rsidRPr="002E71FB" w:rsidRDefault="009016DB" w:rsidP="009016DB">
      <w:pPr>
        <w:spacing w:after="0"/>
        <w:jc w:val="center"/>
        <w:rPr>
          <w:b/>
          <w:szCs w:val="36"/>
        </w:rPr>
      </w:pPr>
      <w:commentRangeStart w:id="1"/>
      <w:del w:id="2" w:author="Diany Lorena Hincapie Melo" w:date="2020-07-08T08:41:00Z">
        <w:r w:rsidRPr="00EE4A3B" w:rsidDel="001E1669">
          <w:rPr>
            <w:b/>
            <w:szCs w:val="36"/>
            <w:highlight w:val="yellow"/>
          </w:rPr>
          <w:delText>ESCUELA COLOMBIANA DE CARRERAS INDUSTRIALES</w:delText>
        </w:r>
        <w:commentRangeEnd w:id="1"/>
        <w:r w:rsidR="00EE4A3B" w:rsidRPr="00EE4A3B" w:rsidDel="001E1669">
          <w:rPr>
            <w:rStyle w:val="Refdecomentario"/>
            <w:highlight w:val="yellow"/>
          </w:rPr>
          <w:commentReference w:id="1"/>
        </w:r>
      </w:del>
      <w:ins w:id="3" w:author="Diany Lorena Hincapie Melo" w:date="2020-07-08T08:41:00Z">
        <w:r w:rsidR="001E1669">
          <w:rPr>
            <w:b/>
            <w:szCs w:val="36"/>
          </w:rPr>
          <w:t>UNIVERSIDAD ECCI</w:t>
        </w:r>
      </w:ins>
    </w:p>
    <w:p w14:paraId="766D8DB5" w14:textId="33C2D74E" w:rsidR="009016DB" w:rsidRPr="002E71FB" w:rsidRDefault="009016DB" w:rsidP="009016DB">
      <w:pPr>
        <w:spacing w:after="0"/>
        <w:jc w:val="center"/>
        <w:rPr>
          <w:b/>
          <w:szCs w:val="36"/>
        </w:rPr>
      </w:pPr>
      <w:r>
        <w:rPr>
          <w:b/>
          <w:szCs w:val="36"/>
        </w:rPr>
        <w:t xml:space="preserve">FACULTAD DE INGENIERÍA </w:t>
      </w:r>
      <w:del w:id="4" w:author="UECCI" w:date="2020-07-07T11:04:00Z">
        <w:r w:rsidDel="00EE4A3B">
          <w:rPr>
            <w:b/>
            <w:szCs w:val="36"/>
          </w:rPr>
          <w:delText>MECATRÓ</w:delText>
        </w:r>
        <w:r w:rsidRPr="002E71FB" w:rsidDel="00EE4A3B">
          <w:rPr>
            <w:b/>
            <w:szCs w:val="36"/>
          </w:rPr>
          <w:delText>NICA</w:delText>
        </w:r>
      </w:del>
    </w:p>
    <w:p w14:paraId="63E23F2E" w14:textId="77777777" w:rsidR="009016DB" w:rsidRPr="002E71FB" w:rsidRDefault="009016DB" w:rsidP="009016DB">
      <w:pPr>
        <w:spacing w:after="0"/>
        <w:jc w:val="center"/>
        <w:rPr>
          <w:b/>
          <w:szCs w:val="36"/>
        </w:rPr>
      </w:pPr>
      <w:r>
        <w:rPr>
          <w:b/>
          <w:szCs w:val="36"/>
        </w:rPr>
        <w:t>PROGRAMA INGENIERÍ</w:t>
      </w:r>
      <w:r w:rsidRPr="002E71FB">
        <w:rPr>
          <w:b/>
          <w:szCs w:val="36"/>
        </w:rPr>
        <w:t xml:space="preserve">A </w:t>
      </w:r>
      <w:r>
        <w:rPr>
          <w:b/>
          <w:szCs w:val="36"/>
        </w:rPr>
        <w:t>MECATRÓ</w:t>
      </w:r>
      <w:r w:rsidRPr="002E71FB">
        <w:rPr>
          <w:b/>
          <w:szCs w:val="36"/>
        </w:rPr>
        <w:t>NICA</w:t>
      </w:r>
    </w:p>
    <w:p w14:paraId="799EAD3C" w14:textId="77777777" w:rsidR="009016DB" w:rsidRPr="002E71FB" w:rsidRDefault="009016DB" w:rsidP="009016DB">
      <w:pPr>
        <w:spacing w:after="0"/>
        <w:jc w:val="center"/>
        <w:rPr>
          <w:b/>
          <w:szCs w:val="36"/>
        </w:rPr>
      </w:pPr>
      <w:r w:rsidRPr="002E71FB">
        <w:rPr>
          <w:b/>
          <w:szCs w:val="36"/>
        </w:rPr>
        <w:t>BOGOTÁ D.C.</w:t>
      </w:r>
    </w:p>
    <w:p w14:paraId="5768DBB8" w14:textId="468B2B4B" w:rsidR="009016DB" w:rsidRDefault="00373FB5" w:rsidP="009016DB">
      <w:pPr>
        <w:spacing w:after="0"/>
        <w:jc w:val="center"/>
        <w:rPr>
          <w:b/>
          <w:szCs w:val="36"/>
        </w:rPr>
      </w:pPr>
      <w:r>
        <w:rPr>
          <w:b/>
          <w:szCs w:val="36"/>
        </w:rPr>
        <w:t>AÑO 2020</w:t>
      </w:r>
    </w:p>
    <w:p w14:paraId="6CC204AC" w14:textId="77777777" w:rsidR="009016DB" w:rsidRPr="002E71FB" w:rsidRDefault="009016DB" w:rsidP="009016DB">
      <w:pPr>
        <w:jc w:val="center"/>
        <w:rPr>
          <w:b/>
          <w:szCs w:val="36"/>
        </w:rPr>
      </w:pPr>
      <w:r>
        <w:rPr>
          <w:b/>
          <w:szCs w:val="36"/>
        </w:rPr>
        <w:lastRenderedPageBreak/>
        <w:t>IMPLEMENTACIÓN DE UNA PLATAFORMA DE PROGRAMACIÓN VISUAL CON BLOCKLY COMO PARTE DEL PROYECTO MADI</w:t>
      </w:r>
    </w:p>
    <w:p w14:paraId="6A3A2ABA" w14:textId="77777777" w:rsidR="009016DB" w:rsidRPr="002E71FB" w:rsidRDefault="009016DB" w:rsidP="009016DB">
      <w:pPr>
        <w:jc w:val="center"/>
        <w:rPr>
          <w:b/>
          <w:szCs w:val="36"/>
        </w:rPr>
      </w:pPr>
    </w:p>
    <w:p w14:paraId="5485FF4E" w14:textId="77777777" w:rsidR="009016DB" w:rsidRPr="002E71FB" w:rsidRDefault="009016DB" w:rsidP="009016DB">
      <w:pPr>
        <w:jc w:val="center"/>
        <w:rPr>
          <w:b/>
          <w:szCs w:val="36"/>
        </w:rPr>
      </w:pPr>
    </w:p>
    <w:p w14:paraId="33A03618" w14:textId="77777777" w:rsidR="009016DB" w:rsidRPr="002E71FB" w:rsidRDefault="009016DB" w:rsidP="009016DB">
      <w:pPr>
        <w:jc w:val="center"/>
        <w:rPr>
          <w:b/>
          <w:szCs w:val="36"/>
        </w:rPr>
      </w:pPr>
    </w:p>
    <w:p w14:paraId="2447F9A2" w14:textId="77777777" w:rsidR="009016DB" w:rsidRPr="002E71FB" w:rsidRDefault="009016DB" w:rsidP="009016DB">
      <w:pPr>
        <w:jc w:val="center"/>
        <w:rPr>
          <w:b/>
          <w:szCs w:val="36"/>
        </w:rPr>
      </w:pPr>
    </w:p>
    <w:p w14:paraId="78407731" w14:textId="77777777" w:rsidR="009016DB" w:rsidRPr="002E71FB" w:rsidRDefault="009016DB" w:rsidP="009016DB">
      <w:pPr>
        <w:jc w:val="center"/>
        <w:rPr>
          <w:b/>
          <w:szCs w:val="36"/>
        </w:rPr>
      </w:pPr>
    </w:p>
    <w:p w14:paraId="5C298D9B" w14:textId="77777777" w:rsidR="009016DB" w:rsidRPr="002E71FB" w:rsidRDefault="009016DB" w:rsidP="009016DB">
      <w:pPr>
        <w:jc w:val="center"/>
        <w:rPr>
          <w:b/>
          <w:szCs w:val="36"/>
        </w:rPr>
      </w:pPr>
      <w:r>
        <w:rPr>
          <w:b/>
          <w:szCs w:val="36"/>
        </w:rPr>
        <w:t>CARLOS STEVEN ORTIZ COPETE</w:t>
      </w:r>
    </w:p>
    <w:p w14:paraId="412A686C" w14:textId="77777777" w:rsidR="009016DB" w:rsidRPr="002E71FB" w:rsidRDefault="009016DB" w:rsidP="009016DB">
      <w:pPr>
        <w:jc w:val="center"/>
        <w:rPr>
          <w:b/>
          <w:szCs w:val="36"/>
        </w:rPr>
      </w:pPr>
    </w:p>
    <w:p w14:paraId="12F4CD68" w14:textId="77777777" w:rsidR="009016DB" w:rsidRPr="002E71FB" w:rsidRDefault="009016DB" w:rsidP="009016DB">
      <w:pPr>
        <w:jc w:val="center"/>
        <w:rPr>
          <w:b/>
          <w:szCs w:val="36"/>
        </w:rPr>
      </w:pPr>
    </w:p>
    <w:p w14:paraId="5478BDE9" w14:textId="77777777" w:rsidR="009016DB" w:rsidRPr="002E71FB" w:rsidRDefault="009016DB" w:rsidP="009016DB">
      <w:pPr>
        <w:jc w:val="center"/>
        <w:rPr>
          <w:b/>
          <w:szCs w:val="36"/>
        </w:rPr>
      </w:pPr>
    </w:p>
    <w:p w14:paraId="371A7726" w14:textId="77777777" w:rsidR="009016DB" w:rsidRPr="002E71FB" w:rsidRDefault="009016DB" w:rsidP="009016DB">
      <w:pPr>
        <w:jc w:val="center"/>
        <w:rPr>
          <w:b/>
          <w:szCs w:val="36"/>
        </w:rPr>
      </w:pPr>
    </w:p>
    <w:p w14:paraId="0D59CF0A" w14:textId="77777777" w:rsidR="009016DB" w:rsidRDefault="009016DB" w:rsidP="009016DB">
      <w:pPr>
        <w:jc w:val="center"/>
        <w:rPr>
          <w:b/>
          <w:szCs w:val="36"/>
        </w:rPr>
      </w:pPr>
      <w:r>
        <w:rPr>
          <w:b/>
          <w:szCs w:val="36"/>
        </w:rPr>
        <w:t>Proyecto de investigación</w:t>
      </w:r>
    </w:p>
    <w:p w14:paraId="49686B21" w14:textId="77777777" w:rsidR="009016DB" w:rsidRDefault="009016DB" w:rsidP="009016DB">
      <w:pPr>
        <w:jc w:val="center"/>
        <w:rPr>
          <w:b/>
          <w:szCs w:val="36"/>
        </w:rPr>
      </w:pPr>
    </w:p>
    <w:p w14:paraId="45E2A92E" w14:textId="77777777" w:rsidR="009016DB" w:rsidRDefault="009016DB" w:rsidP="009016DB">
      <w:pPr>
        <w:jc w:val="center"/>
        <w:rPr>
          <w:b/>
          <w:szCs w:val="36"/>
        </w:rPr>
      </w:pPr>
    </w:p>
    <w:p w14:paraId="23811B89" w14:textId="77777777" w:rsidR="009016DB" w:rsidRDefault="009016DB" w:rsidP="009016DB">
      <w:pPr>
        <w:jc w:val="center"/>
        <w:rPr>
          <w:b/>
          <w:szCs w:val="36"/>
        </w:rPr>
      </w:pPr>
    </w:p>
    <w:p w14:paraId="2B0A17BC" w14:textId="77777777" w:rsidR="009016DB" w:rsidRDefault="009016DB" w:rsidP="009016DB">
      <w:pPr>
        <w:jc w:val="center"/>
        <w:rPr>
          <w:b/>
          <w:szCs w:val="36"/>
        </w:rPr>
      </w:pPr>
      <w:r>
        <w:rPr>
          <w:b/>
          <w:szCs w:val="36"/>
        </w:rPr>
        <w:t>DOCENTE</w:t>
      </w:r>
    </w:p>
    <w:p w14:paraId="3D3D4D48" w14:textId="77777777" w:rsidR="009016DB" w:rsidRPr="002E71FB" w:rsidRDefault="009016DB" w:rsidP="009016DB">
      <w:pPr>
        <w:jc w:val="center"/>
        <w:rPr>
          <w:b/>
          <w:szCs w:val="36"/>
        </w:rPr>
      </w:pPr>
      <w:r w:rsidRPr="002E71FB">
        <w:rPr>
          <w:b/>
          <w:szCs w:val="36"/>
        </w:rPr>
        <w:t>FERNEY ALBERTO BELTRAN MOLINA</w:t>
      </w:r>
    </w:p>
    <w:p w14:paraId="73CA8FA8" w14:textId="77777777" w:rsidR="009016DB" w:rsidRDefault="009016DB" w:rsidP="009016DB">
      <w:pPr>
        <w:jc w:val="center"/>
        <w:rPr>
          <w:b/>
          <w:szCs w:val="36"/>
        </w:rPr>
      </w:pPr>
    </w:p>
    <w:p w14:paraId="3CF60B54" w14:textId="77777777" w:rsidR="009016DB" w:rsidRDefault="009016DB" w:rsidP="009016DB">
      <w:pPr>
        <w:jc w:val="center"/>
        <w:rPr>
          <w:b/>
          <w:szCs w:val="36"/>
        </w:rPr>
      </w:pPr>
    </w:p>
    <w:p w14:paraId="461D738D" w14:textId="77777777" w:rsidR="009016DB" w:rsidRDefault="009016DB" w:rsidP="009016DB">
      <w:pPr>
        <w:ind w:left="0" w:firstLine="0"/>
        <w:rPr>
          <w:b/>
          <w:szCs w:val="36"/>
        </w:rPr>
      </w:pPr>
    </w:p>
    <w:p w14:paraId="72E6C07C" w14:textId="77777777" w:rsidR="009016DB" w:rsidRDefault="009016DB" w:rsidP="009016DB">
      <w:pPr>
        <w:ind w:left="0" w:firstLine="0"/>
        <w:rPr>
          <w:b/>
          <w:szCs w:val="36"/>
        </w:rPr>
      </w:pPr>
    </w:p>
    <w:p w14:paraId="19735434" w14:textId="77777777" w:rsidR="009016DB" w:rsidRDefault="009016DB" w:rsidP="009016DB">
      <w:pPr>
        <w:ind w:left="0" w:firstLine="0"/>
        <w:rPr>
          <w:b/>
          <w:szCs w:val="36"/>
        </w:rPr>
      </w:pPr>
    </w:p>
    <w:p w14:paraId="78720BCE" w14:textId="77777777" w:rsidR="009016DB" w:rsidRDefault="009016DB" w:rsidP="009016DB">
      <w:pPr>
        <w:ind w:left="0" w:firstLine="0"/>
        <w:rPr>
          <w:b/>
          <w:szCs w:val="36"/>
        </w:rPr>
      </w:pPr>
    </w:p>
    <w:p w14:paraId="4A3BD186" w14:textId="77777777" w:rsidR="009016DB" w:rsidRDefault="009016DB" w:rsidP="009016DB">
      <w:pPr>
        <w:jc w:val="center"/>
        <w:rPr>
          <w:b/>
          <w:szCs w:val="36"/>
        </w:rPr>
      </w:pPr>
    </w:p>
    <w:p w14:paraId="73E1ECE6" w14:textId="77777777" w:rsidR="009016DB" w:rsidRDefault="009016DB" w:rsidP="009016DB">
      <w:pPr>
        <w:jc w:val="center"/>
        <w:rPr>
          <w:b/>
          <w:szCs w:val="36"/>
        </w:rPr>
      </w:pPr>
    </w:p>
    <w:p w14:paraId="3D4A30FC" w14:textId="77777777" w:rsidR="009016DB" w:rsidRPr="002E71FB" w:rsidRDefault="009016DB" w:rsidP="009016DB">
      <w:pPr>
        <w:jc w:val="center"/>
        <w:rPr>
          <w:b/>
          <w:szCs w:val="36"/>
        </w:rPr>
      </w:pPr>
    </w:p>
    <w:p w14:paraId="62461015" w14:textId="4E2006F1" w:rsidR="009016DB" w:rsidRPr="002E71FB" w:rsidRDefault="009016DB" w:rsidP="009016DB">
      <w:pPr>
        <w:spacing w:after="0"/>
        <w:jc w:val="center"/>
        <w:rPr>
          <w:b/>
          <w:szCs w:val="36"/>
        </w:rPr>
      </w:pPr>
      <w:del w:id="5" w:author="Diany Lorena Hincapie Melo" w:date="2020-07-08T08:41:00Z">
        <w:r w:rsidRPr="002E71FB" w:rsidDel="001E1669">
          <w:rPr>
            <w:b/>
            <w:szCs w:val="36"/>
          </w:rPr>
          <w:delText>ESCUELA COLOMBIANA DE CARRERAS INDUSTRIALES</w:delText>
        </w:r>
      </w:del>
      <w:ins w:id="6" w:author="Diany Lorena Hincapie Melo" w:date="2020-07-08T08:41:00Z">
        <w:r w:rsidR="001E1669">
          <w:rPr>
            <w:b/>
            <w:szCs w:val="36"/>
          </w:rPr>
          <w:t>UNIVERSIDAD ECCI</w:t>
        </w:r>
      </w:ins>
    </w:p>
    <w:p w14:paraId="34E3DBFB" w14:textId="77777777" w:rsidR="009016DB" w:rsidRPr="002E71FB" w:rsidRDefault="009016DB" w:rsidP="009016DB">
      <w:pPr>
        <w:spacing w:after="0"/>
        <w:jc w:val="center"/>
        <w:rPr>
          <w:b/>
          <w:szCs w:val="36"/>
        </w:rPr>
      </w:pPr>
      <w:r>
        <w:rPr>
          <w:b/>
          <w:szCs w:val="36"/>
        </w:rPr>
        <w:t>FACULTAD DE INGENIERÍ</w:t>
      </w:r>
      <w:r w:rsidRPr="002E71FB">
        <w:rPr>
          <w:b/>
          <w:szCs w:val="36"/>
        </w:rPr>
        <w:t>A MECATR</w:t>
      </w:r>
      <w:r>
        <w:rPr>
          <w:b/>
          <w:szCs w:val="36"/>
        </w:rPr>
        <w:t>Ó</w:t>
      </w:r>
      <w:r w:rsidRPr="002E71FB">
        <w:rPr>
          <w:b/>
          <w:szCs w:val="36"/>
        </w:rPr>
        <w:t>NICA</w:t>
      </w:r>
    </w:p>
    <w:p w14:paraId="247B0AAC" w14:textId="77777777" w:rsidR="009016DB" w:rsidRPr="002E71FB" w:rsidRDefault="009016DB" w:rsidP="009016DB">
      <w:pPr>
        <w:spacing w:after="0"/>
        <w:jc w:val="center"/>
        <w:rPr>
          <w:b/>
          <w:szCs w:val="36"/>
        </w:rPr>
      </w:pPr>
      <w:r>
        <w:rPr>
          <w:b/>
          <w:szCs w:val="36"/>
        </w:rPr>
        <w:t>PROGRAMA INGENIERÍA MECATRÓ</w:t>
      </w:r>
      <w:r w:rsidRPr="002E71FB">
        <w:rPr>
          <w:b/>
          <w:szCs w:val="36"/>
        </w:rPr>
        <w:t>NICA</w:t>
      </w:r>
    </w:p>
    <w:p w14:paraId="1F551DD6" w14:textId="77777777" w:rsidR="009016DB" w:rsidRPr="002E71FB" w:rsidRDefault="009016DB" w:rsidP="009016DB">
      <w:pPr>
        <w:spacing w:after="0"/>
        <w:jc w:val="center"/>
        <w:rPr>
          <w:b/>
          <w:szCs w:val="36"/>
        </w:rPr>
      </w:pPr>
      <w:r w:rsidRPr="002E71FB">
        <w:rPr>
          <w:b/>
          <w:szCs w:val="36"/>
        </w:rPr>
        <w:t>BOGOTÁ D.C.</w:t>
      </w:r>
    </w:p>
    <w:p w14:paraId="1F665ACF" w14:textId="6A9CF6A9" w:rsidR="009016DB" w:rsidRPr="0066285D" w:rsidRDefault="00373FB5" w:rsidP="009016DB">
      <w:pPr>
        <w:spacing w:after="0"/>
        <w:jc w:val="center"/>
        <w:rPr>
          <w:b/>
          <w:szCs w:val="36"/>
        </w:rPr>
      </w:pPr>
      <w:r>
        <w:rPr>
          <w:b/>
          <w:szCs w:val="36"/>
        </w:rPr>
        <w:t>AÑO 2020</w:t>
      </w:r>
    </w:p>
    <w:sdt>
      <w:sdtPr>
        <w:rPr>
          <w:lang w:val="es-ES"/>
        </w:rPr>
        <w:id w:val="955843606"/>
        <w:docPartObj>
          <w:docPartGallery w:val="Table of Contents"/>
          <w:docPartUnique/>
        </w:docPartObj>
      </w:sdtPr>
      <w:sdtEndPr>
        <w:rPr>
          <w:b/>
          <w:bCs/>
        </w:rPr>
      </w:sdtEndPr>
      <w:sdtContent>
        <w:p w14:paraId="34B6764A" w14:textId="77777777" w:rsidR="009016DB" w:rsidRPr="008A7F57" w:rsidRDefault="009016DB" w:rsidP="009016DB">
          <w:pPr>
            <w:ind w:right="49" w:firstLine="737"/>
            <w:jc w:val="center"/>
            <w:rPr>
              <w:b/>
              <w:sz w:val="32"/>
              <w:szCs w:val="32"/>
              <w:lang w:val="es-ES"/>
            </w:rPr>
          </w:pPr>
          <w:r w:rsidRPr="008A7F57">
            <w:rPr>
              <w:b/>
              <w:sz w:val="32"/>
              <w:szCs w:val="32"/>
              <w:lang w:val="es-ES"/>
            </w:rPr>
            <w:t>CONTENIDO</w:t>
          </w:r>
        </w:p>
        <w:p w14:paraId="56E4CC79" w14:textId="77777777" w:rsidR="009016DB" w:rsidRPr="008A7F57" w:rsidRDefault="009016DB" w:rsidP="009016DB">
          <w:pPr>
            <w:jc w:val="right"/>
            <w:rPr>
              <w:b/>
              <w:lang w:val="es-ES" w:eastAsia="es-CO"/>
            </w:rPr>
          </w:pPr>
          <w:r w:rsidRPr="008A7F57">
            <w:rPr>
              <w:b/>
              <w:lang w:val="es-ES" w:eastAsia="es-CO"/>
            </w:rPr>
            <w:t>Pág.</w:t>
          </w:r>
        </w:p>
        <w:p w14:paraId="2FB598AC" w14:textId="6B99B63E" w:rsidR="00EA69B8" w:rsidRDefault="009016DB">
          <w:pPr>
            <w:pStyle w:val="TDC1"/>
            <w:rPr>
              <w:rFonts w:asciiTheme="minorHAnsi" w:hAnsiTheme="minorHAnsi" w:cstheme="minorBidi"/>
              <w:noProof/>
              <w:sz w:val="22"/>
            </w:rPr>
          </w:pPr>
          <w:r>
            <w:rPr>
              <w:b/>
              <w:bCs/>
              <w:lang w:val="es-ES"/>
            </w:rPr>
            <w:fldChar w:fldCharType="begin"/>
          </w:r>
          <w:r>
            <w:rPr>
              <w:b/>
              <w:bCs/>
              <w:lang w:val="es-ES"/>
            </w:rPr>
            <w:instrText xml:space="preserve"> TOC \o "1-3" \h \z \u </w:instrText>
          </w:r>
          <w:r>
            <w:rPr>
              <w:b/>
              <w:bCs/>
              <w:lang w:val="es-ES"/>
            </w:rPr>
            <w:fldChar w:fldCharType="separate"/>
          </w:r>
          <w:hyperlink w:anchor="_Toc45116206" w:history="1">
            <w:r w:rsidR="00EA69B8" w:rsidRPr="00A02788">
              <w:rPr>
                <w:rStyle w:val="Hipervnculo"/>
                <w:noProof/>
              </w:rPr>
              <w:t>1</w:t>
            </w:r>
            <w:r w:rsidR="00EA69B8">
              <w:rPr>
                <w:rFonts w:asciiTheme="minorHAnsi" w:hAnsiTheme="minorHAnsi" w:cstheme="minorBidi"/>
                <w:noProof/>
                <w:sz w:val="22"/>
              </w:rPr>
              <w:tab/>
            </w:r>
            <w:r w:rsidR="00EA69B8" w:rsidRPr="00A02788">
              <w:rPr>
                <w:rStyle w:val="Hipervnculo"/>
                <w:noProof/>
              </w:rPr>
              <w:t>Resumen</w:t>
            </w:r>
            <w:r w:rsidR="00EA69B8">
              <w:rPr>
                <w:noProof/>
                <w:webHidden/>
              </w:rPr>
              <w:tab/>
            </w:r>
            <w:r w:rsidR="00EA69B8">
              <w:rPr>
                <w:noProof/>
                <w:webHidden/>
              </w:rPr>
              <w:fldChar w:fldCharType="begin"/>
            </w:r>
            <w:r w:rsidR="00EA69B8">
              <w:rPr>
                <w:noProof/>
                <w:webHidden/>
              </w:rPr>
              <w:instrText xml:space="preserve"> PAGEREF _Toc45116206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64AEC178" w14:textId="54F3068A" w:rsidR="00EA69B8" w:rsidRDefault="00EA69B8">
          <w:pPr>
            <w:pStyle w:val="TDC1"/>
            <w:rPr>
              <w:rFonts w:asciiTheme="minorHAnsi" w:hAnsiTheme="minorHAnsi" w:cstheme="minorBidi"/>
              <w:noProof/>
              <w:sz w:val="22"/>
            </w:rPr>
          </w:pPr>
          <w:hyperlink w:anchor="_Toc45116207" w:history="1">
            <w:r w:rsidRPr="00A02788">
              <w:rPr>
                <w:rStyle w:val="Hipervnculo"/>
                <w:noProof/>
              </w:rPr>
              <w:t>2</w:t>
            </w:r>
            <w:r>
              <w:rPr>
                <w:rFonts w:asciiTheme="minorHAnsi" w:hAnsiTheme="minorHAnsi" w:cstheme="minorBidi"/>
                <w:noProof/>
                <w:sz w:val="22"/>
              </w:rPr>
              <w:tab/>
            </w:r>
            <w:r w:rsidRPr="00A02788">
              <w:rPr>
                <w:rStyle w:val="Hipervnculo"/>
                <w:noProof/>
              </w:rPr>
              <w:t>Definición del problema</w:t>
            </w:r>
            <w:r>
              <w:rPr>
                <w:noProof/>
                <w:webHidden/>
              </w:rPr>
              <w:tab/>
            </w:r>
            <w:r>
              <w:rPr>
                <w:noProof/>
                <w:webHidden/>
              </w:rPr>
              <w:fldChar w:fldCharType="begin"/>
            </w:r>
            <w:r>
              <w:rPr>
                <w:noProof/>
                <w:webHidden/>
              </w:rPr>
              <w:instrText xml:space="preserve"> PAGEREF _Toc45116207 \h </w:instrText>
            </w:r>
            <w:r>
              <w:rPr>
                <w:noProof/>
                <w:webHidden/>
              </w:rPr>
            </w:r>
            <w:r>
              <w:rPr>
                <w:noProof/>
                <w:webHidden/>
              </w:rPr>
              <w:fldChar w:fldCharType="separate"/>
            </w:r>
            <w:r>
              <w:rPr>
                <w:noProof/>
                <w:webHidden/>
              </w:rPr>
              <w:t>1</w:t>
            </w:r>
            <w:r>
              <w:rPr>
                <w:noProof/>
                <w:webHidden/>
              </w:rPr>
              <w:fldChar w:fldCharType="end"/>
            </w:r>
          </w:hyperlink>
        </w:p>
        <w:p w14:paraId="1F410145" w14:textId="20EB5FFD" w:rsidR="00EA69B8" w:rsidRDefault="00EA69B8">
          <w:pPr>
            <w:pStyle w:val="TDC1"/>
            <w:rPr>
              <w:rFonts w:asciiTheme="minorHAnsi" w:hAnsiTheme="minorHAnsi" w:cstheme="minorBidi"/>
              <w:noProof/>
              <w:sz w:val="22"/>
            </w:rPr>
          </w:pPr>
          <w:hyperlink w:anchor="_Toc45116208" w:history="1">
            <w:r w:rsidRPr="00A02788">
              <w:rPr>
                <w:rStyle w:val="Hipervnculo"/>
                <w:noProof/>
              </w:rPr>
              <w:t>3</w:t>
            </w:r>
            <w:r>
              <w:rPr>
                <w:rFonts w:asciiTheme="minorHAnsi" w:hAnsiTheme="minorHAnsi" w:cstheme="minorBidi"/>
                <w:noProof/>
                <w:sz w:val="22"/>
              </w:rPr>
              <w:tab/>
            </w:r>
            <w:r w:rsidRPr="00A02788">
              <w:rPr>
                <w:rStyle w:val="Hipervnculo"/>
                <w:noProof/>
              </w:rPr>
              <w:t>Objetivos</w:t>
            </w:r>
            <w:r>
              <w:rPr>
                <w:noProof/>
                <w:webHidden/>
              </w:rPr>
              <w:tab/>
            </w:r>
            <w:r>
              <w:rPr>
                <w:noProof/>
                <w:webHidden/>
              </w:rPr>
              <w:fldChar w:fldCharType="begin"/>
            </w:r>
            <w:r>
              <w:rPr>
                <w:noProof/>
                <w:webHidden/>
              </w:rPr>
              <w:instrText xml:space="preserve"> PAGEREF _Toc45116208 \h </w:instrText>
            </w:r>
            <w:r>
              <w:rPr>
                <w:noProof/>
                <w:webHidden/>
              </w:rPr>
            </w:r>
            <w:r>
              <w:rPr>
                <w:noProof/>
                <w:webHidden/>
              </w:rPr>
              <w:fldChar w:fldCharType="separate"/>
            </w:r>
            <w:r>
              <w:rPr>
                <w:noProof/>
                <w:webHidden/>
              </w:rPr>
              <w:t>2</w:t>
            </w:r>
            <w:r>
              <w:rPr>
                <w:noProof/>
                <w:webHidden/>
              </w:rPr>
              <w:fldChar w:fldCharType="end"/>
            </w:r>
          </w:hyperlink>
        </w:p>
        <w:p w14:paraId="1BDA8464" w14:textId="6357F01D" w:rsidR="00EA69B8" w:rsidRDefault="00EA69B8">
          <w:pPr>
            <w:pStyle w:val="TDC2"/>
            <w:tabs>
              <w:tab w:val="left" w:pos="1540"/>
              <w:tab w:val="right" w:leader="dot" w:pos="8828"/>
            </w:tabs>
            <w:rPr>
              <w:rFonts w:asciiTheme="minorHAnsi" w:hAnsiTheme="minorHAnsi" w:cstheme="minorBidi"/>
              <w:noProof/>
              <w:sz w:val="22"/>
            </w:rPr>
          </w:pPr>
          <w:hyperlink w:anchor="_Toc45116209" w:history="1">
            <w:r w:rsidRPr="00A02788">
              <w:rPr>
                <w:rStyle w:val="Hipervnculo"/>
                <w:noProof/>
              </w:rPr>
              <w:t>3.1</w:t>
            </w:r>
            <w:r>
              <w:rPr>
                <w:rFonts w:asciiTheme="minorHAnsi" w:hAnsiTheme="minorHAnsi" w:cstheme="minorBidi"/>
                <w:noProof/>
                <w:sz w:val="22"/>
              </w:rPr>
              <w:tab/>
            </w:r>
            <w:r w:rsidRPr="00A02788">
              <w:rPr>
                <w:rStyle w:val="Hipervnculo"/>
                <w:noProof/>
              </w:rPr>
              <w:t>Objetivo general</w:t>
            </w:r>
            <w:r>
              <w:rPr>
                <w:noProof/>
                <w:webHidden/>
              </w:rPr>
              <w:tab/>
            </w:r>
            <w:r>
              <w:rPr>
                <w:noProof/>
                <w:webHidden/>
              </w:rPr>
              <w:fldChar w:fldCharType="begin"/>
            </w:r>
            <w:r>
              <w:rPr>
                <w:noProof/>
                <w:webHidden/>
              </w:rPr>
              <w:instrText xml:space="preserve"> PAGEREF _Toc45116209 \h </w:instrText>
            </w:r>
            <w:r>
              <w:rPr>
                <w:noProof/>
                <w:webHidden/>
              </w:rPr>
            </w:r>
            <w:r>
              <w:rPr>
                <w:noProof/>
                <w:webHidden/>
              </w:rPr>
              <w:fldChar w:fldCharType="separate"/>
            </w:r>
            <w:r>
              <w:rPr>
                <w:noProof/>
                <w:webHidden/>
              </w:rPr>
              <w:t>2</w:t>
            </w:r>
            <w:r>
              <w:rPr>
                <w:noProof/>
                <w:webHidden/>
              </w:rPr>
              <w:fldChar w:fldCharType="end"/>
            </w:r>
          </w:hyperlink>
        </w:p>
        <w:p w14:paraId="2915BF61" w14:textId="7EA69D64" w:rsidR="00EA69B8" w:rsidRDefault="00EA69B8">
          <w:pPr>
            <w:pStyle w:val="TDC2"/>
            <w:tabs>
              <w:tab w:val="left" w:pos="1540"/>
              <w:tab w:val="right" w:leader="dot" w:pos="8828"/>
            </w:tabs>
            <w:rPr>
              <w:rFonts w:asciiTheme="minorHAnsi" w:hAnsiTheme="minorHAnsi" w:cstheme="minorBidi"/>
              <w:noProof/>
              <w:sz w:val="22"/>
            </w:rPr>
          </w:pPr>
          <w:hyperlink w:anchor="_Toc45116210" w:history="1">
            <w:r w:rsidRPr="00A02788">
              <w:rPr>
                <w:rStyle w:val="Hipervnculo"/>
                <w:noProof/>
              </w:rPr>
              <w:t>3.2</w:t>
            </w:r>
            <w:r>
              <w:rPr>
                <w:rFonts w:asciiTheme="minorHAnsi" w:hAnsiTheme="minorHAnsi" w:cstheme="minorBidi"/>
                <w:noProof/>
                <w:sz w:val="22"/>
              </w:rPr>
              <w:tab/>
            </w:r>
            <w:r w:rsidRPr="00A02788">
              <w:rPr>
                <w:rStyle w:val="Hipervnculo"/>
                <w:noProof/>
              </w:rPr>
              <w:t>Objetivos específicos</w:t>
            </w:r>
            <w:r>
              <w:rPr>
                <w:noProof/>
                <w:webHidden/>
              </w:rPr>
              <w:tab/>
            </w:r>
            <w:r>
              <w:rPr>
                <w:noProof/>
                <w:webHidden/>
              </w:rPr>
              <w:fldChar w:fldCharType="begin"/>
            </w:r>
            <w:r>
              <w:rPr>
                <w:noProof/>
                <w:webHidden/>
              </w:rPr>
              <w:instrText xml:space="preserve"> PAGEREF _Toc45116210 \h </w:instrText>
            </w:r>
            <w:r>
              <w:rPr>
                <w:noProof/>
                <w:webHidden/>
              </w:rPr>
            </w:r>
            <w:r>
              <w:rPr>
                <w:noProof/>
                <w:webHidden/>
              </w:rPr>
              <w:fldChar w:fldCharType="separate"/>
            </w:r>
            <w:r>
              <w:rPr>
                <w:noProof/>
                <w:webHidden/>
              </w:rPr>
              <w:t>2</w:t>
            </w:r>
            <w:r>
              <w:rPr>
                <w:noProof/>
                <w:webHidden/>
              </w:rPr>
              <w:fldChar w:fldCharType="end"/>
            </w:r>
          </w:hyperlink>
        </w:p>
        <w:p w14:paraId="425BB7EB" w14:textId="7A34720D" w:rsidR="00EA69B8" w:rsidRDefault="00EA69B8">
          <w:pPr>
            <w:pStyle w:val="TDC3"/>
            <w:tabs>
              <w:tab w:val="left" w:pos="1849"/>
              <w:tab w:val="right" w:leader="dot" w:pos="8828"/>
            </w:tabs>
            <w:rPr>
              <w:rFonts w:asciiTheme="minorHAnsi" w:hAnsiTheme="minorHAnsi" w:cstheme="minorBidi"/>
              <w:noProof/>
              <w:sz w:val="22"/>
            </w:rPr>
          </w:pPr>
          <w:hyperlink w:anchor="_Toc45116211" w:history="1">
            <w:r w:rsidRPr="00A02788">
              <w:rPr>
                <w:rStyle w:val="Hipervnculo"/>
                <w:rFonts w:eastAsia="Times New Roman"/>
                <w:noProof/>
              </w:rPr>
              <w:t>3.2.1</w:t>
            </w:r>
            <w:r>
              <w:rPr>
                <w:rFonts w:asciiTheme="minorHAnsi" w:hAnsiTheme="minorHAnsi" w:cstheme="minorBidi"/>
                <w:noProof/>
                <w:sz w:val="22"/>
              </w:rPr>
              <w:tab/>
            </w:r>
            <w:r w:rsidRPr="00A02788">
              <w:rPr>
                <w:rStyle w:val="Hipervnculo"/>
                <w:rFonts w:eastAsia="Times New Roman"/>
                <w:noProof/>
              </w:rPr>
              <w:t>Construir bloques básicos de programación visual bajo el entorno de Blockly.</w:t>
            </w:r>
            <w:r>
              <w:rPr>
                <w:noProof/>
                <w:webHidden/>
              </w:rPr>
              <w:tab/>
            </w:r>
            <w:r>
              <w:rPr>
                <w:noProof/>
                <w:webHidden/>
              </w:rPr>
              <w:fldChar w:fldCharType="begin"/>
            </w:r>
            <w:r>
              <w:rPr>
                <w:noProof/>
                <w:webHidden/>
              </w:rPr>
              <w:instrText xml:space="preserve"> PAGEREF _Toc45116211 \h </w:instrText>
            </w:r>
            <w:r>
              <w:rPr>
                <w:noProof/>
                <w:webHidden/>
              </w:rPr>
            </w:r>
            <w:r>
              <w:rPr>
                <w:noProof/>
                <w:webHidden/>
              </w:rPr>
              <w:fldChar w:fldCharType="separate"/>
            </w:r>
            <w:r>
              <w:rPr>
                <w:noProof/>
                <w:webHidden/>
              </w:rPr>
              <w:t>2</w:t>
            </w:r>
            <w:r>
              <w:rPr>
                <w:noProof/>
                <w:webHidden/>
              </w:rPr>
              <w:fldChar w:fldCharType="end"/>
            </w:r>
          </w:hyperlink>
        </w:p>
        <w:p w14:paraId="53AB7761" w14:textId="63D630A1" w:rsidR="00EA69B8" w:rsidRDefault="00EA69B8">
          <w:pPr>
            <w:pStyle w:val="TDC3"/>
            <w:tabs>
              <w:tab w:val="left" w:pos="1849"/>
              <w:tab w:val="right" w:leader="dot" w:pos="8828"/>
            </w:tabs>
            <w:rPr>
              <w:rFonts w:asciiTheme="minorHAnsi" w:hAnsiTheme="minorHAnsi" w:cstheme="minorBidi"/>
              <w:noProof/>
              <w:sz w:val="22"/>
            </w:rPr>
          </w:pPr>
          <w:hyperlink w:anchor="_Toc45116212" w:history="1">
            <w:r w:rsidRPr="00A02788">
              <w:rPr>
                <w:rStyle w:val="Hipervnculo"/>
                <w:rFonts w:eastAsia="Times New Roman"/>
                <w:noProof/>
              </w:rPr>
              <w:t>3.2.2</w:t>
            </w:r>
            <w:r>
              <w:rPr>
                <w:rFonts w:asciiTheme="minorHAnsi" w:hAnsiTheme="minorHAnsi" w:cstheme="minorBidi"/>
                <w:noProof/>
                <w:sz w:val="22"/>
              </w:rPr>
              <w:tab/>
            </w:r>
            <w:r w:rsidRPr="00A02788">
              <w:rPr>
                <w:rStyle w:val="Hipervnculo"/>
                <w:rFonts w:eastAsia="Times New Roman"/>
                <w:noProof/>
              </w:rPr>
              <w:t>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_Toc45116212 \h </w:instrText>
            </w:r>
            <w:r>
              <w:rPr>
                <w:noProof/>
                <w:webHidden/>
              </w:rPr>
            </w:r>
            <w:r>
              <w:rPr>
                <w:noProof/>
                <w:webHidden/>
              </w:rPr>
              <w:fldChar w:fldCharType="separate"/>
            </w:r>
            <w:r>
              <w:rPr>
                <w:noProof/>
                <w:webHidden/>
              </w:rPr>
              <w:t>2</w:t>
            </w:r>
            <w:r>
              <w:rPr>
                <w:noProof/>
                <w:webHidden/>
              </w:rPr>
              <w:fldChar w:fldCharType="end"/>
            </w:r>
          </w:hyperlink>
        </w:p>
        <w:p w14:paraId="740FA93D" w14:textId="41545F2E" w:rsidR="00EA69B8" w:rsidRDefault="00EA69B8">
          <w:pPr>
            <w:pStyle w:val="TDC3"/>
            <w:tabs>
              <w:tab w:val="left" w:pos="1849"/>
              <w:tab w:val="right" w:leader="dot" w:pos="8828"/>
            </w:tabs>
            <w:rPr>
              <w:rFonts w:asciiTheme="minorHAnsi" w:hAnsiTheme="minorHAnsi" w:cstheme="minorBidi"/>
              <w:noProof/>
              <w:sz w:val="22"/>
            </w:rPr>
          </w:pPr>
          <w:hyperlink w:anchor="_Toc45116213" w:history="1">
            <w:r w:rsidRPr="00A02788">
              <w:rPr>
                <w:rStyle w:val="Hipervnculo"/>
                <w:rFonts w:eastAsia="Times New Roman"/>
                <w:noProof/>
              </w:rPr>
              <w:t>3.2.3</w:t>
            </w:r>
            <w:r>
              <w:rPr>
                <w:rFonts w:asciiTheme="minorHAnsi" w:hAnsiTheme="minorHAnsi" w:cstheme="minorBidi"/>
                <w:noProof/>
                <w:sz w:val="22"/>
              </w:rPr>
              <w:tab/>
            </w:r>
            <w:r w:rsidRPr="00A02788">
              <w:rPr>
                <w:rStyle w:val="Hipervnculo"/>
                <w:rFonts w:eastAsia="Times New Roman"/>
                <w:noProof/>
              </w:rPr>
              <w:t>Validar la interfaz visual de programación con la tarjeta de procesamiento.</w:t>
            </w:r>
            <w:r>
              <w:rPr>
                <w:noProof/>
                <w:webHidden/>
              </w:rPr>
              <w:tab/>
            </w:r>
            <w:r>
              <w:rPr>
                <w:noProof/>
                <w:webHidden/>
              </w:rPr>
              <w:fldChar w:fldCharType="begin"/>
            </w:r>
            <w:r>
              <w:rPr>
                <w:noProof/>
                <w:webHidden/>
              </w:rPr>
              <w:instrText xml:space="preserve"> PAGEREF _Toc45116213 \h </w:instrText>
            </w:r>
            <w:r>
              <w:rPr>
                <w:noProof/>
                <w:webHidden/>
              </w:rPr>
            </w:r>
            <w:r>
              <w:rPr>
                <w:noProof/>
                <w:webHidden/>
              </w:rPr>
              <w:fldChar w:fldCharType="separate"/>
            </w:r>
            <w:r>
              <w:rPr>
                <w:noProof/>
                <w:webHidden/>
              </w:rPr>
              <w:t>2</w:t>
            </w:r>
            <w:r>
              <w:rPr>
                <w:noProof/>
                <w:webHidden/>
              </w:rPr>
              <w:fldChar w:fldCharType="end"/>
            </w:r>
          </w:hyperlink>
        </w:p>
        <w:p w14:paraId="17DC83AC" w14:textId="1890E760" w:rsidR="00EA69B8" w:rsidRDefault="00EA69B8">
          <w:pPr>
            <w:pStyle w:val="TDC3"/>
            <w:tabs>
              <w:tab w:val="left" w:pos="1849"/>
              <w:tab w:val="right" w:leader="dot" w:pos="8828"/>
            </w:tabs>
            <w:rPr>
              <w:rFonts w:asciiTheme="minorHAnsi" w:hAnsiTheme="minorHAnsi" w:cstheme="minorBidi"/>
              <w:noProof/>
              <w:sz w:val="22"/>
            </w:rPr>
          </w:pPr>
          <w:hyperlink w:anchor="_Toc45116214" w:history="1">
            <w:r w:rsidRPr="00A02788">
              <w:rPr>
                <w:rStyle w:val="Hipervnculo"/>
                <w:rFonts w:eastAsia="Times New Roman"/>
                <w:noProof/>
              </w:rPr>
              <w:t>3.2.4</w:t>
            </w:r>
            <w:r>
              <w:rPr>
                <w:rFonts w:asciiTheme="minorHAnsi" w:hAnsiTheme="minorHAnsi" w:cstheme="minorBidi"/>
                <w:noProof/>
                <w:sz w:val="22"/>
              </w:rPr>
              <w:tab/>
            </w:r>
            <w:r w:rsidRPr="00A02788">
              <w:rPr>
                <w:rStyle w:val="Hipervnculo"/>
                <w:rFonts w:eastAsia="Times New Roman"/>
                <w:noProof/>
              </w:rPr>
              <w:t>Implementar la web e integrar el sistema con un diseño centrado en el usuario.</w:t>
            </w:r>
            <w:r>
              <w:rPr>
                <w:noProof/>
                <w:webHidden/>
              </w:rPr>
              <w:tab/>
            </w:r>
            <w:r>
              <w:rPr>
                <w:noProof/>
                <w:webHidden/>
              </w:rPr>
              <w:fldChar w:fldCharType="begin"/>
            </w:r>
            <w:r>
              <w:rPr>
                <w:noProof/>
                <w:webHidden/>
              </w:rPr>
              <w:instrText xml:space="preserve"> PAGEREF _Toc45116214 \h </w:instrText>
            </w:r>
            <w:r>
              <w:rPr>
                <w:noProof/>
                <w:webHidden/>
              </w:rPr>
            </w:r>
            <w:r>
              <w:rPr>
                <w:noProof/>
                <w:webHidden/>
              </w:rPr>
              <w:fldChar w:fldCharType="separate"/>
            </w:r>
            <w:r>
              <w:rPr>
                <w:noProof/>
                <w:webHidden/>
              </w:rPr>
              <w:t>2</w:t>
            </w:r>
            <w:r>
              <w:rPr>
                <w:noProof/>
                <w:webHidden/>
              </w:rPr>
              <w:fldChar w:fldCharType="end"/>
            </w:r>
          </w:hyperlink>
        </w:p>
        <w:p w14:paraId="01B4105D" w14:textId="69A2B05D" w:rsidR="00EA69B8" w:rsidRDefault="00EA69B8">
          <w:pPr>
            <w:pStyle w:val="TDC1"/>
            <w:rPr>
              <w:rFonts w:asciiTheme="minorHAnsi" w:hAnsiTheme="minorHAnsi" w:cstheme="minorBidi"/>
              <w:noProof/>
              <w:sz w:val="22"/>
            </w:rPr>
          </w:pPr>
          <w:hyperlink w:anchor="_Toc45116215" w:history="1">
            <w:r w:rsidRPr="00A02788">
              <w:rPr>
                <w:rStyle w:val="Hipervnculo"/>
                <w:noProof/>
              </w:rPr>
              <w:t>4</w:t>
            </w:r>
            <w:r>
              <w:rPr>
                <w:rFonts w:asciiTheme="minorHAnsi" w:hAnsiTheme="minorHAnsi" w:cstheme="minorBidi"/>
                <w:noProof/>
                <w:sz w:val="22"/>
              </w:rPr>
              <w:tab/>
            </w:r>
            <w:r w:rsidRPr="00A02788">
              <w:rPr>
                <w:rStyle w:val="Hipervnculo"/>
                <w:noProof/>
              </w:rPr>
              <w:t>Justificación</w:t>
            </w:r>
            <w:r>
              <w:rPr>
                <w:noProof/>
                <w:webHidden/>
              </w:rPr>
              <w:tab/>
            </w:r>
            <w:r>
              <w:rPr>
                <w:noProof/>
                <w:webHidden/>
              </w:rPr>
              <w:fldChar w:fldCharType="begin"/>
            </w:r>
            <w:r>
              <w:rPr>
                <w:noProof/>
                <w:webHidden/>
              </w:rPr>
              <w:instrText xml:space="preserve"> PAGEREF _Toc45116215 \h </w:instrText>
            </w:r>
            <w:r>
              <w:rPr>
                <w:noProof/>
                <w:webHidden/>
              </w:rPr>
            </w:r>
            <w:r>
              <w:rPr>
                <w:noProof/>
                <w:webHidden/>
              </w:rPr>
              <w:fldChar w:fldCharType="separate"/>
            </w:r>
            <w:r>
              <w:rPr>
                <w:noProof/>
                <w:webHidden/>
              </w:rPr>
              <w:t>3</w:t>
            </w:r>
            <w:r>
              <w:rPr>
                <w:noProof/>
                <w:webHidden/>
              </w:rPr>
              <w:fldChar w:fldCharType="end"/>
            </w:r>
          </w:hyperlink>
        </w:p>
        <w:p w14:paraId="73E48012" w14:textId="112501FC" w:rsidR="00EA69B8" w:rsidRDefault="00EA69B8">
          <w:pPr>
            <w:pStyle w:val="TDC1"/>
            <w:rPr>
              <w:rFonts w:asciiTheme="minorHAnsi" w:hAnsiTheme="minorHAnsi" w:cstheme="minorBidi"/>
              <w:noProof/>
              <w:sz w:val="22"/>
            </w:rPr>
          </w:pPr>
          <w:hyperlink w:anchor="_Toc45116216" w:history="1">
            <w:r w:rsidRPr="00A02788">
              <w:rPr>
                <w:rStyle w:val="Hipervnculo"/>
                <w:noProof/>
              </w:rPr>
              <w:t>5</w:t>
            </w:r>
            <w:r>
              <w:rPr>
                <w:rFonts w:asciiTheme="minorHAnsi" w:hAnsiTheme="minorHAnsi" w:cstheme="minorBidi"/>
                <w:noProof/>
                <w:sz w:val="22"/>
              </w:rPr>
              <w:tab/>
            </w:r>
            <w:r w:rsidRPr="00A02788">
              <w:rPr>
                <w:rStyle w:val="Hipervnculo"/>
                <w:noProof/>
              </w:rPr>
              <w:t>Marco conceptual</w:t>
            </w:r>
            <w:r>
              <w:rPr>
                <w:noProof/>
                <w:webHidden/>
              </w:rPr>
              <w:tab/>
            </w:r>
            <w:r>
              <w:rPr>
                <w:noProof/>
                <w:webHidden/>
              </w:rPr>
              <w:fldChar w:fldCharType="begin"/>
            </w:r>
            <w:r>
              <w:rPr>
                <w:noProof/>
                <w:webHidden/>
              </w:rPr>
              <w:instrText xml:space="preserve"> PAGEREF _Toc45116216 \h </w:instrText>
            </w:r>
            <w:r>
              <w:rPr>
                <w:noProof/>
                <w:webHidden/>
              </w:rPr>
            </w:r>
            <w:r>
              <w:rPr>
                <w:noProof/>
                <w:webHidden/>
              </w:rPr>
              <w:fldChar w:fldCharType="separate"/>
            </w:r>
            <w:r>
              <w:rPr>
                <w:noProof/>
                <w:webHidden/>
              </w:rPr>
              <w:t>5</w:t>
            </w:r>
            <w:r>
              <w:rPr>
                <w:noProof/>
                <w:webHidden/>
              </w:rPr>
              <w:fldChar w:fldCharType="end"/>
            </w:r>
          </w:hyperlink>
        </w:p>
        <w:p w14:paraId="20122CE7" w14:textId="3768A1BA" w:rsidR="00EA69B8" w:rsidRDefault="00EA69B8">
          <w:pPr>
            <w:pStyle w:val="TDC2"/>
            <w:tabs>
              <w:tab w:val="left" w:pos="1540"/>
              <w:tab w:val="right" w:leader="dot" w:pos="8828"/>
            </w:tabs>
            <w:rPr>
              <w:rFonts w:asciiTheme="minorHAnsi" w:hAnsiTheme="minorHAnsi" w:cstheme="minorBidi"/>
              <w:noProof/>
              <w:sz w:val="22"/>
            </w:rPr>
          </w:pPr>
          <w:hyperlink w:anchor="_Toc45116217" w:history="1">
            <w:r w:rsidRPr="00A02788">
              <w:rPr>
                <w:rStyle w:val="Hipervnculo"/>
                <w:noProof/>
              </w:rPr>
              <w:t>5.1</w:t>
            </w:r>
            <w:r>
              <w:rPr>
                <w:rFonts w:asciiTheme="minorHAnsi" w:hAnsiTheme="minorHAnsi" w:cstheme="minorBidi"/>
                <w:noProof/>
                <w:sz w:val="22"/>
              </w:rPr>
              <w:tab/>
            </w:r>
            <w:r w:rsidRPr="00A02788">
              <w:rPr>
                <w:rStyle w:val="Hipervnculo"/>
                <w:noProof/>
              </w:rPr>
              <w:t>Pensamiento computacional</w:t>
            </w:r>
            <w:r>
              <w:rPr>
                <w:noProof/>
                <w:webHidden/>
              </w:rPr>
              <w:tab/>
            </w:r>
            <w:r>
              <w:rPr>
                <w:noProof/>
                <w:webHidden/>
              </w:rPr>
              <w:fldChar w:fldCharType="begin"/>
            </w:r>
            <w:r>
              <w:rPr>
                <w:noProof/>
                <w:webHidden/>
              </w:rPr>
              <w:instrText xml:space="preserve"> PAGEREF _Toc45116217 \h </w:instrText>
            </w:r>
            <w:r>
              <w:rPr>
                <w:noProof/>
                <w:webHidden/>
              </w:rPr>
            </w:r>
            <w:r>
              <w:rPr>
                <w:noProof/>
                <w:webHidden/>
              </w:rPr>
              <w:fldChar w:fldCharType="separate"/>
            </w:r>
            <w:r>
              <w:rPr>
                <w:noProof/>
                <w:webHidden/>
              </w:rPr>
              <w:t>5</w:t>
            </w:r>
            <w:r>
              <w:rPr>
                <w:noProof/>
                <w:webHidden/>
              </w:rPr>
              <w:fldChar w:fldCharType="end"/>
            </w:r>
          </w:hyperlink>
        </w:p>
        <w:p w14:paraId="745155C8" w14:textId="54128800" w:rsidR="00EA69B8" w:rsidRDefault="00EA69B8">
          <w:pPr>
            <w:pStyle w:val="TDC2"/>
            <w:tabs>
              <w:tab w:val="left" w:pos="1540"/>
              <w:tab w:val="right" w:leader="dot" w:pos="8828"/>
            </w:tabs>
            <w:rPr>
              <w:rFonts w:asciiTheme="minorHAnsi" w:hAnsiTheme="minorHAnsi" w:cstheme="minorBidi"/>
              <w:noProof/>
              <w:sz w:val="22"/>
            </w:rPr>
          </w:pPr>
          <w:hyperlink w:anchor="_Toc45116218" w:history="1">
            <w:r w:rsidRPr="00A02788">
              <w:rPr>
                <w:rStyle w:val="Hipervnculo"/>
                <w:noProof/>
              </w:rPr>
              <w:t>5.2</w:t>
            </w:r>
            <w:r>
              <w:rPr>
                <w:rFonts w:asciiTheme="minorHAnsi" w:hAnsiTheme="minorHAnsi" w:cstheme="minorBidi"/>
                <w:noProof/>
                <w:sz w:val="22"/>
              </w:rPr>
              <w:tab/>
            </w:r>
            <w:r w:rsidRPr="00A02788">
              <w:rPr>
                <w:rStyle w:val="Hipervnculo"/>
                <w:noProof/>
              </w:rPr>
              <w:t>Programación por bloques</w:t>
            </w:r>
            <w:r>
              <w:rPr>
                <w:noProof/>
                <w:webHidden/>
              </w:rPr>
              <w:tab/>
            </w:r>
            <w:r>
              <w:rPr>
                <w:noProof/>
                <w:webHidden/>
              </w:rPr>
              <w:fldChar w:fldCharType="begin"/>
            </w:r>
            <w:r>
              <w:rPr>
                <w:noProof/>
                <w:webHidden/>
              </w:rPr>
              <w:instrText xml:space="preserve"> PAGEREF _Toc45116218 \h </w:instrText>
            </w:r>
            <w:r>
              <w:rPr>
                <w:noProof/>
                <w:webHidden/>
              </w:rPr>
            </w:r>
            <w:r>
              <w:rPr>
                <w:noProof/>
                <w:webHidden/>
              </w:rPr>
              <w:fldChar w:fldCharType="separate"/>
            </w:r>
            <w:r>
              <w:rPr>
                <w:noProof/>
                <w:webHidden/>
              </w:rPr>
              <w:t>6</w:t>
            </w:r>
            <w:r>
              <w:rPr>
                <w:noProof/>
                <w:webHidden/>
              </w:rPr>
              <w:fldChar w:fldCharType="end"/>
            </w:r>
          </w:hyperlink>
        </w:p>
        <w:p w14:paraId="6F54DEE0" w14:textId="683BCD27" w:rsidR="00EA69B8" w:rsidRDefault="00EA69B8">
          <w:pPr>
            <w:pStyle w:val="TDC2"/>
            <w:tabs>
              <w:tab w:val="left" w:pos="1540"/>
              <w:tab w:val="right" w:leader="dot" w:pos="8828"/>
            </w:tabs>
            <w:rPr>
              <w:rFonts w:asciiTheme="minorHAnsi" w:hAnsiTheme="minorHAnsi" w:cstheme="minorBidi"/>
              <w:noProof/>
              <w:sz w:val="22"/>
            </w:rPr>
          </w:pPr>
          <w:hyperlink w:anchor="_Toc45116219" w:history="1">
            <w:r w:rsidRPr="00A02788">
              <w:rPr>
                <w:rStyle w:val="Hipervnculo"/>
                <w:noProof/>
              </w:rPr>
              <w:t>5.3</w:t>
            </w:r>
            <w:r>
              <w:rPr>
                <w:rFonts w:asciiTheme="minorHAnsi" w:hAnsiTheme="minorHAnsi" w:cstheme="minorBidi"/>
                <w:noProof/>
                <w:sz w:val="22"/>
              </w:rPr>
              <w:tab/>
            </w:r>
            <w:r w:rsidRPr="00A02788">
              <w:rPr>
                <w:rStyle w:val="Hipervnculo"/>
                <w:noProof/>
              </w:rPr>
              <w:t>Blockly</w:t>
            </w:r>
            <w:r>
              <w:rPr>
                <w:noProof/>
                <w:webHidden/>
              </w:rPr>
              <w:tab/>
            </w:r>
            <w:r>
              <w:rPr>
                <w:noProof/>
                <w:webHidden/>
              </w:rPr>
              <w:fldChar w:fldCharType="begin"/>
            </w:r>
            <w:r>
              <w:rPr>
                <w:noProof/>
                <w:webHidden/>
              </w:rPr>
              <w:instrText xml:space="preserve"> PAGEREF _Toc45116219 \h </w:instrText>
            </w:r>
            <w:r>
              <w:rPr>
                <w:noProof/>
                <w:webHidden/>
              </w:rPr>
            </w:r>
            <w:r>
              <w:rPr>
                <w:noProof/>
                <w:webHidden/>
              </w:rPr>
              <w:fldChar w:fldCharType="separate"/>
            </w:r>
            <w:r>
              <w:rPr>
                <w:noProof/>
                <w:webHidden/>
              </w:rPr>
              <w:t>7</w:t>
            </w:r>
            <w:r>
              <w:rPr>
                <w:noProof/>
                <w:webHidden/>
              </w:rPr>
              <w:fldChar w:fldCharType="end"/>
            </w:r>
          </w:hyperlink>
        </w:p>
        <w:p w14:paraId="25F73615" w14:textId="20A6B3CB" w:rsidR="00EA69B8" w:rsidRDefault="00EA69B8">
          <w:pPr>
            <w:pStyle w:val="TDC3"/>
            <w:tabs>
              <w:tab w:val="left" w:pos="1849"/>
              <w:tab w:val="right" w:leader="dot" w:pos="8828"/>
            </w:tabs>
            <w:rPr>
              <w:rFonts w:asciiTheme="minorHAnsi" w:hAnsiTheme="minorHAnsi" w:cstheme="minorBidi"/>
              <w:noProof/>
              <w:sz w:val="22"/>
            </w:rPr>
          </w:pPr>
          <w:hyperlink w:anchor="_Toc45116220" w:history="1">
            <w:r w:rsidRPr="00A02788">
              <w:rPr>
                <w:rStyle w:val="Hipervnculo"/>
                <w:noProof/>
              </w:rPr>
              <w:t>5.3.1</w:t>
            </w:r>
            <w:r>
              <w:rPr>
                <w:rFonts w:asciiTheme="minorHAnsi" w:hAnsiTheme="minorHAnsi" w:cstheme="minorBidi"/>
                <w:noProof/>
                <w:sz w:val="22"/>
              </w:rPr>
              <w:tab/>
            </w:r>
            <w:r w:rsidRPr="00A02788">
              <w:rPr>
                <w:rStyle w:val="Hipervnculo"/>
                <w:noProof/>
              </w:rPr>
              <w:t>App Inventor</w:t>
            </w:r>
            <w:r>
              <w:rPr>
                <w:noProof/>
                <w:webHidden/>
              </w:rPr>
              <w:tab/>
            </w:r>
            <w:r>
              <w:rPr>
                <w:noProof/>
                <w:webHidden/>
              </w:rPr>
              <w:fldChar w:fldCharType="begin"/>
            </w:r>
            <w:r>
              <w:rPr>
                <w:noProof/>
                <w:webHidden/>
              </w:rPr>
              <w:instrText xml:space="preserve"> PAGEREF _Toc45116220 \h </w:instrText>
            </w:r>
            <w:r>
              <w:rPr>
                <w:noProof/>
                <w:webHidden/>
              </w:rPr>
            </w:r>
            <w:r>
              <w:rPr>
                <w:noProof/>
                <w:webHidden/>
              </w:rPr>
              <w:fldChar w:fldCharType="separate"/>
            </w:r>
            <w:r>
              <w:rPr>
                <w:noProof/>
                <w:webHidden/>
              </w:rPr>
              <w:t>7</w:t>
            </w:r>
            <w:r>
              <w:rPr>
                <w:noProof/>
                <w:webHidden/>
              </w:rPr>
              <w:fldChar w:fldCharType="end"/>
            </w:r>
          </w:hyperlink>
        </w:p>
        <w:p w14:paraId="17E27D1A" w14:textId="58A60608" w:rsidR="00EA69B8" w:rsidRDefault="00EA69B8">
          <w:pPr>
            <w:pStyle w:val="TDC3"/>
            <w:tabs>
              <w:tab w:val="left" w:pos="1849"/>
              <w:tab w:val="right" w:leader="dot" w:pos="8828"/>
            </w:tabs>
            <w:rPr>
              <w:rFonts w:asciiTheme="minorHAnsi" w:hAnsiTheme="minorHAnsi" w:cstheme="minorBidi"/>
              <w:noProof/>
              <w:sz w:val="22"/>
            </w:rPr>
          </w:pPr>
          <w:hyperlink w:anchor="_Toc45116221" w:history="1">
            <w:r w:rsidRPr="00A02788">
              <w:rPr>
                <w:rStyle w:val="Hipervnculo"/>
                <w:noProof/>
              </w:rPr>
              <w:t>5.3.2</w:t>
            </w:r>
            <w:r>
              <w:rPr>
                <w:rFonts w:asciiTheme="minorHAnsi" w:hAnsiTheme="minorHAnsi" w:cstheme="minorBidi"/>
                <w:noProof/>
                <w:sz w:val="22"/>
              </w:rPr>
              <w:tab/>
            </w:r>
            <w:r w:rsidRPr="00A02788">
              <w:rPr>
                <w:rStyle w:val="Hipervnculo"/>
                <w:noProof/>
              </w:rPr>
              <w:t>Micro: bit</w:t>
            </w:r>
            <w:r>
              <w:rPr>
                <w:noProof/>
                <w:webHidden/>
              </w:rPr>
              <w:tab/>
            </w:r>
            <w:r>
              <w:rPr>
                <w:noProof/>
                <w:webHidden/>
              </w:rPr>
              <w:fldChar w:fldCharType="begin"/>
            </w:r>
            <w:r>
              <w:rPr>
                <w:noProof/>
                <w:webHidden/>
              </w:rPr>
              <w:instrText xml:space="preserve"> PAGEREF _Toc45116221 \h </w:instrText>
            </w:r>
            <w:r>
              <w:rPr>
                <w:noProof/>
                <w:webHidden/>
              </w:rPr>
            </w:r>
            <w:r>
              <w:rPr>
                <w:noProof/>
                <w:webHidden/>
              </w:rPr>
              <w:fldChar w:fldCharType="separate"/>
            </w:r>
            <w:r>
              <w:rPr>
                <w:noProof/>
                <w:webHidden/>
              </w:rPr>
              <w:t>8</w:t>
            </w:r>
            <w:r>
              <w:rPr>
                <w:noProof/>
                <w:webHidden/>
              </w:rPr>
              <w:fldChar w:fldCharType="end"/>
            </w:r>
          </w:hyperlink>
        </w:p>
        <w:p w14:paraId="66E60E22" w14:textId="1D77F27E" w:rsidR="00EA69B8" w:rsidRDefault="00EA69B8">
          <w:pPr>
            <w:pStyle w:val="TDC3"/>
            <w:tabs>
              <w:tab w:val="left" w:pos="1849"/>
              <w:tab w:val="right" w:leader="dot" w:pos="8828"/>
            </w:tabs>
            <w:rPr>
              <w:rFonts w:asciiTheme="minorHAnsi" w:hAnsiTheme="minorHAnsi" w:cstheme="minorBidi"/>
              <w:noProof/>
              <w:sz w:val="22"/>
            </w:rPr>
          </w:pPr>
          <w:hyperlink w:anchor="_Toc45116222" w:history="1">
            <w:r w:rsidRPr="00A02788">
              <w:rPr>
                <w:rStyle w:val="Hipervnculo"/>
                <w:noProof/>
              </w:rPr>
              <w:t>5.3.3</w:t>
            </w:r>
            <w:r>
              <w:rPr>
                <w:rFonts w:asciiTheme="minorHAnsi" w:hAnsiTheme="minorHAnsi" w:cstheme="minorBidi"/>
                <w:noProof/>
                <w:sz w:val="22"/>
              </w:rPr>
              <w:tab/>
            </w:r>
            <w:r w:rsidRPr="00A02788">
              <w:rPr>
                <w:rStyle w:val="Hipervnculo"/>
                <w:noProof/>
              </w:rPr>
              <w:t>CODE</w:t>
            </w:r>
            <w:r>
              <w:rPr>
                <w:noProof/>
                <w:webHidden/>
              </w:rPr>
              <w:tab/>
            </w:r>
            <w:r>
              <w:rPr>
                <w:noProof/>
                <w:webHidden/>
              </w:rPr>
              <w:fldChar w:fldCharType="begin"/>
            </w:r>
            <w:r>
              <w:rPr>
                <w:noProof/>
                <w:webHidden/>
              </w:rPr>
              <w:instrText xml:space="preserve"> PAGEREF _Toc45116222 \h </w:instrText>
            </w:r>
            <w:r>
              <w:rPr>
                <w:noProof/>
                <w:webHidden/>
              </w:rPr>
            </w:r>
            <w:r>
              <w:rPr>
                <w:noProof/>
                <w:webHidden/>
              </w:rPr>
              <w:fldChar w:fldCharType="separate"/>
            </w:r>
            <w:r>
              <w:rPr>
                <w:noProof/>
                <w:webHidden/>
              </w:rPr>
              <w:t>9</w:t>
            </w:r>
            <w:r>
              <w:rPr>
                <w:noProof/>
                <w:webHidden/>
              </w:rPr>
              <w:fldChar w:fldCharType="end"/>
            </w:r>
          </w:hyperlink>
        </w:p>
        <w:p w14:paraId="22B91754" w14:textId="2183513A" w:rsidR="00EA69B8" w:rsidRDefault="00EA69B8">
          <w:pPr>
            <w:pStyle w:val="TDC3"/>
            <w:tabs>
              <w:tab w:val="left" w:pos="1849"/>
              <w:tab w:val="right" w:leader="dot" w:pos="8828"/>
            </w:tabs>
            <w:rPr>
              <w:rFonts w:asciiTheme="minorHAnsi" w:hAnsiTheme="minorHAnsi" w:cstheme="minorBidi"/>
              <w:noProof/>
              <w:sz w:val="22"/>
            </w:rPr>
          </w:pPr>
          <w:hyperlink w:anchor="_Toc45116223" w:history="1">
            <w:r w:rsidRPr="00A02788">
              <w:rPr>
                <w:rStyle w:val="Hipervnculo"/>
                <w:noProof/>
              </w:rPr>
              <w:t>5.3.4</w:t>
            </w:r>
            <w:r>
              <w:rPr>
                <w:rFonts w:asciiTheme="minorHAnsi" w:hAnsiTheme="minorHAnsi" w:cstheme="minorBidi"/>
                <w:noProof/>
                <w:sz w:val="22"/>
              </w:rPr>
              <w:tab/>
            </w:r>
            <w:r w:rsidRPr="00A02788">
              <w:rPr>
                <w:rStyle w:val="Hipervnculo"/>
                <w:noProof/>
              </w:rPr>
              <w:t>AutoBlocks for Jira</w:t>
            </w:r>
            <w:r>
              <w:rPr>
                <w:noProof/>
                <w:webHidden/>
              </w:rPr>
              <w:tab/>
            </w:r>
            <w:r>
              <w:rPr>
                <w:noProof/>
                <w:webHidden/>
              </w:rPr>
              <w:fldChar w:fldCharType="begin"/>
            </w:r>
            <w:r>
              <w:rPr>
                <w:noProof/>
                <w:webHidden/>
              </w:rPr>
              <w:instrText xml:space="preserve"> PAGEREF _Toc45116223 \h </w:instrText>
            </w:r>
            <w:r>
              <w:rPr>
                <w:noProof/>
                <w:webHidden/>
              </w:rPr>
            </w:r>
            <w:r>
              <w:rPr>
                <w:noProof/>
                <w:webHidden/>
              </w:rPr>
              <w:fldChar w:fldCharType="separate"/>
            </w:r>
            <w:r>
              <w:rPr>
                <w:noProof/>
                <w:webHidden/>
              </w:rPr>
              <w:t>9</w:t>
            </w:r>
            <w:r>
              <w:rPr>
                <w:noProof/>
                <w:webHidden/>
              </w:rPr>
              <w:fldChar w:fldCharType="end"/>
            </w:r>
          </w:hyperlink>
        </w:p>
        <w:p w14:paraId="31C0B75A" w14:textId="05492965" w:rsidR="00EA69B8" w:rsidRDefault="00EA69B8">
          <w:pPr>
            <w:pStyle w:val="TDC3"/>
            <w:tabs>
              <w:tab w:val="left" w:pos="1849"/>
              <w:tab w:val="right" w:leader="dot" w:pos="8828"/>
            </w:tabs>
            <w:rPr>
              <w:rFonts w:asciiTheme="minorHAnsi" w:hAnsiTheme="minorHAnsi" w:cstheme="minorBidi"/>
              <w:noProof/>
              <w:sz w:val="22"/>
            </w:rPr>
          </w:pPr>
          <w:hyperlink w:anchor="_Toc45116224" w:history="1">
            <w:r w:rsidRPr="00A02788">
              <w:rPr>
                <w:rStyle w:val="Hipervnculo"/>
                <w:noProof/>
              </w:rPr>
              <w:t>5.3.5</w:t>
            </w:r>
            <w:r>
              <w:rPr>
                <w:rFonts w:asciiTheme="minorHAnsi" w:hAnsiTheme="minorHAnsi" w:cstheme="minorBidi"/>
                <w:noProof/>
                <w:sz w:val="22"/>
              </w:rPr>
              <w:tab/>
            </w:r>
            <w:r w:rsidRPr="00A02788">
              <w:rPr>
                <w:rStyle w:val="Hipervnculo"/>
                <w:noProof/>
              </w:rPr>
              <w:t>NOVA Labs</w:t>
            </w:r>
            <w:r>
              <w:rPr>
                <w:noProof/>
                <w:webHidden/>
              </w:rPr>
              <w:tab/>
            </w:r>
            <w:r>
              <w:rPr>
                <w:noProof/>
                <w:webHidden/>
              </w:rPr>
              <w:fldChar w:fldCharType="begin"/>
            </w:r>
            <w:r>
              <w:rPr>
                <w:noProof/>
                <w:webHidden/>
              </w:rPr>
              <w:instrText xml:space="preserve"> PAGEREF _Toc45116224 \h </w:instrText>
            </w:r>
            <w:r>
              <w:rPr>
                <w:noProof/>
                <w:webHidden/>
              </w:rPr>
            </w:r>
            <w:r>
              <w:rPr>
                <w:noProof/>
                <w:webHidden/>
              </w:rPr>
              <w:fldChar w:fldCharType="separate"/>
            </w:r>
            <w:r>
              <w:rPr>
                <w:noProof/>
                <w:webHidden/>
              </w:rPr>
              <w:t>10</w:t>
            </w:r>
            <w:r>
              <w:rPr>
                <w:noProof/>
                <w:webHidden/>
              </w:rPr>
              <w:fldChar w:fldCharType="end"/>
            </w:r>
          </w:hyperlink>
        </w:p>
        <w:p w14:paraId="4946B643" w14:textId="589FA661" w:rsidR="00EA69B8" w:rsidRDefault="00EA69B8">
          <w:pPr>
            <w:pStyle w:val="TDC2"/>
            <w:tabs>
              <w:tab w:val="left" w:pos="1540"/>
              <w:tab w:val="right" w:leader="dot" w:pos="8828"/>
            </w:tabs>
            <w:rPr>
              <w:rFonts w:asciiTheme="minorHAnsi" w:hAnsiTheme="minorHAnsi" w:cstheme="minorBidi"/>
              <w:noProof/>
              <w:sz w:val="22"/>
            </w:rPr>
          </w:pPr>
          <w:hyperlink w:anchor="_Toc45116225" w:history="1">
            <w:r w:rsidRPr="00A02788">
              <w:rPr>
                <w:rStyle w:val="Hipervnculo"/>
                <w:noProof/>
              </w:rPr>
              <w:t>5.4</w:t>
            </w:r>
            <w:r>
              <w:rPr>
                <w:rFonts w:asciiTheme="minorHAnsi" w:hAnsiTheme="minorHAnsi" w:cstheme="minorBidi"/>
                <w:noProof/>
                <w:sz w:val="22"/>
              </w:rPr>
              <w:tab/>
            </w:r>
            <w:r w:rsidRPr="00A02788">
              <w:rPr>
                <w:rStyle w:val="Hipervnculo"/>
                <w:noProof/>
              </w:rPr>
              <w:t>ESP32</w:t>
            </w:r>
            <w:r>
              <w:rPr>
                <w:noProof/>
                <w:webHidden/>
              </w:rPr>
              <w:tab/>
            </w:r>
            <w:r>
              <w:rPr>
                <w:noProof/>
                <w:webHidden/>
              </w:rPr>
              <w:fldChar w:fldCharType="begin"/>
            </w:r>
            <w:r>
              <w:rPr>
                <w:noProof/>
                <w:webHidden/>
              </w:rPr>
              <w:instrText xml:space="preserve"> PAGEREF _Toc45116225 \h </w:instrText>
            </w:r>
            <w:r>
              <w:rPr>
                <w:noProof/>
                <w:webHidden/>
              </w:rPr>
            </w:r>
            <w:r>
              <w:rPr>
                <w:noProof/>
                <w:webHidden/>
              </w:rPr>
              <w:fldChar w:fldCharType="separate"/>
            </w:r>
            <w:r>
              <w:rPr>
                <w:noProof/>
                <w:webHidden/>
              </w:rPr>
              <w:t>10</w:t>
            </w:r>
            <w:r>
              <w:rPr>
                <w:noProof/>
                <w:webHidden/>
              </w:rPr>
              <w:fldChar w:fldCharType="end"/>
            </w:r>
          </w:hyperlink>
        </w:p>
        <w:p w14:paraId="38CAF584" w14:textId="49BEFCEC" w:rsidR="00EA69B8" w:rsidRDefault="00EA69B8">
          <w:pPr>
            <w:pStyle w:val="TDC2"/>
            <w:tabs>
              <w:tab w:val="left" w:pos="1540"/>
              <w:tab w:val="right" w:leader="dot" w:pos="8828"/>
            </w:tabs>
            <w:rPr>
              <w:rFonts w:asciiTheme="minorHAnsi" w:hAnsiTheme="minorHAnsi" w:cstheme="minorBidi"/>
              <w:noProof/>
              <w:sz w:val="22"/>
            </w:rPr>
          </w:pPr>
          <w:hyperlink w:anchor="_Toc45116226" w:history="1">
            <w:r w:rsidRPr="00A02788">
              <w:rPr>
                <w:rStyle w:val="Hipervnculo"/>
                <w:noProof/>
              </w:rPr>
              <w:t>5.5</w:t>
            </w:r>
            <w:r>
              <w:rPr>
                <w:rFonts w:asciiTheme="minorHAnsi" w:hAnsiTheme="minorHAnsi" w:cstheme="minorBidi"/>
                <w:noProof/>
                <w:sz w:val="22"/>
              </w:rPr>
              <w:tab/>
            </w:r>
            <w:r w:rsidRPr="00A02788">
              <w:rPr>
                <w:rStyle w:val="Hipervnculo"/>
                <w:noProof/>
              </w:rPr>
              <w:t>MicroPython</w:t>
            </w:r>
            <w:r>
              <w:rPr>
                <w:noProof/>
                <w:webHidden/>
              </w:rPr>
              <w:tab/>
            </w:r>
            <w:r>
              <w:rPr>
                <w:noProof/>
                <w:webHidden/>
              </w:rPr>
              <w:fldChar w:fldCharType="begin"/>
            </w:r>
            <w:r>
              <w:rPr>
                <w:noProof/>
                <w:webHidden/>
              </w:rPr>
              <w:instrText xml:space="preserve"> PAGEREF _Toc45116226 \h </w:instrText>
            </w:r>
            <w:r>
              <w:rPr>
                <w:noProof/>
                <w:webHidden/>
              </w:rPr>
            </w:r>
            <w:r>
              <w:rPr>
                <w:noProof/>
                <w:webHidden/>
              </w:rPr>
              <w:fldChar w:fldCharType="separate"/>
            </w:r>
            <w:r>
              <w:rPr>
                <w:noProof/>
                <w:webHidden/>
              </w:rPr>
              <w:t>11</w:t>
            </w:r>
            <w:r>
              <w:rPr>
                <w:noProof/>
                <w:webHidden/>
              </w:rPr>
              <w:fldChar w:fldCharType="end"/>
            </w:r>
          </w:hyperlink>
        </w:p>
        <w:p w14:paraId="5D39A63D" w14:textId="5EB99D55" w:rsidR="00EA69B8" w:rsidRDefault="00EA69B8">
          <w:pPr>
            <w:pStyle w:val="TDC2"/>
            <w:tabs>
              <w:tab w:val="left" w:pos="1540"/>
              <w:tab w:val="right" w:leader="dot" w:pos="8828"/>
            </w:tabs>
            <w:rPr>
              <w:rFonts w:asciiTheme="minorHAnsi" w:hAnsiTheme="minorHAnsi" w:cstheme="minorBidi"/>
              <w:noProof/>
              <w:sz w:val="22"/>
            </w:rPr>
          </w:pPr>
          <w:hyperlink w:anchor="_Toc45116227" w:history="1">
            <w:r w:rsidRPr="00A02788">
              <w:rPr>
                <w:rStyle w:val="Hipervnculo"/>
                <w:noProof/>
              </w:rPr>
              <w:t>5.6</w:t>
            </w:r>
            <w:r>
              <w:rPr>
                <w:rFonts w:asciiTheme="minorHAnsi" w:hAnsiTheme="minorHAnsi" w:cstheme="minorBidi"/>
                <w:noProof/>
                <w:sz w:val="22"/>
              </w:rPr>
              <w:tab/>
            </w:r>
            <w:r w:rsidRPr="00A02788">
              <w:rPr>
                <w:rStyle w:val="Hipervnculo"/>
                <w:noProof/>
              </w:rPr>
              <w:t>Wi-Fi</w:t>
            </w:r>
            <w:r>
              <w:rPr>
                <w:noProof/>
                <w:webHidden/>
              </w:rPr>
              <w:tab/>
            </w:r>
            <w:r>
              <w:rPr>
                <w:noProof/>
                <w:webHidden/>
              </w:rPr>
              <w:fldChar w:fldCharType="begin"/>
            </w:r>
            <w:r>
              <w:rPr>
                <w:noProof/>
                <w:webHidden/>
              </w:rPr>
              <w:instrText xml:space="preserve"> PAGEREF _Toc45116227 \h </w:instrText>
            </w:r>
            <w:r>
              <w:rPr>
                <w:noProof/>
                <w:webHidden/>
              </w:rPr>
            </w:r>
            <w:r>
              <w:rPr>
                <w:noProof/>
                <w:webHidden/>
              </w:rPr>
              <w:fldChar w:fldCharType="separate"/>
            </w:r>
            <w:r>
              <w:rPr>
                <w:noProof/>
                <w:webHidden/>
              </w:rPr>
              <w:t>11</w:t>
            </w:r>
            <w:r>
              <w:rPr>
                <w:noProof/>
                <w:webHidden/>
              </w:rPr>
              <w:fldChar w:fldCharType="end"/>
            </w:r>
          </w:hyperlink>
        </w:p>
        <w:p w14:paraId="07AB5179" w14:textId="7C672D95" w:rsidR="00EA69B8" w:rsidRDefault="00EA69B8">
          <w:pPr>
            <w:pStyle w:val="TDC2"/>
            <w:tabs>
              <w:tab w:val="left" w:pos="1540"/>
              <w:tab w:val="right" w:leader="dot" w:pos="8828"/>
            </w:tabs>
            <w:rPr>
              <w:rFonts w:asciiTheme="minorHAnsi" w:hAnsiTheme="minorHAnsi" w:cstheme="minorBidi"/>
              <w:noProof/>
              <w:sz w:val="22"/>
            </w:rPr>
          </w:pPr>
          <w:hyperlink w:anchor="_Toc45116228" w:history="1">
            <w:r w:rsidRPr="00A02788">
              <w:rPr>
                <w:rStyle w:val="Hipervnculo"/>
                <w:noProof/>
              </w:rPr>
              <w:t>5.7</w:t>
            </w:r>
            <w:r>
              <w:rPr>
                <w:rFonts w:asciiTheme="minorHAnsi" w:hAnsiTheme="minorHAnsi" w:cstheme="minorBidi"/>
                <w:noProof/>
                <w:sz w:val="22"/>
              </w:rPr>
              <w:tab/>
            </w:r>
            <w:r w:rsidRPr="00A02788">
              <w:rPr>
                <w:rStyle w:val="Hipervnculo"/>
                <w:noProof/>
              </w:rPr>
              <w:t>PWM</w:t>
            </w:r>
            <w:r>
              <w:rPr>
                <w:noProof/>
                <w:webHidden/>
              </w:rPr>
              <w:tab/>
            </w:r>
            <w:r>
              <w:rPr>
                <w:noProof/>
                <w:webHidden/>
              </w:rPr>
              <w:fldChar w:fldCharType="begin"/>
            </w:r>
            <w:r>
              <w:rPr>
                <w:noProof/>
                <w:webHidden/>
              </w:rPr>
              <w:instrText xml:space="preserve"> PAGEREF _Toc45116228 \h </w:instrText>
            </w:r>
            <w:r>
              <w:rPr>
                <w:noProof/>
                <w:webHidden/>
              </w:rPr>
            </w:r>
            <w:r>
              <w:rPr>
                <w:noProof/>
                <w:webHidden/>
              </w:rPr>
              <w:fldChar w:fldCharType="separate"/>
            </w:r>
            <w:r>
              <w:rPr>
                <w:noProof/>
                <w:webHidden/>
              </w:rPr>
              <w:t>11</w:t>
            </w:r>
            <w:r>
              <w:rPr>
                <w:noProof/>
                <w:webHidden/>
              </w:rPr>
              <w:fldChar w:fldCharType="end"/>
            </w:r>
          </w:hyperlink>
        </w:p>
        <w:p w14:paraId="5261443B" w14:textId="770D5BC7" w:rsidR="00EA69B8" w:rsidRDefault="00EA69B8">
          <w:pPr>
            <w:pStyle w:val="TDC1"/>
            <w:rPr>
              <w:rFonts w:asciiTheme="minorHAnsi" w:hAnsiTheme="minorHAnsi" w:cstheme="minorBidi"/>
              <w:noProof/>
              <w:sz w:val="22"/>
            </w:rPr>
          </w:pPr>
          <w:hyperlink w:anchor="_Toc45116229" w:history="1">
            <w:r w:rsidRPr="00A02788">
              <w:rPr>
                <w:rStyle w:val="Hipervnculo"/>
                <w:noProof/>
              </w:rPr>
              <w:t>6</w:t>
            </w:r>
            <w:r>
              <w:rPr>
                <w:rFonts w:asciiTheme="minorHAnsi" w:hAnsiTheme="minorHAnsi" w:cstheme="minorBidi"/>
                <w:noProof/>
                <w:sz w:val="22"/>
              </w:rPr>
              <w:tab/>
            </w:r>
            <w:r w:rsidRPr="00A02788">
              <w:rPr>
                <w:rStyle w:val="Hipervnculo"/>
                <w:noProof/>
              </w:rPr>
              <w:t>Metodología</w:t>
            </w:r>
            <w:r>
              <w:rPr>
                <w:noProof/>
                <w:webHidden/>
              </w:rPr>
              <w:tab/>
            </w:r>
            <w:r>
              <w:rPr>
                <w:noProof/>
                <w:webHidden/>
              </w:rPr>
              <w:fldChar w:fldCharType="begin"/>
            </w:r>
            <w:r>
              <w:rPr>
                <w:noProof/>
                <w:webHidden/>
              </w:rPr>
              <w:instrText xml:space="preserve"> PAGEREF _Toc45116229 \h </w:instrText>
            </w:r>
            <w:r>
              <w:rPr>
                <w:noProof/>
                <w:webHidden/>
              </w:rPr>
            </w:r>
            <w:r>
              <w:rPr>
                <w:noProof/>
                <w:webHidden/>
              </w:rPr>
              <w:fldChar w:fldCharType="separate"/>
            </w:r>
            <w:r>
              <w:rPr>
                <w:noProof/>
                <w:webHidden/>
              </w:rPr>
              <w:t>12</w:t>
            </w:r>
            <w:r>
              <w:rPr>
                <w:noProof/>
                <w:webHidden/>
              </w:rPr>
              <w:fldChar w:fldCharType="end"/>
            </w:r>
          </w:hyperlink>
        </w:p>
        <w:p w14:paraId="78836AE4" w14:textId="05BAA738" w:rsidR="00EA69B8" w:rsidRDefault="00EA69B8">
          <w:pPr>
            <w:pStyle w:val="TDC2"/>
            <w:tabs>
              <w:tab w:val="left" w:pos="1540"/>
              <w:tab w:val="right" w:leader="dot" w:pos="8828"/>
            </w:tabs>
            <w:rPr>
              <w:rFonts w:asciiTheme="minorHAnsi" w:hAnsiTheme="minorHAnsi" w:cstheme="minorBidi"/>
              <w:noProof/>
              <w:sz w:val="22"/>
            </w:rPr>
          </w:pPr>
          <w:hyperlink w:anchor="_Toc45116230" w:history="1">
            <w:r w:rsidRPr="00A02788">
              <w:rPr>
                <w:rStyle w:val="Hipervnculo"/>
                <w:noProof/>
              </w:rPr>
              <w:t>6.1</w:t>
            </w:r>
            <w:r>
              <w:rPr>
                <w:rFonts w:asciiTheme="minorHAnsi" w:hAnsiTheme="minorHAnsi" w:cstheme="minorBidi"/>
                <w:noProof/>
                <w:sz w:val="22"/>
              </w:rPr>
              <w:tab/>
            </w:r>
            <w:r w:rsidRPr="00A02788">
              <w:rPr>
                <w:rStyle w:val="Hipervnculo"/>
                <w:noProof/>
              </w:rPr>
              <w:t>Objetivo 1 – Construir bloques básicos de programación visual bajo el entorno de Blockly</w:t>
            </w:r>
            <w:r>
              <w:rPr>
                <w:noProof/>
                <w:webHidden/>
              </w:rPr>
              <w:tab/>
            </w:r>
            <w:r>
              <w:rPr>
                <w:noProof/>
                <w:webHidden/>
              </w:rPr>
              <w:fldChar w:fldCharType="begin"/>
            </w:r>
            <w:r>
              <w:rPr>
                <w:noProof/>
                <w:webHidden/>
              </w:rPr>
              <w:instrText xml:space="preserve"> PAGEREF _Toc45116230 \h </w:instrText>
            </w:r>
            <w:r>
              <w:rPr>
                <w:noProof/>
                <w:webHidden/>
              </w:rPr>
            </w:r>
            <w:r>
              <w:rPr>
                <w:noProof/>
                <w:webHidden/>
              </w:rPr>
              <w:fldChar w:fldCharType="separate"/>
            </w:r>
            <w:r>
              <w:rPr>
                <w:noProof/>
                <w:webHidden/>
              </w:rPr>
              <w:t>12</w:t>
            </w:r>
            <w:r>
              <w:rPr>
                <w:noProof/>
                <w:webHidden/>
              </w:rPr>
              <w:fldChar w:fldCharType="end"/>
            </w:r>
          </w:hyperlink>
        </w:p>
        <w:p w14:paraId="64A89666" w14:textId="5D8873FA" w:rsidR="00EA69B8" w:rsidRDefault="00EA69B8">
          <w:pPr>
            <w:pStyle w:val="TDC3"/>
            <w:tabs>
              <w:tab w:val="left" w:pos="1849"/>
              <w:tab w:val="right" w:leader="dot" w:pos="8828"/>
            </w:tabs>
            <w:rPr>
              <w:rFonts w:asciiTheme="minorHAnsi" w:hAnsiTheme="minorHAnsi" w:cstheme="minorBidi"/>
              <w:noProof/>
              <w:sz w:val="22"/>
            </w:rPr>
          </w:pPr>
          <w:hyperlink w:anchor="_Toc45116231" w:history="1">
            <w:r w:rsidRPr="00A02788">
              <w:rPr>
                <w:rStyle w:val="Hipervnculo"/>
                <w:noProof/>
              </w:rPr>
              <w:t>6.1.1</w:t>
            </w:r>
            <w:r>
              <w:rPr>
                <w:rFonts w:asciiTheme="minorHAnsi" w:hAnsiTheme="minorHAnsi" w:cstheme="minorBidi"/>
                <w:noProof/>
                <w:sz w:val="22"/>
              </w:rPr>
              <w:tab/>
            </w:r>
            <w:r w:rsidRPr="00A02788">
              <w:rPr>
                <w:rStyle w:val="Hipervnculo"/>
                <w:noProof/>
              </w:rPr>
              <w:t>Actividad 1.1 - Selección de bloques funcionales y la metodología de construcción</w:t>
            </w:r>
            <w:r>
              <w:rPr>
                <w:noProof/>
                <w:webHidden/>
              </w:rPr>
              <w:tab/>
            </w:r>
            <w:r>
              <w:rPr>
                <w:noProof/>
                <w:webHidden/>
              </w:rPr>
              <w:fldChar w:fldCharType="begin"/>
            </w:r>
            <w:r>
              <w:rPr>
                <w:noProof/>
                <w:webHidden/>
              </w:rPr>
              <w:instrText xml:space="preserve"> PAGEREF _Toc45116231 \h </w:instrText>
            </w:r>
            <w:r>
              <w:rPr>
                <w:noProof/>
                <w:webHidden/>
              </w:rPr>
            </w:r>
            <w:r>
              <w:rPr>
                <w:noProof/>
                <w:webHidden/>
              </w:rPr>
              <w:fldChar w:fldCharType="separate"/>
            </w:r>
            <w:r>
              <w:rPr>
                <w:noProof/>
                <w:webHidden/>
              </w:rPr>
              <w:t>12</w:t>
            </w:r>
            <w:r>
              <w:rPr>
                <w:noProof/>
                <w:webHidden/>
              </w:rPr>
              <w:fldChar w:fldCharType="end"/>
            </w:r>
          </w:hyperlink>
        </w:p>
        <w:p w14:paraId="329EC4B6" w14:textId="0EC1E13E" w:rsidR="00EA69B8" w:rsidRDefault="00EA69B8">
          <w:pPr>
            <w:pStyle w:val="TDC3"/>
            <w:tabs>
              <w:tab w:val="left" w:pos="1849"/>
              <w:tab w:val="right" w:leader="dot" w:pos="8828"/>
            </w:tabs>
            <w:rPr>
              <w:rFonts w:asciiTheme="minorHAnsi" w:hAnsiTheme="minorHAnsi" w:cstheme="minorBidi"/>
              <w:noProof/>
              <w:sz w:val="22"/>
            </w:rPr>
          </w:pPr>
          <w:hyperlink w:anchor="_Toc45116232" w:history="1">
            <w:r w:rsidRPr="00A02788">
              <w:rPr>
                <w:rStyle w:val="Hipervnculo"/>
                <w:noProof/>
              </w:rPr>
              <w:t>6.1.2</w:t>
            </w:r>
            <w:r>
              <w:rPr>
                <w:rFonts w:asciiTheme="minorHAnsi" w:hAnsiTheme="minorHAnsi" w:cstheme="minorBidi"/>
                <w:noProof/>
                <w:sz w:val="22"/>
              </w:rPr>
              <w:tab/>
            </w:r>
            <w:r w:rsidRPr="00A02788">
              <w:rPr>
                <w:rStyle w:val="Hipervnculo"/>
                <w:noProof/>
              </w:rPr>
              <w:t>Actividad 1.2 – Descripción de bloques funcionales en Python</w:t>
            </w:r>
            <w:r>
              <w:rPr>
                <w:noProof/>
                <w:webHidden/>
              </w:rPr>
              <w:tab/>
            </w:r>
            <w:r>
              <w:rPr>
                <w:noProof/>
                <w:webHidden/>
              </w:rPr>
              <w:fldChar w:fldCharType="begin"/>
            </w:r>
            <w:r>
              <w:rPr>
                <w:noProof/>
                <w:webHidden/>
              </w:rPr>
              <w:instrText xml:space="preserve"> PAGEREF _Toc45116232 \h </w:instrText>
            </w:r>
            <w:r>
              <w:rPr>
                <w:noProof/>
                <w:webHidden/>
              </w:rPr>
            </w:r>
            <w:r>
              <w:rPr>
                <w:noProof/>
                <w:webHidden/>
              </w:rPr>
              <w:fldChar w:fldCharType="separate"/>
            </w:r>
            <w:r>
              <w:rPr>
                <w:noProof/>
                <w:webHidden/>
              </w:rPr>
              <w:t>14</w:t>
            </w:r>
            <w:r>
              <w:rPr>
                <w:noProof/>
                <w:webHidden/>
              </w:rPr>
              <w:fldChar w:fldCharType="end"/>
            </w:r>
          </w:hyperlink>
        </w:p>
        <w:p w14:paraId="0FED450C" w14:textId="175F98FA" w:rsidR="00EA69B8" w:rsidRDefault="00EA69B8">
          <w:pPr>
            <w:pStyle w:val="TDC3"/>
            <w:tabs>
              <w:tab w:val="left" w:pos="1849"/>
              <w:tab w:val="right" w:leader="dot" w:pos="8828"/>
            </w:tabs>
            <w:rPr>
              <w:rFonts w:asciiTheme="minorHAnsi" w:hAnsiTheme="minorHAnsi" w:cstheme="minorBidi"/>
              <w:noProof/>
              <w:sz w:val="22"/>
            </w:rPr>
          </w:pPr>
          <w:hyperlink w:anchor="_Toc45116233" w:history="1">
            <w:r w:rsidRPr="00A02788">
              <w:rPr>
                <w:rStyle w:val="Hipervnculo"/>
                <w:noProof/>
              </w:rPr>
              <w:t>6.1.3</w:t>
            </w:r>
            <w:r>
              <w:rPr>
                <w:rFonts w:asciiTheme="minorHAnsi" w:hAnsiTheme="minorHAnsi" w:cstheme="minorBidi"/>
                <w:noProof/>
                <w:sz w:val="22"/>
              </w:rPr>
              <w:tab/>
            </w:r>
            <w:r w:rsidRPr="00A02788">
              <w:rPr>
                <w:rStyle w:val="Hipervnculo"/>
                <w:noProof/>
              </w:rPr>
              <w:t>Actividad 1.3 – Integración de bloques con JavaScript</w:t>
            </w:r>
            <w:r>
              <w:rPr>
                <w:noProof/>
                <w:webHidden/>
              </w:rPr>
              <w:tab/>
            </w:r>
            <w:r>
              <w:rPr>
                <w:noProof/>
                <w:webHidden/>
              </w:rPr>
              <w:fldChar w:fldCharType="begin"/>
            </w:r>
            <w:r>
              <w:rPr>
                <w:noProof/>
                <w:webHidden/>
              </w:rPr>
              <w:instrText xml:space="preserve"> PAGEREF _Toc45116233 \h </w:instrText>
            </w:r>
            <w:r>
              <w:rPr>
                <w:noProof/>
                <w:webHidden/>
              </w:rPr>
            </w:r>
            <w:r>
              <w:rPr>
                <w:noProof/>
                <w:webHidden/>
              </w:rPr>
              <w:fldChar w:fldCharType="separate"/>
            </w:r>
            <w:r>
              <w:rPr>
                <w:noProof/>
                <w:webHidden/>
              </w:rPr>
              <w:t>14</w:t>
            </w:r>
            <w:r>
              <w:rPr>
                <w:noProof/>
                <w:webHidden/>
              </w:rPr>
              <w:fldChar w:fldCharType="end"/>
            </w:r>
          </w:hyperlink>
        </w:p>
        <w:p w14:paraId="1C7EA96A" w14:textId="21EA94A9" w:rsidR="00EA69B8" w:rsidRDefault="00EA69B8">
          <w:pPr>
            <w:pStyle w:val="TDC2"/>
            <w:tabs>
              <w:tab w:val="left" w:pos="1540"/>
              <w:tab w:val="right" w:leader="dot" w:pos="8828"/>
            </w:tabs>
            <w:rPr>
              <w:rFonts w:asciiTheme="minorHAnsi" w:hAnsiTheme="minorHAnsi" w:cstheme="minorBidi"/>
              <w:noProof/>
              <w:sz w:val="22"/>
            </w:rPr>
          </w:pPr>
          <w:hyperlink w:anchor="_Toc45116234" w:history="1">
            <w:r w:rsidRPr="00A02788">
              <w:rPr>
                <w:rStyle w:val="Hipervnculo"/>
                <w:noProof/>
              </w:rPr>
              <w:t>6.2</w:t>
            </w:r>
            <w:r>
              <w:rPr>
                <w:rFonts w:asciiTheme="minorHAnsi" w:hAnsiTheme="minorHAnsi" w:cstheme="minorBidi"/>
                <w:noProof/>
                <w:sz w:val="22"/>
              </w:rPr>
              <w:tab/>
            </w:r>
            <w:r w:rsidRPr="00A02788">
              <w:rPr>
                <w:rStyle w:val="Hipervnculo"/>
                <w:noProof/>
              </w:rPr>
              <w:t>Objetivo 2 - Construir un prototipo inicial de hardware que permita probar la integración de la programación visual</w:t>
            </w:r>
            <w:r>
              <w:rPr>
                <w:noProof/>
                <w:webHidden/>
              </w:rPr>
              <w:tab/>
            </w:r>
            <w:r>
              <w:rPr>
                <w:noProof/>
                <w:webHidden/>
              </w:rPr>
              <w:fldChar w:fldCharType="begin"/>
            </w:r>
            <w:r>
              <w:rPr>
                <w:noProof/>
                <w:webHidden/>
              </w:rPr>
              <w:instrText xml:space="preserve"> PAGEREF _Toc45116234 \h </w:instrText>
            </w:r>
            <w:r>
              <w:rPr>
                <w:noProof/>
                <w:webHidden/>
              </w:rPr>
            </w:r>
            <w:r>
              <w:rPr>
                <w:noProof/>
                <w:webHidden/>
              </w:rPr>
              <w:fldChar w:fldCharType="separate"/>
            </w:r>
            <w:r>
              <w:rPr>
                <w:noProof/>
                <w:webHidden/>
              </w:rPr>
              <w:t>14</w:t>
            </w:r>
            <w:r>
              <w:rPr>
                <w:noProof/>
                <w:webHidden/>
              </w:rPr>
              <w:fldChar w:fldCharType="end"/>
            </w:r>
          </w:hyperlink>
        </w:p>
        <w:p w14:paraId="423608FF" w14:textId="3CCA172A" w:rsidR="00EA69B8" w:rsidRDefault="00EA69B8">
          <w:pPr>
            <w:pStyle w:val="TDC3"/>
            <w:tabs>
              <w:tab w:val="left" w:pos="1849"/>
              <w:tab w:val="right" w:leader="dot" w:pos="8828"/>
            </w:tabs>
            <w:rPr>
              <w:rFonts w:asciiTheme="minorHAnsi" w:hAnsiTheme="minorHAnsi" w:cstheme="minorBidi"/>
              <w:noProof/>
              <w:sz w:val="22"/>
            </w:rPr>
          </w:pPr>
          <w:hyperlink w:anchor="_Toc45116235" w:history="1">
            <w:r w:rsidRPr="00A02788">
              <w:rPr>
                <w:rStyle w:val="Hipervnculo"/>
                <w:noProof/>
              </w:rPr>
              <w:t>6.2.1</w:t>
            </w:r>
            <w:r>
              <w:rPr>
                <w:rFonts w:asciiTheme="minorHAnsi" w:hAnsiTheme="minorHAnsi" w:cstheme="minorBidi"/>
                <w:noProof/>
                <w:sz w:val="22"/>
              </w:rPr>
              <w:tab/>
            </w:r>
            <w:r w:rsidRPr="00A02788">
              <w:rPr>
                <w:rStyle w:val="Hipervnculo"/>
                <w:noProof/>
              </w:rPr>
              <w:t>Actividad 2.1 – Selección de componentes electrónicos</w:t>
            </w:r>
            <w:r>
              <w:rPr>
                <w:noProof/>
                <w:webHidden/>
              </w:rPr>
              <w:tab/>
            </w:r>
            <w:r>
              <w:rPr>
                <w:noProof/>
                <w:webHidden/>
              </w:rPr>
              <w:fldChar w:fldCharType="begin"/>
            </w:r>
            <w:r>
              <w:rPr>
                <w:noProof/>
                <w:webHidden/>
              </w:rPr>
              <w:instrText xml:space="preserve"> PAGEREF _Toc45116235 \h </w:instrText>
            </w:r>
            <w:r>
              <w:rPr>
                <w:noProof/>
                <w:webHidden/>
              </w:rPr>
            </w:r>
            <w:r>
              <w:rPr>
                <w:noProof/>
                <w:webHidden/>
              </w:rPr>
              <w:fldChar w:fldCharType="separate"/>
            </w:r>
            <w:r>
              <w:rPr>
                <w:noProof/>
                <w:webHidden/>
              </w:rPr>
              <w:t>14</w:t>
            </w:r>
            <w:r>
              <w:rPr>
                <w:noProof/>
                <w:webHidden/>
              </w:rPr>
              <w:fldChar w:fldCharType="end"/>
            </w:r>
          </w:hyperlink>
        </w:p>
        <w:p w14:paraId="2E03EF09" w14:textId="1434D8F1" w:rsidR="00EA69B8" w:rsidRDefault="00EA69B8">
          <w:pPr>
            <w:pStyle w:val="TDC3"/>
            <w:tabs>
              <w:tab w:val="left" w:pos="1849"/>
              <w:tab w:val="right" w:leader="dot" w:pos="8828"/>
            </w:tabs>
            <w:rPr>
              <w:rFonts w:asciiTheme="minorHAnsi" w:hAnsiTheme="minorHAnsi" w:cstheme="minorBidi"/>
              <w:noProof/>
              <w:sz w:val="22"/>
            </w:rPr>
          </w:pPr>
          <w:hyperlink w:anchor="_Toc45116236" w:history="1">
            <w:r w:rsidRPr="00A02788">
              <w:rPr>
                <w:rStyle w:val="Hipervnculo"/>
                <w:noProof/>
              </w:rPr>
              <w:t>6.2.2</w:t>
            </w:r>
            <w:r>
              <w:rPr>
                <w:rFonts w:asciiTheme="minorHAnsi" w:hAnsiTheme="minorHAnsi" w:cstheme="minorBidi"/>
                <w:noProof/>
                <w:sz w:val="22"/>
              </w:rPr>
              <w:tab/>
            </w:r>
            <w:r w:rsidRPr="00A02788">
              <w:rPr>
                <w:rStyle w:val="Hipervnculo"/>
                <w:noProof/>
              </w:rPr>
              <w:t>Actividad 2.2 – Diseño de la tarjeta PCB</w:t>
            </w:r>
            <w:r>
              <w:rPr>
                <w:noProof/>
                <w:webHidden/>
              </w:rPr>
              <w:tab/>
            </w:r>
            <w:r>
              <w:rPr>
                <w:noProof/>
                <w:webHidden/>
              </w:rPr>
              <w:fldChar w:fldCharType="begin"/>
            </w:r>
            <w:r>
              <w:rPr>
                <w:noProof/>
                <w:webHidden/>
              </w:rPr>
              <w:instrText xml:space="preserve"> PAGEREF _Toc45116236 \h </w:instrText>
            </w:r>
            <w:r>
              <w:rPr>
                <w:noProof/>
                <w:webHidden/>
              </w:rPr>
            </w:r>
            <w:r>
              <w:rPr>
                <w:noProof/>
                <w:webHidden/>
              </w:rPr>
              <w:fldChar w:fldCharType="separate"/>
            </w:r>
            <w:r>
              <w:rPr>
                <w:noProof/>
                <w:webHidden/>
              </w:rPr>
              <w:t>14</w:t>
            </w:r>
            <w:r>
              <w:rPr>
                <w:noProof/>
                <w:webHidden/>
              </w:rPr>
              <w:fldChar w:fldCharType="end"/>
            </w:r>
          </w:hyperlink>
        </w:p>
        <w:p w14:paraId="67F60249" w14:textId="03762D54" w:rsidR="00EA69B8" w:rsidRDefault="00EA69B8">
          <w:pPr>
            <w:pStyle w:val="TDC3"/>
            <w:tabs>
              <w:tab w:val="left" w:pos="1849"/>
              <w:tab w:val="right" w:leader="dot" w:pos="8828"/>
            </w:tabs>
            <w:rPr>
              <w:rFonts w:asciiTheme="minorHAnsi" w:hAnsiTheme="minorHAnsi" w:cstheme="minorBidi"/>
              <w:noProof/>
              <w:sz w:val="22"/>
            </w:rPr>
          </w:pPr>
          <w:hyperlink w:anchor="_Toc45116237" w:history="1">
            <w:r w:rsidRPr="00A02788">
              <w:rPr>
                <w:rStyle w:val="Hipervnculo"/>
                <w:noProof/>
              </w:rPr>
              <w:t>6.2.3</w:t>
            </w:r>
            <w:r>
              <w:rPr>
                <w:rFonts w:asciiTheme="minorHAnsi" w:hAnsiTheme="minorHAnsi" w:cstheme="minorBidi"/>
                <w:noProof/>
                <w:sz w:val="22"/>
              </w:rPr>
              <w:tab/>
            </w:r>
            <w:r w:rsidRPr="00A02788">
              <w:rPr>
                <w:rStyle w:val="Hipervnculo"/>
                <w:noProof/>
              </w:rPr>
              <w:t>Actividad 2.3 - Ensamblaje y testeo del diseño de hardware</w:t>
            </w:r>
            <w:r>
              <w:rPr>
                <w:noProof/>
                <w:webHidden/>
              </w:rPr>
              <w:tab/>
            </w:r>
            <w:r>
              <w:rPr>
                <w:noProof/>
                <w:webHidden/>
              </w:rPr>
              <w:fldChar w:fldCharType="begin"/>
            </w:r>
            <w:r>
              <w:rPr>
                <w:noProof/>
                <w:webHidden/>
              </w:rPr>
              <w:instrText xml:space="preserve"> PAGEREF _Toc45116237 \h </w:instrText>
            </w:r>
            <w:r>
              <w:rPr>
                <w:noProof/>
                <w:webHidden/>
              </w:rPr>
            </w:r>
            <w:r>
              <w:rPr>
                <w:noProof/>
                <w:webHidden/>
              </w:rPr>
              <w:fldChar w:fldCharType="separate"/>
            </w:r>
            <w:r>
              <w:rPr>
                <w:noProof/>
                <w:webHidden/>
              </w:rPr>
              <w:t>14</w:t>
            </w:r>
            <w:r>
              <w:rPr>
                <w:noProof/>
                <w:webHidden/>
              </w:rPr>
              <w:fldChar w:fldCharType="end"/>
            </w:r>
          </w:hyperlink>
        </w:p>
        <w:p w14:paraId="63C29870" w14:textId="500C8E92" w:rsidR="00EA69B8" w:rsidRDefault="00EA69B8">
          <w:pPr>
            <w:pStyle w:val="TDC2"/>
            <w:tabs>
              <w:tab w:val="left" w:pos="1540"/>
              <w:tab w:val="right" w:leader="dot" w:pos="8828"/>
            </w:tabs>
            <w:rPr>
              <w:rFonts w:asciiTheme="minorHAnsi" w:hAnsiTheme="minorHAnsi" w:cstheme="minorBidi"/>
              <w:noProof/>
              <w:sz w:val="22"/>
            </w:rPr>
          </w:pPr>
          <w:hyperlink w:anchor="_Toc45116238" w:history="1">
            <w:r w:rsidRPr="00A02788">
              <w:rPr>
                <w:rStyle w:val="Hipervnculo"/>
                <w:noProof/>
              </w:rPr>
              <w:t>6.3</w:t>
            </w:r>
            <w:r>
              <w:rPr>
                <w:rFonts w:asciiTheme="minorHAnsi" w:hAnsiTheme="minorHAnsi" w:cstheme="minorBidi"/>
                <w:noProof/>
                <w:sz w:val="22"/>
              </w:rPr>
              <w:tab/>
            </w:r>
            <w:r w:rsidRPr="00A02788">
              <w:rPr>
                <w:rStyle w:val="Hipervnculo"/>
                <w:noProof/>
              </w:rPr>
              <w:t>Objetivo 3 - Validar la interfaz visual de programación con la tarjeta de procesamiento</w:t>
            </w:r>
            <w:r>
              <w:rPr>
                <w:noProof/>
                <w:webHidden/>
              </w:rPr>
              <w:tab/>
            </w:r>
            <w:r>
              <w:rPr>
                <w:noProof/>
                <w:webHidden/>
              </w:rPr>
              <w:fldChar w:fldCharType="begin"/>
            </w:r>
            <w:r>
              <w:rPr>
                <w:noProof/>
                <w:webHidden/>
              </w:rPr>
              <w:instrText xml:space="preserve"> PAGEREF _Toc45116238 \h </w:instrText>
            </w:r>
            <w:r>
              <w:rPr>
                <w:noProof/>
                <w:webHidden/>
              </w:rPr>
            </w:r>
            <w:r>
              <w:rPr>
                <w:noProof/>
                <w:webHidden/>
              </w:rPr>
              <w:fldChar w:fldCharType="separate"/>
            </w:r>
            <w:r>
              <w:rPr>
                <w:noProof/>
                <w:webHidden/>
              </w:rPr>
              <w:t>15</w:t>
            </w:r>
            <w:r>
              <w:rPr>
                <w:noProof/>
                <w:webHidden/>
              </w:rPr>
              <w:fldChar w:fldCharType="end"/>
            </w:r>
          </w:hyperlink>
        </w:p>
        <w:p w14:paraId="3B5EEC6F" w14:textId="477E8BA2" w:rsidR="00EA69B8" w:rsidRDefault="00EA69B8">
          <w:pPr>
            <w:pStyle w:val="TDC3"/>
            <w:tabs>
              <w:tab w:val="left" w:pos="1849"/>
              <w:tab w:val="right" w:leader="dot" w:pos="8828"/>
            </w:tabs>
            <w:rPr>
              <w:rFonts w:asciiTheme="minorHAnsi" w:hAnsiTheme="minorHAnsi" w:cstheme="minorBidi"/>
              <w:noProof/>
              <w:sz w:val="22"/>
            </w:rPr>
          </w:pPr>
          <w:hyperlink w:anchor="_Toc45116239" w:history="1">
            <w:r w:rsidRPr="00A02788">
              <w:rPr>
                <w:rStyle w:val="Hipervnculo"/>
                <w:noProof/>
              </w:rPr>
              <w:t>6.3.1</w:t>
            </w:r>
            <w:r>
              <w:rPr>
                <w:rFonts w:asciiTheme="minorHAnsi" w:hAnsiTheme="minorHAnsi" w:cstheme="minorBidi"/>
                <w:noProof/>
                <w:sz w:val="22"/>
              </w:rPr>
              <w:tab/>
            </w:r>
            <w:r w:rsidRPr="00A02788">
              <w:rPr>
                <w:rStyle w:val="Hipervnculo"/>
                <w:noProof/>
              </w:rPr>
              <w:t>Actividad 3.1 – Instalación de MicroPython en el procesador ESP32</w:t>
            </w:r>
            <w:r>
              <w:rPr>
                <w:noProof/>
                <w:webHidden/>
              </w:rPr>
              <w:tab/>
            </w:r>
            <w:r>
              <w:rPr>
                <w:noProof/>
                <w:webHidden/>
              </w:rPr>
              <w:fldChar w:fldCharType="begin"/>
            </w:r>
            <w:r>
              <w:rPr>
                <w:noProof/>
                <w:webHidden/>
              </w:rPr>
              <w:instrText xml:space="preserve"> PAGEREF _Toc45116239 \h </w:instrText>
            </w:r>
            <w:r>
              <w:rPr>
                <w:noProof/>
                <w:webHidden/>
              </w:rPr>
            </w:r>
            <w:r>
              <w:rPr>
                <w:noProof/>
                <w:webHidden/>
              </w:rPr>
              <w:fldChar w:fldCharType="separate"/>
            </w:r>
            <w:r>
              <w:rPr>
                <w:noProof/>
                <w:webHidden/>
              </w:rPr>
              <w:t>15</w:t>
            </w:r>
            <w:r>
              <w:rPr>
                <w:noProof/>
                <w:webHidden/>
              </w:rPr>
              <w:fldChar w:fldCharType="end"/>
            </w:r>
          </w:hyperlink>
        </w:p>
        <w:p w14:paraId="43A13FCE" w14:textId="07ED5F98" w:rsidR="00EA69B8" w:rsidRDefault="00EA69B8">
          <w:pPr>
            <w:pStyle w:val="TDC3"/>
            <w:tabs>
              <w:tab w:val="left" w:pos="1849"/>
              <w:tab w:val="right" w:leader="dot" w:pos="8828"/>
            </w:tabs>
            <w:rPr>
              <w:rFonts w:asciiTheme="minorHAnsi" w:hAnsiTheme="minorHAnsi" w:cstheme="minorBidi"/>
              <w:noProof/>
              <w:sz w:val="22"/>
            </w:rPr>
          </w:pPr>
          <w:hyperlink w:anchor="_Toc45116240" w:history="1">
            <w:r w:rsidRPr="00A02788">
              <w:rPr>
                <w:rStyle w:val="Hipervnculo"/>
                <w:noProof/>
              </w:rPr>
              <w:t>6.3.2</w:t>
            </w:r>
            <w:r>
              <w:rPr>
                <w:rFonts w:asciiTheme="minorHAnsi" w:hAnsiTheme="minorHAnsi" w:cstheme="minorBidi"/>
                <w:noProof/>
                <w:sz w:val="22"/>
              </w:rPr>
              <w:tab/>
            </w:r>
            <w:r w:rsidRPr="00A02788">
              <w:rPr>
                <w:rStyle w:val="Hipervnculo"/>
                <w:noProof/>
              </w:rPr>
              <w:t>Actividad 3.2 – Prueba de MicroPython en el procesador con la tarjeta de desarrollo ESP32 SparkFun</w:t>
            </w:r>
            <w:r>
              <w:rPr>
                <w:noProof/>
                <w:webHidden/>
              </w:rPr>
              <w:tab/>
            </w:r>
            <w:r>
              <w:rPr>
                <w:noProof/>
                <w:webHidden/>
              </w:rPr>
              <w:fldChar w:fldCharType="begin"/>
            </w:r>
            <w:r>
              <w:rPr>
                <w:noProof/>
                <w:webHidden/>
              </w:rPr>
              <w:instrText xml:space="preserve"> PAGEREF _Toc45116240 \h </w:instrText>
            </w:r>
            <w:r>
              <w:rPr>
                <w:noProof/>
                <w:webHidden/>
              </w:rPr>
            </w:r>
            <w:r>
              <w:rPr>
                <w:noProof/>
                <w:webHidden/>
              </w:rPr>
              <w:fldChar w:fldCharType="separate"/>
            </w:r>
            <w:r>
              <w:rPr>
                <w:noProof/>
                <w:webHidden/>
              </w:rPr>
              <w:t>15</w:t>
            </w:r>
            <w:r>
              <w:rPr>
                <w:noProof/>
                <w:webHidden/>
              </w:rPr>
              <w:fldChar w:fldCharType="end"/>
            </w:r>
          </w:hyperlink>
        </w:p>
        <w:p w14:paraId="1C19A7BE" w14:textId="0376A495" w:rsidR="00EA69B8" w:rsidRDefault="00EA69B8">
          <w:pPr>
            <w:pStyle w:val="TDC3"/>
            <w:tabs>
              <w:tab w:val="left" w:pos="1849"/>
              <w:tab w:val="right" w:leader="dot" w:pos="8828"/>
            </w:tabs>
            <w:rPr>
              <w:rFonts w:asciiTheme="minorHAnsi" w:hAnsiTheme="minorHAnsi" w:cstheme="minorBidi"/>
              <w:noProof/>
              <w:sz w:val="22"/>
            </w:rPr>
          </w:pPr>
          <w:hyperlink w:anchor="_Toc45116241" w:history="1">
            <w:r w:rsidRPr="00A02788">
              <w:rPr>
                <w:rStyle w:val="Hipervnculo"/>
                <w:noProof/>
              </w:rPr>
              <w:t>6.3.3</w:t>
            </w:r>
            <w:r>
              <w:rPr>
                <w:rFonts w:asciiTheme="minorHAnsi" w:hAnsiTheme="minorHAnsi" w:cstheme="minorBidi"/>
                <w:noProof/>
                <w:sz w:val="22"/>
              </w:rPr>
              <w:tab/>
            </w:r>
            <w:r w:rsidRPr="00A02788">
              <w:rPr>
                <w:rStyle w:val="Hipervnculo"/>
                <w:noProof/>
              </w:rPr>
              <w:t>Actividad 3.3 - Integración de los bloques con MicroPython</w:t>
            </w:r>
            <w:r>
              <w:rPr>
                <w:noProof/>
                <w:webHidden/>
              </w:rPr>
              <w:tab/>
            </w:r>
            <w:r>
              <w:rPr>
                <w:noProof/>
                <w:webHidden/>
              </w:rPr>
              <w:fldChar w:fldCharType="begin"/>
            </w:r>
            <w:r>
              <w:rPr>
                <w:noProof/>
                <w:webHidden/>
              </w:rPr>
              <w:instrText xml:space="preserve"> PAGEREF _Toc45116241 \h </w:instrText>
            </w:r>
            <w:r>
              <w:rPr>
                <w:noProof/>
                <w:webHidden/>
              </w:rPr>
            </w:r>
            <w:r>
              <w:rPr>
                <w:noProof/>
                <w:webHidden/>
              </w:rPr>
              <w:fldChar w:fldCharType="separate"/>
            </w:r>
            <w:r>
              <w:rPr>
                <w:noProof/>
                <w:webHidden/>
              </w:rPr>
              <w:t>15</w:t>
            </w:r>
            <w:r>
              <w:rPr>
                <w:noProof/>
                <w:webHidden/>
              </w:rPr>
              <w:fldChar w:fldCharType="end"/>
            </w:r>
          </w:hyperlink>
        </w:p>
        <w:p w14:paraId="1F44D8B3" w14:textId="4B142ED7" w:rsidR="00EA69B8" w:rsidRDefault="00EA69B8">
          <w:pPr>
            <w:pStyle w:val="TDC3"/>
            <w:tabs>
              <w:tab w:val="left" w:pos="1849"/>
              <w:tab w:val="right" w:leader="dot" w:pos="8828"/>
            </w:tabs>
            <w:rPr>
              <w:rFonts w:asciiTheme="minorHAnsi" w:hAnsiTheme="minorHAnsi" w:cstheme="minorBidi"/>
              <w:noProof/>
              <w:sz w:val="22"/>
            </w:rPr>
          </w:pPr>
          <w:hyperlink w:anchor="_Toc45116242" w:history="1">
            <w:r w:rsidRPr="00A02788">
              <w:rPr>
                <w:rStyle w:val="Hipervnculo"/>
                <w:noProof/>
              </w:rPr>
              <w:t>6.3.4</w:t>
            </w:r>
            <w:r>
              <w:rPr>
                <w:rFonts w:asciiTheme="minorHAnsi" w:hAnsiTheme="minorHAnsi" w:cstheme="minorBidi"/>
                <w:noProof/>
                <w:sz w:val="22"/>
              </w:rPr>
              <w:tab/>
            </w:r>
            <w:r w:rsidRPr="00A02788">
              <w:rPr>
                <w:rStyle w:val="Hipervnculo"/>
                <w:noProof/>
              </w:rPr>
              <w:t>Actividad 3.4 - Prueba del hardware básico y su funcionalidad</w:t>
            </w:r>
            <w:r>
              <w:rPr>
                <w:noProof/>
                <w:webHidden/>
              </w:rPr>
              <w:tab/>
            </w:r>
            <w:r>
              <w:rPr>
                <w:noProof/>
                <w:webHidden/>
              </w:rPr>
              <w:fldChar w:fldCharType="begin"/>
            </w:r>
            <w:r>
              <w:rPr>
                <w:noProof/>
                <w:webHidden/>
              </w:rPr>
              <w:instrText xml:space="preserve"> PAGEREF _Toc45116242 \h </w:instrText>
            </w:r>
            <w:r>
              <w:rPr>
                <w:noProof/>
                <w:webHidden/>
              </w:rPr>
            </w:r>
            <w:r>
              <w:rPr>
                <w:noProof/>
                <w:webHidden/>
              </w:rPr>
              <w:fldChar w:fldCharType="separate"/>
            </w:r>
            <w:r>
              <w:rPr>
                <w:noProof/>
                <w:webHidden/>
              </w:rPr>
              <w:t>16</w:t>
            </w:r>
            <w:r>
              <w:rPr>
                <w:noProof/>
                <w:webHidden/>
              </w:rPr>
              <w:fldChar w:fldCharType="end"/>
            </w:r>
          </w:hyperlink>
        </w:p>
        <w:p w14:paraId="2F3A191B" w14:textId="01B2FE34" w:rsidR="00EA69B8" w:rsidRDefault="00EA69B8">
          <w:pPr>
            <w:pStyle w:val="TDC2"/>
            <w:tabs>
              <w:tab w:val="left" w:pos="1540"/>
              <w:tab w:val="right" w:leader="dot" w:pos="8828"/>
            </w:tabs>
            <w:rPr>
              <w:rFonts w:asciiTheme="minorHAnsi" w:hAnsiTheme="minorHAnsi" w:cstheme="minorBidi"/>
              <w:noProof/>
              <w:sz w:val="22"/>
            </w:rPr>
          </w:pPr>
          <w:hyperlink w:anchor="_Toc45116243" w:history="1">
            <w:r w:rsidRPr="00A02788">
              <w:rPr>
                <w:rStyle w:val="Hipervnculo"/>
                <w:noProof/>
              </w:rPr>
              <w:t>6.4</w:t>
            </w:r>
            <w:r>
              <w:rPr>
                <w:rFonts w:asciiTheme="minorHAnsi" w:hAnsiTheme="minorHAnsi" w:cstheme="minorBidi"/>
                <w:noProof/>
                <w:sz w:val="22"/>
              </w:rPr>
              <w:tab/>
            </w:r>
            <w:r w:rsidRPr="00A02788">
              <w:rPr>
                <w:rStyle w:val="Hipervnculo"/>
                <w:noProof/>
              </w:rPr>
              <w:t>Objetivo 4 - Implementar la web e integrar el sistema con un diseño centrado en el usuario</w:t>
            </w:r>
            <w:r>
              <w:rPr>
                <w:noProof/>
                <w:webHidden/>
              </w:rPr>
              <w:tab/>
            </w:r>
            <w:r>
              <w:rPr>
                <w:noProof/>
                <w:webHidden/>
              </w:rPr>
              <w:fldChar w:fldCharType="begin"/>
            </w:r>
            <w:r>
              <w:rPr>
                <w:noProof/>
                <w:webHidden/>
              </w:rPr>
              <w:instrText xml:space="preserve"> PAGEREF _Toc45116243 \h </w:instrText>
            </w:r>
            <w:r>
              <w:rPr>
                <w:noProof/>
                <w:webHidden/>
              </w:rPr>
            </w:r>
            <w:r>
              <w:rPr>
                <w:noProof/>
                <w:webHidden/>
              </w:rPr>
              <w:fldChar w:fldCharType="separate"/>
            </w:r>
            <w:r>
              <w:rPr>
                <w:noProof/>
                <w:webHidden/>
              </w:rPr>
              <w:t>16</w:t>
            </w:r>
            <w:r>
              <w:rPr>
                <w:noProof/>
                <w:webHidden/>
              </w:rPr>
              <w:fldChar w:fldCharType="end"/>
            </w:r>
          </w:hyperlink>
        </w:p>
        <w:p w14:paraId="62E1DE9F" w14:textId="51DC08FD" w:rsidR="00EA69B8" w:rsidRDefault="00EA69B8">
          <w:pPr>
            <w:pStyle w:val="TDC3"/>
            <w:tabs>
              <w:tab w:val="left" w:pos="1849"/>
              <w:tab w:val="right" w:leader="dot" w:pos="8828"/>
            </w:tabs>
            <w:rPr>
              <w:rFonts w:asciiTheme="minorHAnsi" w:hAnsiTheme="minorHAnsi" w:cstheme="minorBidi"/>
              <w:noProof/>
              <w:sz w:val="22"/>
            </w:rPr>
          </w:pPr>
          <w:hyperlink w:anchor="_Toc45116244" w:history="1">
            <w:r w:rsidRPr="00A02788">
              <w:rPr>
                <w:rStyle w:val="Hipervnculo"/>
                <w:noProof/>
              </w:rPr>
              <w:t>6.4.1</w:t>
            </w:r>
            <w:r>
              <w:rPr>
                <w:rFonts w:asciiTheme="minorHAnsi" w:hAnsiTheme="minorHAnsi" w:cstheme="minorBidi"/>
                <w:noProof/>
                <w:sz w:val="22"/>
              </w:rPr>
              <w:tab/>
            </w:r>
            <w:r w:rsidRPr="00A02788">
              <w:rPr>
                <w:rStyle w:val="Hipervnculo"/>
                <w:noProof/>
              </w:rPr>
              <w:t>Actividad 4.1 – Configuración del web server</w:t>
            </w:r>
            <w:r>
              <w:rPr>
                <w:noProof/>
                <w:webHidden/>
              </w:rPr>
              <w:tab/>
            </w:r>
            <w:r>
              <w:rPr>
                <w:noProof/>
                <w:webHidden/>
              </w:rPr>
              <w:fldChar w:fldCharType="begin"/>
            </w:r>
            <w:r>
              <w:rPr>
                <w:noProof/>
                <w:webHidden/>
              </w:rPr>
              <w:instrText xml:space="preserve"> PAGEREF _Toc45116244 \h </w:instrText>
            </w:r>
            <w:r>
              <w:rPr>
                <w:noProof/>
                <w:webHidden/>
              </w:rPr>
            </w:r>
            <w:r>
              <w:rPr>
                <w:noProof/>
                <w:webHidden/>
              </w:rPr>
              <w:fldChar w:fldCharType="separate"/>
            </w:r>
            <w:r>
              <w:rPr>
                <w:noProof/>
                <w:webHidden/>
              </w:rPr>
              <w:t>16</w:t>
            </w:r>
            <w:r>
              <w:rPr>
                <w:noProof/>
                <w:webHidden/>
              </w:rPr>
              <w:fldChar w:fldCharType="end"/>
            </w:r>
          </w:hyperlink>
        </w:p>
        <w:p w14:paraId="0E267459" w14:textId="5581B120" w:rsidR="00EA69B8" w:rsidRDefault="00EA69B8">
          <w:pPr>
            <w:pStyle w:val="TDC3"/>
            <w:tabs>
              <w:tab w:val="left" w:pos="1849"/>
              <w:tab w:val="right" w:leader="dot" w:pos="8828"/>
            </w:tabs>
            <w:rPr>
              <w:rFonts w:asciiTheme="minorHAnsi" w:hAnsiTheme="minorHAnsi" w:cstheme="minorBidi"/>
              <w:noProof/>
              <w:sz w:val="22"/>
            </w:rPr>
          </w:pPr>
          <w:hyperlink w:anchor="_Toc45116245" w:history="1">
            <w:r w:rsidRPr="00A02788">
              <w:rPr>
                <w:rStyle w:val="Hipervnculo"/>
                <w:noProof/>
              </w:rPr>
              <w:t>6.4.2</w:t>
            </w:r>
            <w:r>
              <w:rPr>
                <w:rFonts w:asciiTheme="minorHAnsi" w:hAnsiTheme="minorHAnsi" w:cstheme="minorBidi"/>
                <w:noProof/>
                <w:sz w:val="22"/>
              </w:rPr>
              <w:tab/>
            </w:r>
            <w:r w:rsidRPr="00A02788">
              <w:rPr>
                <w:rStyle w:val="Hipervnculo"/>
                <w:noProof/>
              </w:rPr>
              <w:t>Actividad 4.2 - Diseño del HTML e integración de los bloques</w:t>
            </w:r>
            <w:r>
              <w:rPr>
                <w:noProof/>
                <w:webHidden/>
              </w:rPr>
              <w:tab/>
            </w:r>
            <w:r>
              <w:rPr>
                <w:noProof/>
                <w:webHidden/>
              </w:rPr>
              <w:fldChar w:fldCharType="begin"/>
            </w:r>
            <w:r>
              <w:rPr>
                <w:noProof/>
                <w:webHidden/>
              </w:rPr>
              <w:instrText xml:space="preserve"> PAGEREF _Toc45116245 \h </w:instrText>
            </w:r>
            <w:r>
              <w:rPr>
                <w:noProof/>
                <w:webHidden/>
              </w:rPr>
            </w:r>
            <w:r>
              <w:rPr>
                <w:noProof/>
                <w:webHidden/>
              </w:rPr>
              <w:fldChar w:fldCharType="separate"/>
            </w:r>
            <w:r>
              <w:rPr>
                <w:noProof/>
                <w:webHidden/>
              </w:rPr>
              <w:t>16</w:t>
            </w:r>
            <w:r>
              <w:rPr>
                <w:noProof/>
                <w:webHidden/>
              </w:rPr>
              <w:fldChar w:fldCharType="end"/>
            </w:r>
          </w:hyperlink>
        </w:p>
        <w:p w14:paraId="744A3419" w14:textId="11CC5FA6" w:rsidR="00EA69B8" w:rsidRDefault="00EA69B8">
          <w:pPr>
            <w:pStyle w:val="TDC1"/>
            <w:rPr>
              <w:rFonts w:asciiTheme="minorHAnsi" w:hAnsiTheme="minorHAnsi" w:cstheme="minorBidi"/>
              <w:noProof/>
              <w:sz w:val="22"/>
            </w:rPr>
          </w:pPr>
          <w:hyperlink w:anchor="_Toc45116246" w:history="1">
            <w:r w:rsidRPr="00A02788">
              <w:rPr>
                <w:rStyle w:val="Hipervnculo"/>
                <w:noProof/>
              </w:rPr>
              <w:t>7</w:t>
            </w:r>
            <w:r>
              <w:rPr>
                <w:rFonts w:asciiTheme="minorHAnsi" w:hAnsiTheme="minorHAnsi" w:cstheme="minorBidi"/>
                <w:noProof/>
                <w:sz w:val="22"/>
              </w:rPr>
              <w:tab/>
            </w:r>
            <w:r w:rsidRPr="00A02788">
              <w:rPr>
                <w:rStyle w:val="Hipervnculo"/>
                <w:noProof/>
              </w:rPr>
              <w:t>Cronograma</w:t>
            </w:r>
            <w:r>
              <w:rPr>
                <w:noProof/>
                <w:webHidden/>
              </w:rPr>
              <w:tab/>
            </w:r>
            <w:r>
              <w:rPr>
                <w:noProof/>
                <w:webHidden/>
              </w:rPr>
              <w:fldChar w:fldCharType="begin"/>
            </w:r>
            <w:r>
              <w:rPr>
                <w:noProof/>
                <w:webHidden/>
              </w:rPr>
              <w:instrText xml:space="preserve"> PAGEREF _Toc45116246 \h </w:instrText>
            </w:r>
            <w:r>
              <w:rPr>
                <w:noProof/>
                <w:webHidden/>
              </w:rPr>
            </w:r>
            <w:r>
              <w:rPr>
                <w:noProof/>
                <w:webHidden/>
              </w:rPr>
              <w:fldChar w:fldCharType="separate"/>
            </w:r>
            <w:r>
              <w:rPr>
                <w:noProof/>
                <w:webHidden/>
              </w:rPr>
              <w:t>17</w:t>
            </w:r>
            <w:r>
              <w:rPr>
                <w:noProof/>
                <w:webHidden/>
              </w:rPr>
              <w:fldChar w:fldCharType="end"/>
            </w:r>
          </w:hyperlink>
        </w:p>
        <w:p w14:paraId="5DBDA502" w14:textId="0C9F2C20" w:rsidR="00EA69B8" w:rsidRDefault="00EA69B8">
          <w:pPr>
            <w:pStyle w:val="TDC1"/>
            <w:rPr>
              <w:rFonts w:asciiTheme="minorHAnsi" w:hAnsiTheme="minorHAnsi" w:cstheme="minorBidi"/>
              <w:noProof/>
              <w:sz w:val="22"/>
            </w:rPr>
          </w:pPr>
          <w:hyperlink w:anchor="_Toc45116247" w:history="1">
            <w:r w:rsidRPr="00A02788">
              <w:rPr>
                <w:rStyle w:val="Hipervnculo"/>
                <w:noProof/>
              </w:rPr>
              <w:t>8</w:t>
            </w:r>
            <w:r>
              <w:rPr>
                <w:rFonts w:asciiTheme="minorHAnsi" w:hAnsiTheme="minorHAnsi" w:cstheme="minorBidi"/>
                <w:noProof/>
                <w:sz w:val="22"/>
              </w:rPr>
              <w:tab/>
            </w:r>
            <w:r w:rsidRPr="00A02788">
              <w:rPr>
                <w:rStyle w:val="Hipervnculo"/>
                <w:noProof/>
              </w:rPr>
              <w:t>Resultados</w:t>
            </w:r>
            <w:r>
              <w:rPr>
                <w:noProof/>
                <w:webHidden/>
              </w:rPr>
              <w:tab/>
            </w:r>
            <w:r>
              <w:rPr>
                <w:noProof/>
                <w:webHidden/>
              </w:rPr>
              <w:fldChar w:fldCharType="begin"/>
            </w:r>
            <w:r>
              <w:rPr>
                <w:noProof/>
                <w:webHidden/>
              </w:rPr>
              <w:instrText xml:space="preserve"> PAGEREF _Toc45116247 \h </w:instrText>
            </w:r>
            <w:r>
              <w:rPr>
                <w:noProof/>
                <w:webHidden/>
              </w:rPr>
            </w:r>
            <w:r>
              <w:rPr>
                <w:noProof/>
                <w:webHidden/>
              </w:rPr>
              <w:fldChar w:fldCharType="separate"/>
            </w:r>
            <w:r>
              <w:rPr>
                <w:noProof/>
                <w:webHidden/>
              </w:rPr>
              <w:t>18</w:t>
            </w:r>
            <w:r>
              <w:rPr>
                <w:noProof/>
                <w:webHidden/>
              </w:rPr>
              <w:fldChar w:fldCharType="end"/>
            </w:r>
          </w:hyperlink>
        </w:p>
        <w:p w14:paraId="4F70165E" w14:textId="42E07DC2" w:rsidR="00EA69B8" w:rsidRDefault="00EA69B8">
          <w:pPr>
            <w:pStyle w:val="TDC2"/>
            <w:tabs>
              <w:tab w:val="left" w:pos="1540"/>
              <w:tab w:val="right" w:leader="dot" w:pos="8828"/>
            </w:tabs>
            <w:rPr>
              <w:rFonts w:asciiTheme="minorHAnsi" w:hAnsiTheme="minorHAnsi" w:cstheme="minorBidi"/>
              <w:noProof/>
              <w:sz w:val="22"/>
            </w:rPr>
          </w:pPr>
          <w:hyperlink w:anchor="_Toc45116248" w:history="1">
            <w:r w:rsidRPr="00A02788">
              <w:rPr>
                <w:rStyle w:val="Hipervnculo"/>
                <w:noProof/>
              </w:rPr>
              <w:t>8.1</w:t>
            </w:r>
            <w:r>
              <w:rPr>
                <w:rFonts w:asciiTheme="minorHAnsi" w:hAnsiTheme="minorHAnsi" w:cstheme="minorBidi"/>
                <w:noProof/>
                <w:sz w:val="22"/>
              </w:rPr>
              <w:tab/>
            </w:r>
            <w:r w:rsidRPr="00A02788">
              <w:rPr>
                <w:rStyle w:val="Hipervnculo"/>
                <w:noProof/>
              </w:rPr>
              <w:t>Creación de bloques funcionales</w:t>
            </w:r>
            <w:r>
              <w:rPr>
                <w:noProof/>
                <w:webHidden/>
              </w:rPr>
              <w:tab/>
            </w:r>
            <w:r>
              <w:rPr>
                <w:noProof/>
                <w:webHidden/>
              </w:rPr>
              <w:fldChar w:fldCharType="begin"/>
            </w:r>
            <w:r>
              <w:rPr>
                <w:noProof/>
                <w:webHidden/>
              </w:rPr>
              <w:instrText xml:space="preserve"> PAGEREF _Toc45116248 \h </w:instrText>
            </w:r>
            <w:r>
              <w:rPr>
                <w:noProof/>
                <w:webHidden/>
              </w:rPr>
            </w:r>
            <w:r>
              <w:rPr>
                <w:noProof/>
                <w:webHidden/>
              </w:rPr>
              <w:fldChar w:fldCharType="separate"/>
            </w:r>
            <w:r>
              <w:rPr>
                <w:noProof/>
                <w:webHidden/>
              </w:rPr>
              <w:t>18</w:t>
            </w:r>
            <w:r>
              <w:rPr>
                <w:noProof/>
                <w:webHidden/>
              </w:rPr>
              <w:fldChar w:fldCharType="end"/>
            </w:r>
          </w:hyperlink>
        </w:p>
        <w:p w14:paraId="1A16E96B" w14:textId="4AC6B1B7" w:rsidR="00EA69B8" w:rsidRDefault="00EA69B8">
          <w:pPr>
            <w:pStyle w:val="TDC3"/>
            <w:tabs>
              <w:tab w:val="left" w:pos="1849"/>
              <w:tab w:val="right" w:leader="dot" w:pos="8828"/>
            </w:tabs>
            <w:rPr>
              <w:rFonts w:asciiTheme="minorHAnsi" w:hAnsiTheme="minorHAnsi" w:cstheme="minorBidi"/>
              <w:noProof/>
              <w:sz w:val="22"/>
            </w:rPr>
          </w:pPr>
          <w:hyperlink w:anchor="_Toc45116249" w:history="1">
            <w:r w:rsidRPr="00A02788">
              <w:rPr>
                <w:rStyle w:val="Hipervnculo"/>
                <w:noProof/>
              </w:rPr>
              <w:t>8.1.1</w:t>
            </w:r>
            <w:r>
              <w:rPr>
                <w:rFonts w:asciiTheme="minorHAnsi" w:hAnsiTheme="minorHAnsi" w:cstheme="minorBidi"/>
                <w:noProof/>
                <w:sz w:val="22"/>
              </w:rPr>
              <w:tab/>
            </w:r>
            <w:r w:rsidRPr="00A02788">
              <w:rPr>
                <w:rStyle w:val="Hipervnculo"/>
                <w:noProof/>
              </w:rPr>
              <w:t>Notas</w:t>
            </w:r>
            <w:r>
              <w:rPr>
                <w:noProof/>
                <w:webHidden/>
              </w:rPr>
              <w:tab/>
            </w:r>
            <w:r>
              <w:rPr>
                <w:noProof/>
                <w:webHidden/>
              </w:rPr>
              <w:fldChar w:fldCharType="begin"/>
            </w:r>
            <w:r>
              <w:rPr>
                <w:noProof/>
                <w:webHidden/>
              </w:rPr>
              <w:instrText xml:space="preserve"> PAGEREF _Toc45116249 \h </w:instrText>
            </w:r>
            <w:r>
              <w:rPr>
                <w:noProof/>
                <w:webHidden/>
              </w:rPr>
            </w:r>
            <w:r>
              <w:rPr>
                <w:noProof/>
                <w:webHidden/>
              </w:rPr>
              <w:fldChar w:fldCharType="separate"/>
            </w:r>
            <w:r>
              <w:rPr>
                <w:noProof/>
                <w:webHidden/>
              </w:rPr>
              <w:t>20</w:t>
            </w:r>
            <w:r>
              <w:rPr>
                <w:noProof/>
                <w:webHidden/>
              </w:rPr>
              <w:fldChar w:fldCharType="end"/>
            </w:r>
          </w:hyperlink>
        </w:p>
        <w:p w14:paraId="7C057C78" w14:textId="5867C7BC" w:rsidR="00EA69B8" w:rsidRDefault="00EA69B8">
          <w:pPr>
            <w:pStyle w:val="TDC3"/>
            <w:tabs>
              <w:tab w:val="left" w:pos="1849"/>
              <w:tab w:val="right" w:leader="dot" w:pos="8828"/>
            </w:tabs>
            <w:rPr>
              <w:rFonts w:asciiTheme="minorHAnsi" w:hAnsiTheme="minorHAnsi" w:cstheme="minorBidi"/>
              <w:noProof/>
              <w:sz w:val="22"/>
            </w:rPr>
          </w:pPr>
          <w:hyperlink w:anchor="_Toc45116250" w:history="1">
            <w:r w:rsidRPr="00A02788">
              <w:rPr>
                <w:rStyle w:val="Hipervnculo"/>
                <w:noProof/>
              </w:rPr>
              <w:t>8.1.2</w:t>
            </w:r>
            <w:r>
              <w:rPr>
                <w:rFonts w:asciiTheme="minorHAnsi" w:hAnsiTheme="minorHAnsi" w:cstheme="minorBidi"/>
                <w:noProof/>
                <w:sz w:val="22"/>
              </w:rPr>
              <w:tab/>
            </w:r>
            <w:r w:rsidRPr="00A02788">
              <w:rPr>
                <w:rStyle w:val="Hipervnculo"/>
                <w:noProof/>
              </w:rPr>
              <w:t>Sensores</w:t>
            </w:r>
            <w:r>
              <w:rPr>
                <w:noProof/>
                <w:webHidden/>
              </w:rPr>
              <w:tab/>
            </w:r>
            <w:r>
              <w:rPr>
                <w:noProof/>
                <w:webHidden/>
              </w:rPr>
              <w:fldChar w:fldCharType="begin"/>
            </w:r>
            <w:r>
              <w:rPr>
                <w:noProof/>
                <w:webHidden/>
              </w:rPr>
              <w:instrText xml:space="preserve"> PAGEREF _Toc45116250 \h </w:instrText>
            </w:r>
            <w:r>
              <w:rPr>
                <w:noProof/>
                <w:webHidden/>
              </w:rPr>
            </w:r>
            <w:r>
              <w:rPr>
                <w:noProof/>
                <w:webHidden/>
              </w:rPr>
              <w:fldChar w:fldCharType="separate"/>
            </w:r>
            <w:r>
              <w:rPr>
                <w:noProof/>
                <w:webHidden/>
              </w:rPr>
              <w:t>21</w:t>
            </w:r>
            <w:r>
              <w:rPr>
                <w:noProof/>
                <w:webHidden/>
              </w:rPr>
              <w:fldChar w:fldCharType="end"/>
            </w:r>
          </w:hyperlink>
        </w:p>
        <w:p w14:paraId="7984F62F" w14:textId="4373441E" w:rsidR="00EA69B8" w:rsidRDefault="00EA69B8">
          <w:pPr>
            <w:pStyle w:val="TDC3"/>
            <w:tabs>
              <w:tab w:val="left" w:pos="1849"/>
              <w:tab w:val="right" w:leader="dot" w:pos="8828"/>
            </w:tabs>
            <w:rPr>
              <w:rFonts w:asciiTheme="minorHAnsi" w:hAnsiTheme="minorHAnsi" w:cstheme="minorBidi"/>
              <w:noProof/>
              <w:sz w:val="22"/>
            </w:rPr>
          </w:pPr>
          <w:hyperlink w:anchor="_Toc45116251" w:history="1">
            <w:r w:rsidRPr="00A02788">
              <w:rPr>
                <w:rStyle w:val="Hipervnculo"/>
                <w:noProof/>
              </w:rPr>
              <w:t>8.1.3</w:t>
            </w:r>
            <w:r>
              <w:rPr>
                <w:rFonts w:asciiTheme="minorHAnsi" w:hAnsiTheme="minorHAnsi" w:cstheme="minorBidi"/>
                <w:noProof/>
                <w:sz w:val="22"/>
              </w:rPr>
              <w:tab/>
            </w:r>
            <w:r w:rsidRPr="00A02788">
              <w:rPr>
                <w:rStyle w:val="Hipervnculo"/>
                <w:noProof/>
              </w:rPr>
              <w:t>ESP32</w:t>
            </w:r>
            <w:r>
              <w:rPr>
                <w:noProof/>
                <w:webHidden/>
              </w:rPr>
              <w:tab/>
            </w:r>
            <w:r>
              <w:rPr>
                <w:noProof/>
                <w:webHidden/>
              </w:rPr>
              <w:fldChar w:fldCharType="begin"/>
            </w:r>
            <w:r>
              <w:rPr>
                <w:noProof/>
                <w:webHidden/>
              </w:rPr>
              <w:instrText xml:space="preserve"> PAGEREF _Toc45116251 \h </w:instrText>
            </w:r>
            <w:r>
              <w:rPr>
                <w:noProof/>
                <w:webHidden/>
              </w:rPr>
            </w:r>
            <w:r>
              <w:rPr>
                <w:noProof/>
                <w:webHidden/>
              </w:rPr>
              <w:fldChar w:fldCharType="separate"/>
            </w:r>
            <w:r>
              <w:rPr>
                <w:noProof/>
                <w:webHidden/>
              </w:rPr>
              <w:t>24</w:t>
            </w:r>
            <w:r>
              <w:rPr>
                <w:noProof/>
                <w:webHidden/>
              </w:rPr>
              <w:fldChar w:fldCharType="end"/>
            </w:r>
          </w:hyperlink>
        </w:p>
        <w:p w14:paraId="7CE56D2B" w14:textId="6E101DB8" w:rsidR="00EA69B8" w:rsidRDefault="00EA69B8">
          <w:pPr>
            <w:pStyle w:val="TDC3"/>
            <w:tabs>
              <w:tab w:val="left" w:pos="1849"/>
              <w:tab w:val="right" w:leader="dot" w:pos="8828"/>
            </w:tabs>
            <w:rPr>
              <w:rFonts w:asciiTheme="minorHAnsi" w:hAnsiTheme="minorHAnsi" w:cstheme="minorBidi"/>
              <w:noProof/>
              <w:sz w:val="22"/>
            </w:rPr>
          </w:pPr>
          <w:hyperlink w:anchor="_Toc45116252" w:history="1">
            <w:r w:rsidRPr="00A02788">
              <w:rPr>
                <w:rStyle w:val="Hipervnculo"/>
                <w:noProof/>
              </w:rPr>
              <w:t>8.1.4</w:t>
            </w:r>
            <w:r>
              <w:rPr>
                <w:rFonts w:asciiTheme="minorHAnsi" w:hAnsiTheme="minorHAnsi" w:cstheme="minorBidi"/>
                <w:noProof/>
                <w:sz w:val="22"/>
              </w:rPr>
              <w:tab/>
            </w:r>
            <w:r w:rsidRPr="00A02788">
              <w:rPr>
                <w:rStyle w:val="Hipervnculo"/>
                <w:noProof/>
              </w:rPr>
              <w:t>NeoPixel</w:t>
            </w:r>
            <w:r>
              <w:rPr>
                <w:noProof/>
                <w:webHidden/>
              </w:rPr>
              <w:tab/>
            </w:r>
            <w:r>
              <w:rPr>
                <w:noProof/>
                <w:webHidden/>
              </w:rPr>
              <w:fldChar w:fldCharType="begin"/>
            </w:r>
            <w:r>
              <w:rPr>
                <w:noProof/>
                <w:webHidden/>
              </w:rPr>
              <w:instrText xml:space="preserve"> PAGEREF _Toc45116252 \h </w:instrText>
            </w:r>
            <w:r>
              <w:rPr>
                <w:noProof/>
                <w:webHidden/>
              </w:rPr>
            </w:r>
            <w:r>
              <w:rPr>
                <w:noProof/>
                <w:webHidden/>
              </w:rPr>
              <w:fldChar w:fldCharType="separate"/>
            </w:r>
            <w:r>
              <w:rPr>
                <w:noProof/>
                <w:webHidden/>
              </w:rPr>
              <w:t>27</w:t>
            </w:r>
            <w:r>
              <w:rPr>
                <w:noProof/>
                <w:webHidden/>
              </w:rPr>
              <w:fldChar w:fldCharType="end"/>
            </w:r>
          </w:hyperlink>
        </w:p>
        <w:p w14:paraId="089A13D2" w14:textId="6D14E2C6" w:rsidR="00EA69B8" w:rsidRDefault="00EA69B8">
          <w:pPr>
            <w:pStyle w:val="TDC3"/>
            <w:tabs>
              <w:tab w:val="left" w:pos="1849"/>
              <w:tab w:val="right" w:leader="dot" w:pos="8828"/>
            </w:tabs>
            <w:rPr>
              <w:rFonts w:asciiTheme="minorHAnsi" w:hAnsiTheme="minorHAnsi" w:cstheme="minorBidi"/>
              <w:noProof/>
              <w:sz w:val="22"/>
            </w:rPr>
          </w:pPr>
          <w:hyperlink w:anchor="_Toc45116253" w:history="1">
            <w:r w:rsidRPr="00A02788">
              <w:rPr>
                <w:rStyle w:val="Hipervnculo"/>
                <w:noProof/>
              </w:rPr>
              <w:t>8.1.5</w:t>
            </w:r>
            <w:r>
              <w:rPr>
                <w:rFonts w:asciiTheme="minorHAnsi" w:hAnsiTheme="minorHAnsi" w:cstheme="minorBidi"/>
                <w:noProof/>
                <w:sz w:val="22"/>
              </w:rPr>
              <w:tab/>
            </w:r>
            <w:r w:rsidRPr="00A02788">
              <w:rPr>
                <w:rStyle w:val="Hipervnculo"/>
                <w:noProof/>
              </w:rPr>
              <w:t>Tiempo</w:t>
            </w:r>
            <w:r>
              <w:rPr>
                <w:noProof/>
                <w:webHidden/>
              </w:rPr>
              <w:tab/>
            </w:r>
            <w:r>
              <w:rPr>
                <w:noProof/>
                <w:webHidden/>
              </w:rPr>
              <w:fldChar w:fldCharType="begin"/>
            </w:r>
            <w:r>
              <w:rPr>
                <w:noProof/>
                <w:webHidden/>
              </w:rPr>
              <w:instrText xml:space="preserve"> PAGEREF _Toc45116253 \h </w:instrText>
            </w:r>
            <w:r>
              <w:rPr>
                <w:noProof/>
                <w:webHidden/>
              </w:rPr>
            </w:r>
            <w:r>
              <w:rPr>
                <w:noProof/>
                <w:webHidden/>
              </w:rPr>
              <w:fldChar w:fldCharType="separate"/>
            </w:r>
            <w:r>
              <w:rPr>
                <w:noProof/>
                <w:webHidden/>
              </w:rPr>
              <w:t>29</w:t>
            </w:r>
            <w:r>
              <w:rPr>
                <w:noProof/>
                <w:webHidden/>
              </w:rPr>
              <w:fldChar w:fldCharType="end"/>
            </w:r>
          </w:hyperlink>
        </w:p>
        <w:p w14:paraId="19F702E2" w14:textId="69E35CBB" w:rsidR="00EA69B8" w:rsidRDefault="00EA69B8">
          <w:pPr>
            <w:pStyle w:val="TDC2"/>
            <w:tabs>
              <w:tab w:val="left" w:pos="1540"/>
              <w:tab w:val="right" w:leader="dot" w:pos="8828"/>
            </w:tabs>
            <w:rPr>
              <w:rFonts w:asciiTheme="minorHAnsi" w:hAnsiTheme="minorHAnsi" w:cstheme="minorBidi"/>
              <w:noProof/>
              <w:sz w:val="22"/>
            </w:rPr>
          </w:pPr>
          <w:hyperlink w:anchor="_Toc45116254" w:history="1">
            <w:r w:rsidRPr="00A02788">
              <w:rPr>
                <w:rStyle w:val="Hipervnculo"/>
                <w:noProof/>
              </w:rPr>
              <w:t>8.2</w:t>
            </w:r>
            <w:r>
              <w:rPr>
                <w:rFonts w:asciiTheme="minorHAnsi" w:hAnsiTheme="minorHAnsi" w:cstheme="minorBidi"/>
                <w:noProof/>
                <w:sz w:val="22"/>
              </w:rPr>
              <w:tab/>
            </w:r>
            <w:r w:rsidRPr="00A02788">
              <w:rPr>
                <w:rStyle w:val="Hipervnculo"/>
                <w:noProof/>
              </w:rPr>
              <w:t>Diseño de la PCB</w:t>
            </w:r>
            <w:r>
              <w:rPr>
                <w:noProof/>
                <w:webHidden/>
              </w:rPr>
              <w:tab/>
            </w:r>
            <w:r>
              <w:rPr>
                <w:noProof/>
                <w:webHidden/>
              </w:rPr>
              <w:fldChar w:fldCharType="begin"/>
            </w:r>
            <w:r>
              <w:rPr>
                <w:noProof/>
                <w:webHidden/>
              </w:rPr>
              <w:instrText xml:space="preserve"> PAGEREF _Toc45116254 \h </w:instrText>
            </w:r>
            <w:r>
              <w:rPr>
                <w:noProof/>
                <w:webHidden/>
              </w:rPr>
            </w:r>
            <w:r>
              <w:rPr>
                <w:noProof/>
                <w:webHidden/>
              </w:rPr>
              <w:fldChar w:fldCharType="separate"/>
            </w:r>
            <w:r>
              <w:rPr>
                <w:noProof/>
                <w:webHidden/>
              </w:rPr>
              <w:t>31</w:t>
            </w:r>
            <w:r>
              <w:rPr>
                <w:noProof/>
                <w:webHidden/>
              </w:rPr>
              <w:fldChar w:fldCharType="end"/>
            </w:r>
          </w:hyperlink>
        </w:p>
        <w:p w14:paraId="3436564B" w14:textId="13C606B3" w:rsidR="00EA69B8" w:rsidRDefault="00EA69B8">
          <w:pPr>
            <w:pStyle w:val="TDC2"/>
            <w:tabs>
              <w:tab w:val="left" w:pos="1540"/>
              <w:tab w:val="right" w:leader="dot" w:pos="8828"/>
            </w:tabs>
            <w:rPr>
              <w:rFonts w:asciiTheme="minorHAnsi" w:hAnsiTheme="minorHAnsi" w:cstheme="minorBidi"/>
              <w:noProof/>
              <w:sz w:val="22"/>
            </w:rPr>
          </w:pPr>
          <w:hyperlink w:anchor="_Toc45116255" w:history="1">
            <w:r w:rsidRPr="00A02788">
              <w:rPr>
                <w:rStyle w:val="Hipervnculo"/>
                <w:noProof/>
              </w:rPr>
              <w:t>8.3</w:t>
            </w:r>
            <w:r>
              <w:rPr>
                <w:rFonts w:asciiTheme="minorHAnsi" w:hAnsiTheme="minorHAnsi" w:cstheme="minorBidi"/>
                <w:noProof/>
                <w:sz w:val="22"/>
              </w:rPr>
              <w:tab/>
            </w:r>
            <w:r w:rsidRPr="00A02788">
              <w:rPr>
                <w:rStyle w:val="Hipervnculo"/>
                <w:noProof/>
              </w:rPr>
              <w:t>Validación de la interfaz visual y la tarjeta</w:t>
            </w:r>
            <w:r>
              <w:rPr>
                <w:noProof/>
                <w:webHidden/>
              </w:rPr>
              <w:tab/>
            </w:r>
            <w:r>
              <w:rPr>
                <w:noProof/>
                <w:webHidden/>
              </w:rPr>
              <w:fldChar w:fldCharType="begin"/>
            </w:r>
            <w:r>
              <w:rPr>
                <w:noProof/>
                <w:webHidden/>
              </w:rPr>
              <w:instrText xml:space="preserve"> PAGEREF _Toc45116255 \h </w:instrText>
            </w:r>
            <w:r>
              <w:rPr>
                <w:noProof/>
                <w:webHidden/>
              </w:rPr>
            </w:r>
            <w:r>
              <w:rPr>
                <w:noProof/>
                <w:webHidden/>
              </w:rPr>
              <w:fldChar w:fldCharType="separate"/>
            </w:r>
            <w:r>
              <w:rPr>
                <w:noProof/>
                <w:webHidden/>
              </w:rPr>
              <w:t>33</w:t>
            </w:r>
            <w:r>
              <w:rPr>
                <w:noProof/>
                <w:webHidden/>
              </w:rPr>
              <w:fldChar w:fldCharType="end"/>
            </w:r>
          </w:hyperlink>
        </w:p>
        <w:p w14:paraId="23994BF2" w14:textId="1F51B3AB" w:rsidR="00EA69B8" w:rsidRDefault="00EA69B8">
          <w:pPr>
            <w:pStyle w:val="TDC3"/>
            <w:tabs>
              <w:tab w:val="left" w:pos="1849"/>
              <w:tab w:val="right" w:leader="dot" w:pos="8828"/>
            </w:tabs>
            <w:rPr>
              <w:rFonts w:asciiTheme="minorHAnsi" w:hAnsiTheme="minorHAnsi" w:cstheme="minorBidi"/>
              <w:noProof/>
              <w:sz w:val="22"/>
            </w:rPr>
          </w:pPr>
          <w:hyperlink w:anchor="_Toc45116256" w:history="1">
            <w:r w:rsidRPr="00A02788">
              <w:rPr>
                <w:rStyle w:val="Hipervnculo"/>
                <w:noProof/>
              </w:rPr>
              <w:t>8.3.1</w:t>
            </w:r>
            <w:r>
              <w:rPr>
                <w:rFonts w:asciiTheme="minorHAnsi" w:hAnsiTheme="minorHAnsi" w:cstheme="minorBidi"/>
                <w:noProof/>
                <w:sz w:val="22"/>
              </w:rPr>
              <w:tab/>
            </w:r>
            <w:r w:rsidRPr="00A02788">
              <w:rPr>
                <w:rStyle w:val="Hipervnculo"/>
                <w:noProof/>
              </w:rPr>
              <w:t>Creación del WebSocket</w:t>
            </w:r>
            <w:r>
              <w:rPr>
                <w:noProof/>
                <w:webHidden/>
              </w:rPr>
              <w:tab/>
            </w:r>
            <w:r>
              <w:rPr>
                <w:noProof/>
                <w:webHidden/>
              </w:rPr>
              <w:fldChar w:fldCharType="begin"/>
            </w:r>
            <w:r>
              <w:rPr>
                <w:noProof/>
                <w:webHidden/>
              </w:rPr>
              <w:instrText xml:space="preserve"> PAGEREF _Toc45116256 \h </w:instrText>
            </w:r>
            <w:r>
              <w:rPr>
                <w:noProof/>
                <w:webHidden/>
              </w:rPr>
            </w:r>
            <w:r>
              <w:rPr>
                <w:noProof/>
                <w:webHidden/>
              </w:rPr>
              <w:fldChar w:fldCharType="separate"/>
            </w:r>
            <w:r>
              <w:rPr>
                <w:noProof/>
                <w:webHidden/>
              </w:rPr>
              <w:t>33</w:t>
            </w:r>
            <w:r>
              <w:rPr>
                <w:noProof/>
                <w:webHidden/>
              </w:rPr>
              <w:fldChar w:fldCharType="end"/>
            </w:r>
          </w:hyperlink>
        </w:p>
        <w:p w14:paraId="4B034E71" w14:textId="1C419D42" w:rsidR="00EA69B8" w:rsidRDefault="00EA69B8">
          <w:pPr>
            <w:pStyle w:val="TDC3"/>
            <w:tabs>
              <w:tab w:val="left" w:pos="1849"/>
              <w:tab w:val="right" w:leader="dot" w:pos="8828"/>
            </w:tabs>
            <w:rPr>
              <w:rFonts w:asciiTheme="minorHAnsi" w:hAnsiTheme="minorHAnsi" w:cstheme="minorBidi"/>
              <w:noProof/>
              <w:sz w:val="22"/>
            </w:rPr>
          </w:pPr>
          <w:hyperlink w:anchor="_Toc45116257" w:history="1">
            <w:r w:rsidRPr="00A02788">
              <w:rPr>
                <w:rStyle w:val="Hipervnculo"/>
                <w:noProof/>
              </w:rPr>
              <w:t>8.3.2</w:t>
            </w:r>
            <w:r>
              <w:rPr>
                <w:rFonts w:asciiTheme="minorHAnsi" w:hAnsiTheme="minorHAnsi" w:cstheme="minorBidi"/>
                <w:noProof/>
                <w:sz w:val="22"/>
              </w:rPr>
              <w:tab/>
            </w:r>
            <w:r w:rsidRPr="00A02788">
              <w:rPr>
                <w:rStyle w:val="Hipervnculo"/>
                <w:noProof/>
              </w:rPr>
              <w:t>Validación con el Software-Hardware</w:t>
            </w:r>
            <w:r>
              <w:rPr>
                <w:noProof/>
                <w:webHidden/>
              </w:rPr>
              <w:tab/>
            </w:r>
            <w:r>
              <w:rPr>
                <w:noProof/>
                <w:webHidden/>
              </w:rPr>
              <w:fldChar w:fldCharType="begin"/>
            </w:r>
            <w:r>
              <w:rPr>
                <w:noProof/>
                <w:webHidden/>
              </w:rPr>
              <w:instrText xml:space="preserve"> PAGEREF _Toc45116257 \h </w:instrText>
            </w:r>
            <w:r>
              <w:rPr>
                <w:noProof/>
                <w:webHidden/>
              </w:rPr>
            </w:r>
            <w:r>
              <w:rPr>
                <w:noProof/>
                <w:webHidden/>
              </w:rPr>
              <w:fldChar w:fldCharType="separate"/>
            </w:r>
            <w:r>
              <w:rPr>
                <w:noProof/>
                <w:webHidden/>
              </w:rPr>
              <w:t>34</w:t>
            </w:r>
            <w:r>
              <w:rPr>
                <w:noProof/>
                <w:webHidden/>
              </w:rPr>
              <w:fldChar w:fldCharType="end"/>
            </w:r>
          </w:hyperlink>
        </w:p>
        <w:p w14:paraId="58E5227C" w14:textId="22C783C0" w:rsidR="00EA69B8" w:rsidRDefault="00EA69B8">
          <w:pPr>
            <w:pStyle w:val="TDC2"/>
            <w:tabs>
              <w:tab w:val="left" w:pos="1540"/>
              <w:tab w:val="right" w:leader="dot" w:pos="8828"/>
            </w:tabs>
            <w:rPr>
              <w:rFonts w:asciiTheme="minorHAnsi" w:hAnsiTheme="minorHAnsi" w:cstheme="minorBidi"/>
              <w:noProof/>
              <w:sz w:val="22"/>
            </w:rPr>
          </w:pPr>
          <w:hyperlink w:anchor="_Toc45116258" w:history="1">
            <w:r w:rsidRPr="00A02788">
              <w:rPr>
                <w:rStyle w:val="Hipervnculo"/>
                <w:noProof/>
              </w:rPr>
              <w:t>8.4</w:t>
            </w:r>
            <w:r>
              <w:rPr>
                <w:rFonts w:asciiTheme="minorHAnsi" w:hAnsiTheme="minorHAnsi" w:cstheme="minorBidi"/>
                <w:noProof/>
                <w:sz w:val="22"/>
              </w:rPr>
              <w:tab/>
            </w:r>
            <w:r w:rsidRPr="00A02788">
              <w:rPr>
                <w:rStyle w:val="Hipervnculo"/>
                <w:noProof/>
              </w:rPr>
              <w:t>Diseño centrado en el usuario</w:t>
            </w:r>
            <w:r>
              <w:rPr>
                <w:noProof/>
                <w:webHidden/>
              </w:rPr>
              <w:tab/>
            </w:r>
            <w:r>
              <w:rPr>
                <w:noProof/>
                <w:webHidden/>
              </w:rPr>
              <w:fldChar w:fldCharType="begin"/>
            </w:r>
            <w:r>
              <w:rPr>
                <w:noProof/>
                <w:webHidden/>
              </w:rPr>
              <w:instrText xml:space="preserve"> PAGEREF _Toc45116258 \h </w:instrText>
            </w:r>
            <w:r>
              <w:rPr>
                <w:noProof/>
                <w:webHidden/>
              </w:rPr>
            </w:r>
            <w:r>
              <w:rPr>
                <w:noProof/>
                <w:webHidden/>
              </w:rPr>
              <w:fldChar w:fldCharType="separate"/>
            </w:r>
            <w:r>
              <w:rPr>
                <w:noProof/>
                <w:webHidden/>
              </w:rPr>
              <w:t>36</w:t>
            </w:r>
            <w:r>
              <w:rPr>
                <w:noProof/>
                <w:webHidden/>
              </w:rPr>
              <w:fldChar w:fldCharType="end"/>
            </w:r>
          </w:hyperlink>
        </w:p>
        <w:p w14:paraId="6968DC4A" w14:textId="64E0152E" w:rsidR="00EA69B8" w:rsidRDefault="00EA69B8">
          <w:pPr>
            <w:pStyle w:val="TDC3"/>
            <w:tabs>
              <w:tab w:val="left" w:pos="1849"/>
              <w:tab w:val="right" w:leader="dot" w:pos="8828"/>
            </w:tabs>
            <w:rPr>
              <w:rFonts w:asciiTheme="minorHAnsi" w:hAnsiTheme="minorHAnsi" w:cstheme="minorBidi"/>
              <w:noProof/>
              <w:sz w:val="22"/>
            </w:rPr>
          </w:pPr>
          <w:hyperlink w:anchor="_Toc45116259" w:history="1">
            <w:r w:rsidRPr="00A02788">
              <w:rPr>
                <w:rStyle w:val="Hipervnculo"/>
                <w:noProof/>
              </w:rPr>
              <w:t>8.4.1</w:t>
            </w:r>
            <w:r>
              <w:rPr>
                <w:rFonts w:asciiTheme="minorHAnsi" w:hAnsiTheme="minorHAnsi" w:cstheme="minorBidi"/>
                <w:noProof/>
                <w:sz w:val="22"/>
              </w:rPr>
              <w:tab/>
            </w:r>
            <w:r w:rsidRPr="00A02788">
              <w:rPr>
                <w:rStyle w:val="Hipervnculo"/>
                <w:noProof/>
              </w:rPr>
              <w:t>Área musical</w:t>
            </w:r>
            <w:r>
              <w:rPr>
                <w:noProof/>
                <w:webHidden/>
              </w:rPr>
              <w:tab/>
            </w:r>
            <w:r>
              <w:rPr>
                <w:noProof/>
                <w:webHidden/>
              </w:rPr>
              <w:fldChar w:fldCharType="begin"/>
            </w:r>
            <w:r>
              <w:rPr>
                <w:noProof/>
                <w:webHidden/>
              </w:rPr>
              <w:instrText xml:space="preserve"> PAGEREF _Toc45116259 \h </w:instrText>
            </w:r>
            <w:r>
              <w:rPr>
                <w:noProof/>
                <w:webHidden/>
              </w:rPr>
            </w:r>
            <w:r>
              <w:rPr>
                <w:noProof/>
                <w:webHidden/>
              </w:rPr>
              <w:fldChar w:fldCharType="separate"/>
            </w:r>
            <w:r>
              <w:rPr>
                <w:noProof/>
                <w:webHidden/>
              </w:rPr>
              <w:t>37</w:t>
            </w:r>
            <w:r>
              <w:rPr>
                <w:noProof/>
                <w:webHidden/>
              </w:rPr>
              <w:fldChar w:fldCharType="end"/>
            </w:r>
          </w:hyperlink>
        </w:p>
        <w:p w14:paraId="76D7FCA3" w14:textId="4A2386F0" w:rsidR="00EA69B8" w:rsidRDefault="00EA69B8">
          <w:pPr>
            <w:pStyle w:val="TDC3"/>
            <w:tabs>
              <w:tab w:val="left" w:pos="1849"/>
              <w:tab w:val="right" w:leader="dot" w:pos="8828"/>
            </w:tabs>
            <w:rPr>
              <w:rFonts w:asciiTheme="minorHAnsi" w:hAnsiTheme="minorHAnsi" w:cstheme="minorBidi"/>
              <w:noProof/>
              <w:sz w:val="22"/>
            </w:rPr>
          </w:pPr>
          <w:hyperlink w:anchor="_Toc45116260" w:history="1">
            <w:r w:rsidRPr="00A02788">
              <w:rPr>
                <w:rStyle w:val="Hipervnculo"/>
                <w:noProof/>
              </w:rPr>
              <w:t>8.4.2</w:t>
            </w:r>
            <w:r>
              <w:rPr>
                <w:rFonts w:asciiTheme="minorHAnsi" w:hAnsiTheme="minorHAnsi" w:cstheme="minorBidi"/>
                <w:noProof/>
                <w:sz w:val="22"/>
              </w:rPr>
              <w:tab/>
            </w:r>
            <w:r w:rsidRPr="00A02788">
              <w:rPr>
                <w:rStyle w:val="Hipervnculo"/>
                <w:noProof/>
              </w:rPr>
              <w:t>Área de botones</w:t>
            </w:r>
            <w:r>
              <w:rPr>
                <w:noProof/>
                <w:webHidden/>
              </w:rPr>
              <w:tab/>
            </w:r>
            <w:r>
              <w:rPr>
                <w:noProof/>
                <w:webHidden/>
              </w:rPr>
              <w:fldChar w:fldCharType="begin"/>
            </w:r>
            <w:r>
              <w:rPr>
                <w:noProof/>
                <w:webHidden/>
              </w:rPr>
              <w:instrText xml:space="preserve"> PAGEREF _Toc45116260 \h </w:instrText>
            </w:r>
            <w:r>
              <w:rPr>
                <w:noProof/>
                <w:webHidden/>
              </w:rPr>
            </w:r>
            <w:r>
              <w:rPr>
                <w:noProof/>
                <w:webHidden/>
              </w:rPr>
              <w:fldChar w:fldCharType="separate"/>
            </w:r>
            <w:r>
              <w:rPr>
                <w:noProof/>
                <w:webHidden/>
              </w:rPr>
              <w:t>38</w:t>
            </w:r>
            <w:r>
              <w:rPr>
                <w:noProof/>
                <w:webHidden/>
              </w:rPr>
              <w:fldChar w:fldCharType="end"/>
            </w:r>
          </w:hyperlink>
        </w:p>
        <w:p w14:paraId="5703FFC9" w14:textId="5E6DE8DA" w:rsidR="00EA69B8" w:rsidRDefault="00EA69B8">
          <w:pPr>
            <w:pStyle w:val="TDC3"/>
            <w:tabs>
              <w:tab w:val="left" w:pos="1849"/>
              <w:tab w:val="right" w:leader="dot" w:pos="8828"/>
            </w:tabs>
            <w:rPr>
              <w:rFonts w:asciiTheme="minorHAnsi" w:hAnsiTheme="minorHAnsi" w:cstheme="minorBidi"/>
              <w:noProof/>
              <w:sz w:val="22"/>
            </w:rPr>
          </w:pPr>
          <w:hyperlink w:anchor="_Toc45116261" w:history="1">
            <w:r w:rsidRPr="00A02788">
              <w:rPr>
                <w:rStyle w:val="Hipervnculo"/>
                <w:noProof/>
              </w:rPr>
              <w:t>8.4.3</w:t>
            </w:r>
            <w:r>
              <w:rPr>
                <w:rFonts w:asciiTheme="minorHAnsi" w:hAnsiTheme="minorHAnsi" w:cstheme="minorBidi"/>
                <w:noProof/>
                <w:sz w:val="22"/>
              </w:rPr>
              <w:tab/>
            </w:r>
            <w:r w:rsidRPr="00A02788">
              <w:rPr>
                <w:rStyle w:val="Hipervnculo"/>
                <w:noProof/>
              </w:rPr>
              <w:t>Área de trabajo</w:t>
            </w:r>
            <w:r>
              <w:rPr>
                <w:noProof/>
                <w:webHidden/>
              </w:rPr>
              <w:tab/>
            </w:r>
            <w:r>
              <w:rPr>
                <w:noProof/>
                <w:webHidden/>
              </w:rPr>
              <w:fldChar w:fldCharType="begin"/>
            </w:r>
            <w:r>
              <w:rPr>
                <w:noProof/>
                <w:webHidden/>
              </w:rPr>
              <w:instrText xml:space="preserve"> PAGEREF _Toc45116261 \h </w:instrText>
            </w:r>
            <w:r>
              <w:rPr>
                <w:noProof/>
                <w:webHidden/>
              </w:rPr>
            </w:r>
            <w:r>
              <w:rPr>
                <w:noProof/>
                <w:webHidden/>
              </w:rPr>
              <w:fldChar w:fldCharType="separate"/>
            </w:r>
            <w:r>
              <w:rPr>
                <w:noProof/>
                <w:webHidden/>
              </w:rPr>
              <w:t>39</w:t>
            </w:r>
            <w:r>
              <w:rPr>
                <w:noProof/>
                <w:webHidden/>
              </w:rPr>
              <w:fldChar w:fldCharType="end"/>
            </w:r>
          </w:hyperlink>
        </w:p>
        <w:p w14:paraId="4F78A48D" w14:textId="48FF45D5" w:rsidR="00EA69B8" w:rsidRDefault="00EA69B8">
          <w:pPr>
            <w:pStyle w:val="TDC3"/>
            <w:tabs>
              <w:tab w:val="left" w:pos="1849"/>
              <w:tab w:val="right" w:leader="dot" w:pos="8828"/>
            </w:tabs>
            <w:rPr>
              <w:rFonts w:asciiTheme="minorHAnsi" w:hAnsiTheme="minorHAnsi" w:cstheme="minorBidi"/>
              <w:noProof/>
              <w:sz w:val="22"/>
            </w:rPr>
          </w:pPr>
          <w:hyperlink w:anchor="_Toc45116262" w:history="1">
            <w:r w:rsidRPr="00A02788">
              <w:rPr>
                <w:rStyle w:val="Hipervnculo"/>
                <w:noProof/>
              </w:rPr>
              <w:t>8.4.4</w:t>
            </w:r>
            <w:r>
              <w:rPr>
                <w:rFonts w:asciiTheme="minorHAnsi" w:hAnsiTheme="minorHAnsi" w:cstheme="minorBidi"/>
                <w:noProof/>
                <w:sz w:val="22"/>
              </w:rPr>
              <w:tab/>
            </w:r>
            <w:r w:rsidRPr="00A02788">
              <w:rPr>
                <w:rStyle w:val="Hipervnculo"/>
                <w:noProof/>
              </w:rPr>
              <w:t>Área de Tarjeta</w:t>
            </w:r>
            <w:r>
              <w:rPr>
                <w:noProof/>
                <w:webHidden/>
              </w:rPr>
              <w:tab/>
            </w:r>
            <w:r>
              <w:rPr>
                <w:noProof/>
                <w:webHidden/>
              </w:rPr>
              <w:fldChar w:fldCharType="begin"/>
            </w:r>
            <w:r>
              <w:rPr>
                <w:noProof/>
                <w:webHidden/>
              </w:rPr>
              <w:instrText xml:space="preserve"> PAGEREF _Toc45116262 \h </w:instrText>
            </w:r>
            <w:r>
              <w:rPr>
                <w:noProof/>
                <w:webHidden/>
              </w:rPr>
            </w:r>
            <w:r>
              <w:rPr>
                <w:noProof/>
                <w:webHidden/>
              </w:rPr>
              <w:fldChar w:fldCharType="separate"/>
            </w:r>
            <w:r>
              <w:rPr>
                <w:noProof/>
                <w:webHidden/>
              </w:rPr>
              <w:t>39</w:t>
            </w:r>
            <w:r>
              <w:rPr>
                <w:noProof/>
                <w:webHidden/>
              </w:rPr>
              <w:fldChar w:fldCharType="end"/>
            </w:r>
          </w:hyperlink>
        </w:p>
        <w:p w14:paraId="624D8997" w14:textId="709DFF37" w:rsidR="00EA69B8" w:rsidRDefault="00EA69B8">
          <w:pPr>
            <w:pStyle w:val="TDC2"/>
            <w:tabs>
              <w:tab w:val="left" w:pos="1540"/>
              <w:tab w:val="right" w:leader="dot" w:pos="8828"/>
            </w:tabs>
            <w:rPr>
              <w:rFonts w:asciiTheme="minorHAnsi" w:hAnsiTheme="minorHAnsi" w:cstheme="minorBidi"/>
              <w:noProof/>
              <w:sz w:val="22"/>
            </w:rPr>
          </w:pPr>
          <w:hyperlink w:anchor="_Toc45116263" w:history="1">
            <w:r w:rsidRPr="00A02788">
              <w:rPr>
                <w:rStyle w:val="Hipervnculo"/>
                <w:noProof/>
              </w:rPr>
              <w:t>8.5</w:t>
            </w:r>
            <w:r>
              <w:rPr>
                <w:rFonts w:asciiTheme="minorHAnsi" w:hAnsiTheme="minorHAnsi" w:cstheme="minorBidi"/>
                <w:noProof/>
                <w:sz w:val="22"/>
              </w:rPr>
              <w:tab/>
            </w:r>
            <w:r w:rsidRPr="00A02788">
              <w:rPr>
                <w:rStyle w:val="Hipervnculo"/>
                <w:noProof/>
              </w:rPr>
              <w:t>Prueba de integración</w:t>
            </w:r>
            <w:r>
              <w:rPr>
                <w:noProof/>
                <w:webHidden/>
              </w:rPr>
              <w:tab/>
            </w:r>
            <w:r>
              <w:rPr>
                <w:noProof/>
                <w:webHidden/>
              </w:rPr>
              <w:fldChar w:fldCharType="begin"/>
            </w:r>
            <w:r>
              <w:rPr>
                <w:noProof/>
                <w:webHidden/>
              </w:rPr>
              <w:instrText xml:space="preserve"> PAGEREF _Toc45116263 \h </w:instrText>
            </w:r>
            <w:r>
              <w:rPr>
                <w:noProof/>
                <w:webHidden/>
              </w:rPr>
            </w:r>
            <w:r>
              <w:rPr>
                <w:noProof/>
                <w:webHidden/>
              </w:rPr>
              <w:fldChar w:fldCharType="separate"/>
            </w:r>
            <w:r>
              <w:rPr>
                <w:noProof/>
                <w:webHidden/>
              </w:rPr>
              <w:t>40</w:t>
            </w:r>
            <w:r>
              <w:rPr>
                <w:noProof/>
                <w:webHidden/>
              </w:rPr>
              <w:fldChar w:fldCharType="end"/>
            </w:r>
          </w:hyperlink>
        </w:p>
        <w:p w14:paraId="53A453ED" w14:textId="1A4B3283" w:rsidR="00EA69B8" w:rsidRDefault="00EA69B8">
          <w:pPr>
            <w:pStyle w:val="TDC1"/>
            <w:rPr>
              <w:rFonts w:asciiTheme="minorHAnsi" w:hAnsiTheme="minorHAnsi" w:cstheme="minorBidi"/>
              <w:noProof/>
              <w:sz w:val="22"/>
            </w:rPr>
          </w:pPr>
          <w:hyperlink w:anchor="_Toc45116264" w:history="1">
            <w:r w:rsidRPr="00A02788">
              <w:rPr>
                <w:rStyle w:val="Hipervnculo"/>
                <w:noProof/>
              </w:rPr>
              <w:t>9</w:t>
            </w:r>
            <w:r>
              <w:rPr>
                <w:rFonts w:asciiTheme="minorHAnsi" w:hAnsiTheme="minorHAnsi" w:cstheme="minorBidi"/>
                <w:noProof/>
                <w:sz w:val="22"/>
              </w:rPr>
              <w:tab/>
            </w:r>
            <w:r w:rsidRPr="00A02788">
              <w:rPr>
                <w:rStyle w:val="Hipervnculo"/>
                <w:noProof/>
              </w:rPr>
              <w:t>Análisis de resultados</w:t>
            </w:r>
            <w:r>
              <w:rPr>
                <w:noProof/>
                <w:webHidden/>
              </w:rPr>
              <w:tab/>
            </w:r>
            <w:r>
              <w:rPr>
                <w:noProof/>
                <w:webHidden/>
              </w:rPr>
              <w:fldChar w:fldCharType="begin"/>
            </w:r>
            <w:r>
              <w:rPr>
                <w:noProof/>
                <w:webHidden/>
              </w:rPr>
              <w:instrText xml:space="preserve"> PAGEREF _Toc45116264 \h </w:instrText>
            </w:r>
            <w:r>
              <w:rPr>
                <w:noProof/>
                <w:webHidden/>
              </w:rPr>
            </w:r>
            <w:r>
              <w:rPr>
                <w:noProof/>
                <w:webHidden/>
              </w:rPr>
              <w:fldChar w:fldCharType="separate"/>
            </w:r>
            <w:r>
              <w:rPr>
                <w:noProof/>
                <w:webHidden/>
              </w:rPr>
              <w:t>42</w:t>
            </w:r>
            <w:r>
              <w:rPr>
                <w:noProof/>
                <w:webHidden/>
              </w:rPr>
              <w:fldChar w:fldCharType="end"/>
            </w:r>
          </w:hyperlink>
        </w:p>
        <w:p w14:paraId="62347E6B" w14:textId="1129A204" w:rsidR="00EA69B8" w:rsidRDefault="00EA69B8">
          <w:pPr>
            <w:pStyle w:val="TDC1"/>
            <w:rPr>
              <w:rFonts w:asciiTheme="minorHAnsi" w:hAnsiTheme="minorHAnsi" w:cstheme="minorBidi"/>
              <w:noProof/>
              <w:sz w:val="22"/>
            </w:rPr>
          </w:pPr>
          <w:hyperlink w:anchor="_Toc45116265" w:history="1">
            <w:r w:rsidRPr="00A02788">
              <w:rPr>
                <w:rStyle w:val="Hipervnculo"/>
                <w:noProof/>
              </w:rPr>
              <w:t>10</w:t>
            </w:r>
            <w:r>
              <w:rPr>
                <w:rFonts w:asciiTheme="minorHAnsi" w:hAnsiTheme="minorHAnsi" w:cstheme="minorBidi"/>
                <w:noProof/>
                <w:sz w:val="22"/>
              </w:rPr>
              <w:tab/>
            </w:r>
            <w:r w:rsidRPr="00A02788">
              <w:rPr>
                <w:rStyle w:val="Hipervnculo"/>
                <w:noProof/>
              </w:rPr>
              <w:t>Conclusiones</w:t>
            </w:r>
            <w:r>
              <w:rPr>
                <w:noProof/>
                <w:webHidden/>
              </w:rPr>
              <w:tab/>
            </w:r>
            <w:r>
              <w:rPr>
                <w:noProof/>
                <w:webHidden/>
              </w:rPr>
              <w:fldChar w:fldCharType="begin"/>
            </w:r>
            <w:r>
              <w:rPr>
                <w:noProof/>
                <w:webHidden/>
              </w:rPr>
              <w:instrText xml:space="preserve"> PAGEREF _Toc45116265 \h </w:instrText>
            </w:r>
            <w:r>
              <w:rPr>
                <w:noProof/>
                <w:webHidden/>
              </w:rPr>
            </w:r>
            <w:r>
              <w:rPr>
                <w:noProof/>
                <w:webHidden/>
              </w:rPr>
              <w:fldChar w:fldCharType="separate"/>
            </w:r>
            <w:r>
              <w:rPr>
                <w:noProof/>
                <w:webHidden/>
              </w:rPr>
              <w:t>44</w:t>
            </w:r>
            <w:r>
              <w:rPr>
                <w:noProof/>
                <w:webHidden/>
              </w:rPr>
              <w:fldChar w:fldCharType="end"/>
            </w:r>
          </w:hyperlink>
        </w:p>
        <w:p w14:paraId="12E2A81D" w14:textId="5F33E142" w:rsidR="00EA69B8" w:rsidRDefault="00EA69B8">
          <w:pPr>
            <w:pStyle w:val="TDC1"/>
            <w:rPr>
              <w:rFonts w:asciiTheme="minorHAnsi" w:hAnsiTheme="minorHAnsi" w:cstheme="minorBidi"/>
              <w:noProof/>
              <w:sz w:val="22"/>
            </w:rPr>
          </w:pPr>
          <w:hyperlink w:anchor="_Toc45116266" w:history="1">
            <w:r w:rsidRPr="00A02788">
              <w:rPr>
                <w:rStyle w:val="Hipervnculo"/>
                <w:noProof/>
              </w:rPr>
              <w:t>11</w:t>
            </w:r>
            <w:r>
              <w:rPr>
                <w:rFonts w:asciiTheme="minorHAnsi" w:hAnsiTheme="minorHAnsi" w:cstheme="minorBidi"/>
                <w:noProof/>
                <w:sz w:val="22"/>
              </w:rPr>
              <w:tab/>
            </w:r>
            <w:r w:rsidRPr="00A02788">
              <w:rPr>
                <w:rStyle w:val="Hipervnculo"/>
                <w:noProof/>
                <w:lang w:val="es-ES"/>
              </w:rPr>
              <w:t>Bibliografía</w:t>
            </w:r>
            <w:r>
              <w:rPr>
                <w:noProof/>
                <w:webHidden/>
              </w:rPr>
              <w:tab/>
            </w:r>
            <w:r>
              <w:rPr>
                <w:noProof/>
                <w:webHidden/>
              </w:rPr>
              <w:fldChar w:fldCharType="begin"/>
            </w:r>
            <w:r>
              <w:rPr>
                <w:noProof/>
                <w:webHidden/>
              </w:rPr>
              <w:instrText xml:space="preserve"> PAGEREF _Toc45116266 \h </w:instrText>
            </w:r>
            <w:r>
              <w:rPr>
                <w:noProof/>
                <w:webHidden/>
              </w:rPr>
            </w:r>
            <w:r>
              <w:rPr>
                <w:noProof/>
                <w:webHidden/>
              </w:rPr>
              <w:fldChar w:fldCharType="separate"/>
            </w:r>
            <w:r>
              <w:rPr>
                <w:noProof/>
                <w:webHidden/>
              </w:rPr>
              <w:t>45</w:t>
            </w:r>
            <w:r>
              <w:rPr>
                <w:noProof/>
                <w:webHidden/>
              </w:rPr>
              <w:fldChar w:fldCharType="end"/>
            </w:r>
          </w:hyperlink>
        </w:p>
        <w:p w14:paraId="013C3745" w14:textId="4E550BE1" w:rsidR="009016DB" w:rsidRDefault="009016DB" w:rsidP="009016DB">
          <w:r>
            <w:rPr>
              <w:b/>
              <w:bCs/>
              <w:lang w:val="es-ES"/>
            </w:rPr>
            <w:fldChar w:fldCharType="end"/>
          </w:r>
        </w:p>
      </w:sdtContent>
    </w:sdt>
    <w:p w14:paraId="7E20FFD8" w14:textId="77777777" w:rsidR="009016DB" w:rsidRPr="005140DA" w:rsidRDefault="009016DB" w:rsidP="009016DB">
      <w:pPr>
        <w:rPr>
          <w:b/>
          <w:sz w:val="36"/>
          <w:szCs w:val="36"/>
        </w:rPr>
      </w:pPr>
    </w:p>
    <w:p w14:paraId="530400FF" w14:textId="77777777" w:rsidR="009016DB" w:rsidRDefault="009016DB" w:rsidP="009016DB"/>
    <w:p w14:paraId="5BA721DC" w14:textId="77777777" w:rsidR="009016DB" w:rsidRDefault="009016DB" w:rsidP="009016DB"/>
    <w:p w14:paraId="35CACBFD" w14:textId="77777777" w:rsidR="009016DB" w:rsidRDefault="009016DB" w:rsidP="009016DB"/>
    <w:p w14:paraId="4000854C" w14:textId="77777777" w:rsidR="009016DB" w:rsidRDefault="009016DB" w:rsidP="009016DB"/>
    <w:p w14:paraId="6F068D06" w14:textId="77777777" w:rsidR="009016DB" w:rsidRDefault="009016DB" w:rsidP="009016DB"/>
    <w:p w14:paraId="695D05E7" w14:textId="77777777" w:rsidR="009016DB" w:rsidRDefault="009016DB" w:rsidP="009016DB"/>
    <w:p w14:paraId="30B87052" w14:textId="77777777" w:rsidR="009016DB" w:rsidRDefault="009016DB" w:rsidP="009016DB"/>
    <w:p w14:paraId="2EB9C7DE" w14:textId="77777777" w:rsidR="009016DB" w:rsidRDefault="009016DB" w:rsidP="009016DB"/>
    <w:p w14:paraId="28354D77" w14:textId="77777777" w:rsidR="009016DB" w:rsidRDefault="009016DB" w:rsidP="009016DB"/>
    <w:p w14:paraId="1FE9A274" w14:textId="77777777" w:rsidR="009016DB" w:rsidRDefault="009016DB" w:rsidP="009016DB"/>
    <w:p w14:paraId="6109F5E9" w14:textId="77777777" w:rsidR="009016DB" w:rsidRDefault="009016DB" w:rsidP="009016DB"/>
    <w:p w14:paraId="562BC735" w14:textId="77777777" w:rsidR="009016DB" w:rsidRDefault="009016DB" w:rsidP="009016DB"/>
    <w:p w14:paraId="688614BE" w14:textId="77777777" w:rsidR="009016DB" w:rsidRDefault="009016DB" w:rsidP="009016DB"/>
    <w:p w14:paraId="7AD6AAB7" w14:textId="77777777" w:rsidR="009016DB" w:rsidRDefault="009016DB" w:rsidP="009016DB"/>
    <w:p w14:paraId="18602BB0" w14:textId="77777777" w:rsidR="009016DB" w:rsidRDefault="009016DB" w:rsidP="009016DB"/>
    <w:p w14:paraId="3C78C67F" w14:textId="77777777" w:rsidR="009016DB" w:rsidRDefault="009016DB" w:rsidP="009016DB"/>
    <w:p w14:paraId="0063BB86" w14:textId="77777777" w:rsidR="009016DB" w:rsidRDefault="009016DB" w:rsidP="009016DB"/>
    <w:p w14:paraId="0D1DBECD" w14:textId="77777777" w:rsidR="009016DB" w:rsidRDefault="009016DB" w:rsidP="009016DB"/>
    <w:p w14:paraId="492D7E03" w14:textId="77777777" w:rsidR="009016DB" w:rsidRDefault="009016DB" w:rsidP="009016DB"/>
    <w:p w14:paraId="71482280" w14:textId="77777777" w:rsidR="009016DB" w:rsidRDefault="009016DB" w:rsidP="009016DB"/>
    <w:p w14:paraId="77608F38" w14:textId="77777777" w:rsidR="009016DB" w:rsidRDefault="009016DB" w:rsidP="009016DB"/>
    <w:p w14:paraId="4E6347F6" w14:textId="77777777" w:rsidR="009016DB" w:rsidRDefault="009016DB" w:rsidP="009016DB"/>
    <w:p w14:paraId="51CC8281" w14:textId="77777777" w:rsidR="009016DB" w:rsidRDefault="009016DB" w:rsidP="009016DB"/>
    <w:p w14:paraId="2DB77C69" w14:textId="77777777" w:rsidR="009016DB" w:rsidRDefault="009016DB" w:rsidP="009016DB"/>
    <w:p w14:paraId="732C910C" w14:textId="77777777" w:rsidR="009016DB" w:rsidRDefault="009016DB" w:rsidP="009016DB"/>
    <w:p w14:paraId="0FC56F73" w14:textId="77777777" w:rsidR="009016DB" w:rsidRPr="004771CE" w:rsidRDefault="009016DB" w:rsidP="009016DB">
      <w:pPr>
        <w:ind w:right="49" w:firstLine="737"/>
        <w:jc w:val="center"/>
        <w:rPr>
          <w:b/>
          <w:sz w:val="32"/>
          <w:szCs w:val="32"/>
          <w:lang w:val="es-ES"/>
        </w:rPr>
      </w:pPr>
      <w:r>
        <w:rPr>
          <w:b/>
          <w:sz w:val="32"/>
          <w:szCs w:val="32"/>
          <w:lang w:val="es-ES"/>
        </w:rPr>
        <w:lastRenderedPageBreak/>
        <w:t>Tabla de ilustraciones</w:t>
      </w:r>
    </w:p>
    <w:bookmarkStart w:id="7" w:name="_GoBack"/>
    <w:bookmarkEnd w:id="7"/>
    <w:p w14:paraId="368BF94B" w14:textId="63946C69" w:rsidR="00EA69B8" w:rsidRDefault="00E5011C">
      <w:pPr>
        <w:pStyle w:val="Tabladeilustraciones"/>
        <w:tabs>
          <w:tab w:val="right" w:leader="dot" w:pos="8828"/>
        </w:tabs>
        <w:rPr>
          <w:rFonts w:eastAsiaTheme="minorEastAsia" w:cstheme="minorBidi"/>
          <w:smallCaps w:val="0"/>
          <w:noProof/>
          <w:sz w:val="22"/>
          <w:szCs w:val="22"/>
          <w:lang w:eastAsia="es-CO"/>
        </w:rPr>
      </w:pPr>
      <w:r>
        <w:fldChar w:fldCharType="begin"/>
      </w:r>
      <w:r>
        <w:instrText xml:space="preserve"> TOC \h \z \c "Ilustración" </w:instrText>
      </w:r>
      <w:r>
        <w:fldChar w:fldCharType="separate"/>
      </w:r>
      <w:hyperlink r:id="rId11" w:anchor="_Toc45116267" w:history="1">
        <w:r w:rsidR="00EA69B8" w:rsidRPr="00CB3A30">
          <w:rPr>
            <w:rStyle w:val="Hipervnculo"/>
            <w:noProof/>
          </w:rPr>
          <w:t>Ilustración 1 Interfaz App Inventor (Tomada de: App Inventor interfaz de programación)</w:t>
        </w:r>
        <w:r w:rsidR="00EA69B8">
          <w:rPr>
            <w:noProof/>
            <w:webHidden/>
          </w:rPr>
          <w:tab/>
        </w:r>
        <w:r w:rsidR="00EA69B8">
          <w:rPr>
            <w:noProof/>
            <w:webHidden/>
          </w:rPr>
          <w:fldChar w:fldCharType="begin"/>
        </w:r>
        <w:r w:rsidR="00EA69B8">
          <w:rPr>
            <w:noProof/>
            <w:webHidden/>
          </w:rPr>
          <w:instrText xml:space="preserve"> PAGEREF _Toc45116267 \h </w:instrText>
        </w:r>
        <w:r w:rsidR="00EA69B8">
          <w:rPr>
            <w:noProof/>
            <w:webHidden/>
          </w:rPr>
        </w:r>
        <w:r w:rsidR="00EA69B8">
          <w:rPr>
            <w:noProof/>
            <w:webHidden/>
          </w:rPr>
          <w:fldChar w:fldCharType="separate"/>
        </w:r>
        <w:r w:rsidR="00EA69B8">
          <w:rPr>
            <w:noProof/>
            <w:webHidden/>
          </w:rPr>
          <w:t>8</w:t>
        </w:r>
        <w:r w:rsidR="00EA69B8">
          <w:rPr>
            <w:noProof/>
            <w:webHidden/>
          </w:rPr>
          <w:fldChar w:fldCharType="end"/>
        </w:r>
      </w:hyperlink>
    </w:p>
    <w:p w14:paraId="32E77D8D" w14:textId="1BCBB4FD"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2" w:anchor="_Toc45116268" w:history="1">
        <w:r w:rsidRPr="00CB3A30">
          <w:rPr>
            <w:rStyle w:val="Hipervnculo"/>
            <w:noProof/>
          </w:rPr>
          <w:t>Ilustración 2 micro:bit (Tomada de: https://microbit.org/code/)</w:t>
        </w:r>
        <w:r>
          <w:rPr>
            <w:noProof/>
            <w:webHidden/>
          </w:rPr>
          <w:tab/>
        </w:r>
        <w:r>
          <w:rPr>
            <w:noProof/>
            <w:webHidden/>
          </w:rPr>
          <w:fldChar w:fldCharType="begin"/>
        </w:r>
        <w:r>
          <w:rPr>
            <w:noProof/>
            <w:webHidden/>
          </w:rPr>
          <w:instrText xml:space="preserve"> PAGEREF _Toc45116268 \h </w:instrText>
        </w:r>
        <w:r>
          <w:rPr>
            <w:noProof/>
            <w:webHidden/>
          </w:rPr>
        </w:r>
        <w:r>
          <w:rPr>
            <w:noProof/>
            <w:webHidden/>
          </w:rPr>
          <w:fldChar w:fldCharType="separate"/>
        </w:r>
        <w:r>
          <w:rPr>
            <w:noProof/>
            <w:webHidden/>
          </w:rPr>
          <w:t>8</w:t>
        </w:r>
        <w:r>
          <w:rPr>
            <w:noProof/>
            <w:webHidden/>
          </w:rPr>
          <w:fldChar w:fldCharType="end"/>
        </w:r>
      </w:hyperlink>
    </w:p>
    <w:p w14:paraId="75C852C0" w14:textId="19CEB0A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3" w:anchor="_Toc45116269" w:history="1">
        <w:r w:rsidRPr="00CB3A30">
          <w:rPr>
            <w:rStyle w:val="Hipervnculo"/>
            <w:noProof/>
          </w:rPr>
          <w:t>Ilustración 3 Interfaz Code.org (Tomada de: CODE interfaz de programación)</w:t>
        </w:r>
        <w:r>
          <w:rPr>
            <w:noProof/>
            <w:webHidden/>
          </w:rPr>
          <w:tab/>
        </w:r>
        <w:r>
          <w:rPr>
            <w:noProof/>
            <w:webHidden/>
          </w:rPr>
          <w:fldChar w:fldCharType="begin"/>
        </w:r>
        <w:r>
          <w:rPr>
            <w:noProof/>
            <w:webHidden/>
          </w:rPr>
          <w:instrText xml:space="preserve"> PAGEREF _Toc45116269 \h </w:instrText>
        </w:r>
        <w:r>
          <w:rPr>
            <w:noProof/>
            <w:webHidden/>
          </w:rPr>
        </w:r>
        <w:r>
          <w:rPr>
            <w:noProof/>
            <w:webHidden/>
          </w:rPr>
          <w:fldChar w:fldCharType="separate"/>
        </w:r>
        <w:r>
          <w:rPr>
            <w:noProof/>
            <w:webHidden/>
          </w:rPr>
          <w:t>9</w:t>
        </w:r>
        <w:r>
          <w:rPr>
            <w:noProof/>
            <w:webHidden/>
          </w:rPr>
          <w:fldChar w:fldCharType="end"/>
        </w:r>
      </w:hyperlink>
    </w:p>
    <w:p w14:paraId="211B895C" w14:textId="6F56E80F"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4" w:anchor="_Toc45116270" w:history="1">
        <w:r w:rsidRPr="00CB3A30">
          <w:rPr>
            <w:rStyle w:val="Hipervnculo"/>
            <w:noProof/>
          </w:rPr>
          <w:t>Ilustración 4 Interfaz de AutoBlock (Tomada de https://marketplace.atlassian.com/apps/1219915/autoblocks-for-jira?hosting=server&amp;tab=overview)</w:t>
        </w:r>
        <w:r>
          <w:rPr>
            <w:noProof/>
            <w:webHidden/>
          </w:rPr>
          <w:tab/>
        </w:r>
        <w:r>
          <w:rPr>
            <w:noProof/>
            <w:webHidden/>
          </w:rPr>
          <w:fldChar w:fldCharType="begin"/>
        </w:r>
        <w:r>
          <w:rPr>
            <w:noProof/>
            <w:webHidden/>
          </w:rPr>
          <w:instrText xml:space="preserve"> PAGEREF _Toc45116270 \h </w:instrText>
        </w:r>
        <w:r>
          <w:rPr>
            <w:noProof/>
            <w:webHidden/>
          </w:rPr>
        </w:r>
        <w:r>
          <w:rPr>
            <w:noProof/>
            <w:webHidden/>
          </w:rPr>
          <w:fldChar w:fldCharType="separate"/>
        </w:r>
        <w:r>
          <w:rPr>
            <w:noProof/>
            <w:webHidden/>
          </w:rPr>
          <w:t>10</w:t>
        </w:r>
        <w:r>
          <w:rPr>
            <w:noProof/>
            <w:webHidden/>
          </w:rPr>
          <w:fldChar w:fldCharType="end"/>
        </w:r>
      </w:hyperlink>
    </w:p>
    <w:p w14:paraId="387160C5" w14:textId="4123F7D3"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5" w:anchor="_Toc45116271" w:history="1">
        <w:r w:rsidRPr="00CB3A30">
          <w:rPr>
            <w:rStyle w:val="Hipervnculo"/>
            <w:noProof/>
          </w:rPr>
          <w:t>Ilustración 5 Diagrama de bloques de funciones (Tomada de: ESP32 página 12)</w:t>
        </w:r>
        <w:r>
          <w:rPr>
            <w:noProof/>
            <w:webHidden/>
          </w:rPr>
          <w:tab/>
        </w:r>
        <w:r>
          <w:rPr>
            <w:noProof/>
            <w:webHidden/>
          </w:rPr>
          <w:fldChar w:fldCharType="begin"/>
        </w:r>
        <w:r>
          <w:rPr>
            <w:noProof/>
            <w:webHidden/>
          </w:rPr>
          <w:instrText xml:space="preserve"> PAGEREF _Toc45116271 \h </w:instrText>
        </w:r>
        <w:r>
          <w:rPr>
            <w:noProof/>
            <w:webHidden/>
          </w:rPr>
        </w:r>
        <w:r>
          <w:rPr>
            <w:noProof/>
            <w:webHidden/>
          </w:rPr>
          <w:fldChar w:fldCharType="separate"/>
        </w:r>
        <w:r>
          <w:rPr>
            <w:noProof/>
            <w:webHidden/>
          </w:rPr>
          <w:t>12</w:t>
        </w:r>
        <w:r>
          <w:rPr>
            <w:noProof/>
            <w:webHidden/>
          </w:rPr>
          <w:fldChar w:fldCharType="end"/>
        </w:r>
      </w:hyperlink>
    </w:p>
    <w:p w14:paraId="709A30F1" w14:textId="6893A6FC"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6" w:anchor="_Toc45116272" w:history="1">
        <w:r w:rsidRPr="00CB3A30">
          <w:rPr>
            <w:rStyle w:val="Hipervnculo"/>
            <w:noProof/>
          </w:rPr>
          <w:t>Ilustración 6 Herramienta para elaborar bloques (Tomado de: Blockly Developer Tools)</w:t>
        </w:r>
        <w:r>
          <w:rPr>
            <w:noProof/>
            <w:webHidden/>
          </w:rPr>
          <w:tab/>
        </w:r>
        <w:r>
          <w:rPr>
            <w:noProof/>
            <w:webHidden/>
          </w:rPr>
          <w:fldChar w:fldCharType="begin"/>
        </w:r>
        <w:r>
          <w:rPr>
            <w:noProof/>
            <w:webHidden/>
          </w:rPr>
          <w:instrText xml:space="preserve"> PAGEREF _Toc45116272 \h </w:instrText>
        </w:r>
        <w:r>
          <w:rPr>
            <w:noProof/>
            <w:webHidden/>
          </w:rPr>
        </w:r>
        <w:r>
          <w:rPr>
            <w:noProof/>
            <w:webHidden/>
          </w:rPr>
          <w:fldChar w:fldCharType="separate"/>
        </w:r>
        <w:r>
          <w:rPr>
            <w:noProof/>
            <w:webHidden/>
          </w:rPr>
          <w:t>13</w:t>
        </w:r>
        <w:r>
          <w:rPr>
            <w:noProof/>
            <w:webHidden/>
          </w:rPr>
          <w:fldChar w:fldCharType="end"/>
        </w:r>
      </w:hyperlink>
    </w:p>
    <w:p w14:paraId="66548369" w14:textId="125B50C2"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7" w:anchor="_Toc45116273" w:history="1">
        <w:r w:rsidRPr="00CB3A30">
          <w:rPr>
            <w:rStyle w:val="Hipervnculo"/>
            <w:noProof/>
          </w:rPr>
          <w:t>Ilustración 7 Distribución de bloques (Categoría y bloque)</w:t>
        </w:r>
        <w:r>
          <w:rPr>
            <w:noProof/>
            <w:webHidden/>
          </w:rPr>
          <w:tab/>
        </w:r>
        <w:r>
          <w:rPr>
            <w:noProof/>
            <w:webHidden/>
          </w:rPr>
          <w:fldChar w:fldCharType="begin"/>
        </w:r>
        <w:r>
          <w:rPr>
            <w:noProof/>
            <w:webHidden/>
          </w:rPr>
          <w:instrText xml:space="preserve"> PAGEREF _Toc45116273 \h </w:instrText>
        </w:r>
        <w:r>
          <w:rPr>
            <w:noProof/>
            <w:webHidden/>
          </w:rPr>
        </w:r>
        <w:r>
          <w:rPr>
            <w:noProof/>
            <w:webHidden/>
          </w:rPr>
          <w:fldChar w:fldCharType="separate"/>
        </w:r>
        <w:r>
          <w:rPr>
            <w:noProof/>
            <w:webHidden/>
          </w:rPr>
          <w:t>19</w:t>
        </w:r>
        <w:r>
          <w:rPr>
            <w:noProof/>
            <w:webHidden/>
          </w:rPr>
          <w:fldChar w:fldCharType="end"/>
        </w:r>
      </w:hyperlink>
    </w:p>
    <w:p w14:paraId="534248B5" w14:textId="165EA5C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8" w:anchor="_Toc45116274" w:history="1">
        <w:r w:rsidRPr="00CB3A30">
          <w:rPr>
            <w:rStyle w:val="Hipervnculo"/>
            <w:noProof/>
          </w:rPr>
          <w:t>Ilustración 8 Creación del bloque importador musical, con su vista previa, su definición y su generador</w:t>
        </w:r>
        <w:r>
          <w:rPr>
            <w:noProof/>
            <w:webHidden/>
          </w:rPr>
          <w:tab/>
        </w:r>
        <w:r>
          <w:rPr>
            <w:noProof/>
            <w:webHidden/>
          </w:rPr>
          <w:fldChar w:fldCharType="begin"/>
        </w:r>
        <w:r>
          <w:rPr>
            <w:noProof/>
            <w:webHidden/>
          </w:rPr>
          <w:instrText xml:space="preserve"> PAGEREF _Toc45116274 \h </w:instrText>
        </w:r>
        <w:r>
          <w:rPr>
            <w:noProof/>
            <w:webHidden/>
          </w:rPr>
        </w:r>
        <w:r>
          <w:rPr>
            <w:noProof/>
            <w:webHidden/>
          </w:rPr>
          <w:fldChar w:fldCharType="separate"/>
        </w:r>
        <w:r>
          <w:rPr>
            <w:noProof/>
            <w:webHidden/>
          </w:rPr>
          <w:t>19</w:t>
        </w:r>
        <w:r>
          <w:rPr>
            <w:noProof/>
            <w:webHidden/>
          </w:rPr>
          <w:fldChar w:fldCharType="end"/>
        </w:r>
      </w:hyperlink>
    </w:p>
    <w:p w14:paraId="30EC215F" w14:textId="77666228" w:rsidR="00EA69B8" w:rsidRDefault="00EA69B8">
      <w:pPr>
        <w:pStyle w:val="Tabladeilustraciones"/>
        <w:tabs>
          <w:tab w:val="right" w:leader="dot" w:pos="8828"/>
        </w:tabs>
        <w:rPr>
          <w:rFonts w:eastAsiaTheme="minorEastAsia" w:cstheme="minorBidi"/>
          <w:smallCaps w:val="0"/>
          <w:noProof/>
          <w:sz w:val="22"/>
          <w:szCs w:val="22"/>
          <w:lang w:eastAsia="es-CO"/>
        </w:rPr>
      </w:pPr>
      <w:hyperlink r:id="rId19" w:anchor="_Toc45116275" w:history="1">
        <w:r w:rsidRPr="00CB3A30">
          <w:rPr>
            <w:rStyle w:val="Hipervnculo"/>
            <w:noProof/>
          </w:rPr>
          <w:t>Ilustración 9 Importador musical</w:t>
        </w:r>
        <w:r>
          <w:rPr>
            <w:noProof/>
            <w:webHidden/>
          </w:rPr>
          <w:tab/>
        </w:r>
        <w:r>
          <w:rPr>
            <w:noProof/>
            <w:webHidden/>
          </w:rPr>
          <w:fldChar w:fldCharType="begin"/>
        </w:r>
        <w:r>
          <w:rPr>
            <w:noProof/>
            <w:webHidden/>
          </w:rPr>
          <w:instrText xml:space="preserve"> PAGEREF _Toc45116275 \h </w:instrText>
        </w:r>
        <w:r>
          <w:rPr>
            <w:noProof/>
            <w:webHidden/>
          </w:rPr>
        </w:r>
        <w:r>
          <w:rPr>
            <w:noProof/>
            <w:webHidden/>
          </w:rPr>
          <w:fldChar w:fldCharType="separate"/>
        </w:r>
        <w:r>
          <w:rPr>
            <w:noProof/>
            <w:webHidden/>
          </w:rPr>
          <w:t>21</w:t>
        </w:r>
        <w:r>
          <w:rPr>
            <w:noProof/>
            <w:webHidden/>
          </w:rPr>
          <w:fldChar w:fldCharType="end"/>
        </w:r>
      </w:hyperlink>
    </w:p>
    <w:p w14:paraId="6DC8F647" w14:textId="552AFCDB"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0" w:anchor="_Toc45116276" w:history="1">
        <w:r w:rsidRPr="00CB3A30">
          <w:rPr>
            <w:rStyle w:val="Hipervnculo"/>
            <w:noProof/>
          </w:rPr>
          <w:t>Ilustración 10 Funcional musical (Flauta)</w:t>
        </w:r>
        <w:r>
          <w:rPr>
            <w:noProof/>
            <w:webHidden/>
          </w:rPr>
          <w:tab/>
        </w:r>
        <w:r>
          <w:rPr>
            <w:noProof/>
            <w:webHidden/>
          </w:rPr>
          <w:fldChar w:fldCharType="begin"/>
        </w:r>
        <w:r>
          <w:rPr>
            <w:noProof/>
            <w:webHidden/>
          </w:rPr>
          <w:instrText xml:space="preserve"> PAGEREF _Toc45116276 \h </w:instrText>
        </w:r>
        <w:r>
          <w:rPr>
            <w:noProof/>
            <w:webHidden/>
          </w:rPr>
        </w:r>
        <w:r>
          <w:rPr>
            <w:noProof/>
            <w:webHidden/>
          </w:rPr>
          <w:fldChar w:fldCharType="separate"/>
        </w:r>
        <w:r>
          <w:rPr>
            <w:noProof/>
            <w:webHidden/>
          </w:rPr>
          <w:t>21</w:t>
        </w:r>
        <w:r>
          <w:rPr>
            <w:noProof/>
            <w:webHidden/>
          </w:rPr>
          <w:fldChar w:fldCharType="end"/>
        </w:r>
      </w:hyperlink>
    </w:p>
    <w:p w14:paraId="519CE78B" w14:textId="29348BE4"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1" w:anchor="_Toc45116277" w:history="1">
        <w:r w:rsidRPr="00CB3A30">
          <w:rPr>
            <w:rStyle w:val="Hipervnculo"/>
            <w:noProof/>
          </w:rPr>
          <w:t>Ilustración 11 Importador sensor HC-SR04</w:t>
        </w:r>
        <w:r>
          <w:rPr>
            <w:noProof/>
            <w:webHidden/>
          </w:rPr>
          <w:tab/>
        </w:r>
        <w:r>
          <w:rPr>
            <w:noProof/>
            <w:webHidden/>
          </w:rPr>
          <w:fldChar w:fldCharType="begin"/>
        </w:r>
        <w:r>
          <w:rPr>
            <w:noProof/>
            <w:webHidden/>
          </w:rPr>
          <w:instrText xml:space="preserve"> PAGEREF _Toc45116277 \h </w:instrText>
        </w:r>
        <w:r>
          <w:rPr>
            <w:noProof/>
            <w:webHidden/>
          </w:rPr>
        </w:r>
        <w:r>
          <w:rPr>
            <w:noProof/>
            <w:webHidden/>
          </w:rPr>
          <w:fldChar w:fldCharType="separate"/>
        </w:r>
        <w:r>
          <w:rPr>
            <w:noProof/>
            <w:webHidden/>
          </w:rPr>
          <w:t>22</w:t>
        </w:r>
        <w:r>
          <w:rPr>
            <w:noProof/>
            <w:webHidden/>
          </w:rPr>
          <w:fldChar w:fldCharType="end"/>
        </w:r>
      </w:hyperlink>
    </w:p>
    <w:p w14:paraId="0B6BB31D" w14:textId="4EA94FDC"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2" w:anchor="_Toc45116278" w:history="1">
        <w:r w:rsidRPr="00CB3A30">
          <w:rPr>
            <w:rStyle w:val="Hipervnculo"/>
            <w:noProof/>
          </w:rPr>
          <w:t>Ilustración 12 Funcional sensor HC-SR04</w:t>
        </w:r>
        <w:r>
          <w:rPr>
            <w:noProof/>
            <w:webHidden/>
          </w:rPr>
          <w:tab/>
        </w:r>
        <w:r>
          <w:rPr>
            <w:noProof/>
            <w:webHidden/>
          </w:rPr>
          <w:fldChar w:fldCharType="begin"/>
        </w:r>
        <w:r>
          <w:rPr>
            <w:noProof/>
            <w:webHidden/>
          </w:rPr>
          <w:instrText xml:space="preserve"> PAGEREF _Toc45116278 \h </w:instrText>
        </w:r>
        <w:r>
          <w:rPr>
            <w:noProof/>
            <w:webHidden/>
          </w:rPr>
        </w:r>
        <w:r>
          <w:rPr>
            <w:noProof/>
            <w:webHidden/>
          </w:rPr>
          <w:fldChar w:fldCharType="separate"/>
        </w:r>
        <w:r>
          <w:rPr>
            <w:noProof/>
            <w:webHidden/>
          </w:rPr>
          <w:t>22</w:t>
        </w:r>
        <w:r>
          <w:rPr>
            <w:noProof/>
            <w:webHidden/>
          </w:rPr>
          <w:fldChar w:fldCharType="end"/>
        </w:r>
      </w:hyperlink>
    </w:p>
    <w:p w14:paraId="3DC31D6D" w14:textId="11FECF07"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3" w:anchor="_Toc45116279" w:history="1">
        <w:r w:rsidRPr="00CB3A30">
          <w:rPr>
            <w:rStyle w:val="Hipervnculo"/>
            <w:noProof/>
          </w:rPr>
          <w:t>Ilustración 13 Importador Touch</w:t>
        </w:r>
        <w:r>
          <w:rPr>
            <w:noProof/>
            <w:webHidden/>
          </w:rPr>
          <w:tab/>
        </w:r>
        <w:r>
          <w:rPr>
            <w:noProof/>
            <w:webHidden/>
          </w:rPr>
          <w:fldChar w:fldCharType="begin"/>
        </w:r>
        <w:r>
          <w:rPr>
            <w:noProof/>
            <w:webHidden/>
          </w:rPr>
          <w:instrText xml:space="preserve"> PAGEREF _Toc45116279 \h </w:instrText>
        </w:r>
        <w:r>
          <w:rPr>
            <w:noProof/>
            <w:webHidden/>
          </w:rPr>
        </w:r>
        <w:r>
          <w:rPr>
            <w:noProof/>
            <w:webHidden/>
          </w:rPr>
          <w:fldChar w:fldCharType="separate"/>
        </w:r>
        <w:r>
          <w:rPr>
            <w:noProof/>
            <w:webHidden/>
          </w:rPr>
          <w:t>22</w:t>
        </w:r>
        <w:r>
          <w:rPr>
            <w:noProof/>
            <w:webHidden/>
          </w:rPr>
          <w:fldChar w:fldCharType="end"/>
        </w:r>
      </w:hyperlink>
    </w:p>
    <w:p w14:paraId="014CB9CA" w14:textId="41E77D25"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4" w:anchor="_Toc45116280" w:history="1">
        <w:r w:rsidRPr="00CB3A30">
          <w:rPr>
            <w:rStyle w:val="Hipervnculo"/>
            <w:noProof/>
          </w:rPr>
          <w:t>Ilustración 14 Funcional Touch</w:t>
        </w:r>
        <w:r>
          <w:rPr>
            <w:noProof/>
            <w:webHidden/>
          </w:rPr>
          <w:tab/>
        </w:r>
        <w:r>
          <w:rPr>
            <w:noProof/>
            <w:webHidden/>
          </w:rPr>
          <w:fldChar w:fldCharType="begin"/>
        </w:r>
        <w:r>
          <w:rPr>
            <w:noProof/>
            <w:webHidden/>
          </w:rPr>
          <w:instrText xml:space="preserve"> PAGEREF _Toc45116280 \h </w:instrText>
        </w:r>
        <w:r>
          <w:rPr>
            <w:noProof/>
            <w:webHidden/>
          </w:rPr>
        </w:r>
        <w:r>
          <w:rPr>
            <w:noProof/>
            <w:webHidden/>
          </w:rPr>
          <w:fldChar w:fldCharType="separate"/>
        </w:r>
        <w:r>
          <w:rPr>
            <w:noProof/>
            <w:webHidden/>
          </w:rPr>
          <w:t>23</w:t>
        </w:r>
        <w:r>
          <w:rPr>
            <w:noProof/>
            <w:webHidden/>
          </w:rPr>
          <w:fldChar w:fldCharType="end"/>
        </w:r>
      </w:hyperlink>
    </w:p>
    <w:p w14:paraId="77803007" w14:textId="66FB49C7"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5" w:anchor="_Toc45116281" w:history="1">
        <w:r w:rsidRPr="00CB3A30">
          <w:rPr>
            <w:rStyle w:val="Hipervnculo"/>
            <w:noProof/>
          </w:rPr>
          <w:t>Ilustración 15 Configuración Touch</w:t>
        </w:r>
        <w:r>
          <w:rPr>
            <w:noProof/>
            <w:webHidden/>
          </w:rPr>
          <w:tab/>
        </w:r>
        <w:r>
          <w:rPr>
            <w:noProof/>
            <w:webHidden/>
          </w:rPr>
          <w:fldChar w:fldCharType="begin"/>
        </w:r>
        <w:r>
          <w:rPr>
            <w:noProof/>
            <w:webHidden/>
          </w:rPr>
          <w:instrText xml:space="preserve"> PAGEREF _Toc45116281 \h </w:instrText>
        </w:r>
        <w:r>
          <w:rPr>
            <w:noProof/>
            <w:webHidden/>
          </w:rPr>
        </w:r>
        <w:r>
          <w:rPr>
            <w:noProof/>
            <w:webHidden/>
          </w:rPr>
          <w:fldChar w:fldCharType="separate"/>
        </w:r>
        <w:r>
          <w:rPr>
            <w:noProof/>
            <w:webHidden/>
          </w:rPr>
          <w:t>23</w:t>
        </w:r>
        <w:r>
          <w:rPr>
            <w:noProof/>
            <w:webHidden/>
          </w:rPr>
          <w:fldChar w:fldCharType="end"/>
        </w:r>
      </w:hyperlink>
    </w:p>
    <w:p w14:paraId="0BBF7ED9" w14:textId="1607A40C"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6" w:anchor="_Toc45116282" w:history="1">
        <w:r w:rsidRPr="00CB3A30">
          <w:rPr>
            <w:rStyle w:val="Hipervnculo"/>
            <w:noProof/>
          </w:rPr>
          <w:t>Ilustración 16 Importador MPU6050</w:t>
        </w:r>
        <w:r>
          <w:rPr>
            <w:noProof/>
            <w:webHidden/>
          </w:rPr>
          <w:tab/>
        </w:r>
        <w:r>
          <w:rPr>
            <w:noProof/>
            <w:webHidden/>
          </w:rPr>
          <w:fldChar w:fldCharType="begin"/>
        </w:r>
        <w:r>
          <w:rPr>
            <w:noProof/>
            <w:webHidden/>
          </w:rPr>
          <w:instrText xml:space="preserve"> PAGEREF _Toc45116282 \h </w:instrText>
        </w:r>
        <w:r>
          <w:rPr>
            <w:noProof/>
            <w:webHidden/>
          </w:rPr>
        </w:r>
        <w:r>
          <w:rPr>
            <w:noProof/>
            <w:webHidden/>
          </w:rPr>
          <w:fldChar w:fldCharType="separate"/>
        </w:r>
        <w:r>
          <w:rPr>
            <w:noProof/>
            <w:webHidden/>
          </w:rPr>
          <w:t>24</w:t>
        </w:r>
        <w:r>
          <w:rPr>
            <w:noProof/>
            <w:webHidden/>
          </w:rPr>
          <w:fldChar w:fldCharType="end"/>
        </w:r>
      </w:hyperlink>
    </w:p>
    <w:p w14:paraId="4C72050D" w14:textId="5CEC5E92"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7" w:anchor="_Toc45116283" w:history="1">
        <w:r w:rsidRPr="00CB3A30">
          <w:rPr>
            <w:rStyle w:val="Hipervnculo"/>
            <w:noProof/>
          </w:rPr>
          <w:t>Ilustración 17 Funcional MPU6050</w:t>
        </w:r>
        <w:r>
          <w:rPr>
            <w:noProof/>
            <w:webHidden/>
          </w:rPr>
          <w:tab/>
        </w:r>
        <w:r>
          <w:rPr>
            <w:noProof/>
            <w:webHidden/>
          </w:rPr>
          <w:fldChar w:fldCharType="begin"/>
        </w:r>
        <w:r>
          <w:rPr>
            <w:noProof/>
            <w:webHidden/>
          </w:rPr>
          <w:instrText xml:space="preserve"> PAGEREF _Toc45116283 \h </w:instrText>
        </w:r>
        <w:r>
          <w:rPr>
            <w:noProof/>
            <w:webHidden/>
          </w:rPr>
        </w:r>
        <w:r>
          <w:rPr>
            <w:noProof/>
            <w:webHidden/>
          </w:rPr>
          <w:fldChar w:fldCharType="separate"/>
        </w:r>
        <w:r>
          <w:rPr>
            <w:noProof/>
            <w:webHidden/>
          </w:rPr>
          <w:t>24</w:t>
        </w:r>
        <w:r>
          <w:rPr>
            <w:noProof/>
            <w:webHidden/>
          </w:rPr>
          <w:fldChar w:fldCharType="end"/>
        </w:r>
      </w:hyperlink>
    </w:p>
    <w:p w14:paraId="4D38A2BB" w14:textId="76D98B70"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8" w:anchor="_Toc45116284" w:history="1">
        <w:r w:rsidRPr="00CB3A30">
          <w:rPr>
            <w:rStyle w:val="Hipervnculo"/>
            <w:noProof/>
          </w:rPr>
          <w:t>Ilustración 18 Extra MPU6050</w:t>
        </w:r>
        <w:r>
          <w:rPr>
            <w:noProof/>
            <w:webHidden/>
          </w:rPr>
          <w:tab/>
        </w:r>
        <w:r>
          <w:rPr>
            <w:noProof/>
            <w:webHidden/>
          </w:rPr>
          <w:fldChar w:fldCharType="begin"/>
        </w:r>
        <w:r>
          <w:rPr>
            <w:noProof/>
            <w:webHidden/>
          </w:rPr>
          <w:instrText xml:space="preserve"> PAGEREF _Toc45116284 \h </w:instrText>
        </w:r>
        <w:r>
          <w:rPr>
            <w:noProof/>
            <w:webHidden/>
          </w:rPr>
        </w:r>
        <w:r>
          <w:rPr>
            <w:noProof/>
            <w:webHidden/>
          </w:rPr>
          <w:fldChar w:fldCharType="separate"/>
        </w:r>
        <w:r>
          <w:rPr>
            <w:noProof/>
            <w:webHidden/>
          </w:rPr>
          <w:t>24</w:t>
        </w:r>
        <w:r>
          <w:rPr>
            <w:noProof/>
            <w:webHidden/>
          </w:rPr>
          <w:fldChar w:fldCharType="end"/>
        </w:r>
      </w:hyperlink>
    </w:p>
    <w:p w14:paraId="10C7C610" w14:textId="17F35BE2" w:rsidR="00EA69B8" w:rsidRDefault="00EA69B8">
      <w:pPr>
        <w:pStyle w:val="Tabladeilustraciones"/>
        <w:tabs>
          <w:tab w:val="right" w:leader="dot" w:pos="8828"/>
        </w:tabs>
        <w:rPr>
          <w:rFonts w:eastAsiaTheme="minorEastAsia" w:cstheme="minorBidi"/>
          <w:smallCaps w:val="0"/>
          <w:noProof/>
          <w:sz w:val="22"/>
          <w:szCs w:val="22"/>
          <w:lang w:eastAsia="es-CO"/>
        </w:rPr>
      </w:pPr>
      <w:hyperlink r:id="rId29" w:anchor="_Toc45116285" w:history="1">
        <w:r w:rsidRPr="00CB3A30">
          <w:rPr>
            <w:rStyle w:val="Hipervnculo"/>
            <w:noProof/>
          </w:rPr>
          <w:t>Ilustración 19 Importador GPIO como entrada</w:t>
        </w:r>
        <w:r>
          <w:rPr>
            <w:noProof/>
            <w:webHidden/>
          </w:rPr>
          <w:tab/>
        </w:r>
        <w:r>
          <w:rPr>
            <w:noProof/>
            <w:webHidden/>
          </w:rPr>
          <w:fldChar w:fldCharType="begin"/>
        </w:r>
        <w:r>
          <w:rPr>
            <w:noProof/>
            <w:webHidden/>
          </w:rPr>
          <w:instrText xml:space="preserve"> PAGEREF _Toc45116285 \h </w:instrText>
        </w:r>
        <w:r>
          <w:rPr>
            <w:noProof/>
            <w:webHidden/>
          </w:rPr>
        </w:r>
        <w:r>
          <w:rPr>
            <w:noProof/>
            <w:webHidden/>
          </w:rPr>
          <w:fldChar w:fldCharType="separate"/>
        </w:r>
        <w:r>
          <w:rPr>
            <w:noProof/>
            <w:webHidden/>
          </w:rPr>
          <w:t>25</w:t>
        </w:r>
        <w:r>
          <w:rPr>
            <w:noProof/>
            <w:webHidden/>
          </w:rPr>
          <w:fldChar w:fldCharType="end"/>
        </w:r>
      </w:hyperlink>
    </w:p>
    <w:p w14:paraId="5B061D64" w14:textId="55282C50"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0" w:anchor="_Toc45116286" w:history="1">
        <w:r w:rsidRPr="00CB3A30">
          <w:rPr>
            <w:rStyle w:val="Hipervnculo"/>
            <w:noProof/>
          </w:rPr>
          <w:t>Ilustración 20 Importador GPIO como salida</w:t>
        </w:r>
        <w:r>
          <w:rPr>
            <w:noProof/>
            <w:webHidden/>
          </w:rPr>
          <w:tab/>
        </w:r>
        <w:r>
          <w:rPr>
            <w:noProof/>
            <w:webHidden/>
          </w:rPr>
          <w:fldChar w:fldCharType="begin"/>
        </w:r>
        <w:r>
          <w:rPr>
            <w:noProof/>
            <w:webHidden/>
          </w:rPr>
          <w:instrText xml:space="preserve"> PAGEREF _Toc45116286 \h </w:instrText>
        </w:r>
        <w:r>
          <w:rPr>
            <w:noProof/>
            <w:webHidden/>
          </w:rPr>
        </w:r>
        <w:r>
          <w:rPr>
            <w:noProof/>
            <w:webHidden/>
          </w:rPr>
          <w:fldChar w:fldCharType="separate"/>
        </w:r>
        <w:r>
          <w:rPr>
            <w:noProof/>
            <w:webHidden/>
          </w:rPr>
          <w:t>25</w:t>
        </w:r>
        <w:r>
          <w:rPr>
            <w:noProof/>
            <w:webHidden/>
          </w:rPr>
          <w:fldChar w:fldCharType="end"/>
        </w:r>
      </w:hyperlink>
    </w:p>
    <w:p w14:paraId="14A26D68" w14:textId="75F0789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1" w:anchor="_Toc45116287" w:history="1">
        <w:r w:rsidRPr="00CB3A30">
          <w:rPr>
            <w:rStyle w:val="Hipervnculo"/>
            <w:noProof/>
          </w:rPr>
          <w:t>Ilustración 21 Funcional GPIO como salida</w:t>
        </w:r>
        <w:r>
          <w:rPr>
            <w:noProof/>
            <w:webHidden/>
          </w:rPr>
          <w:tab/>
        </w:r>
        <w:r>
          <w:rPr>
            <w:noProof/>
            <w:webHidden/>
          </w:rPr>
          <w:fldChar w:fldCharType="begin"/>
        </w:r>
        <w:r>
          <w:rPr>
            <w:noProof/>
            <w:webHidden/>
          </w:rPr>
          <w:instrText xml:space="preserve"> PAGEREF _Toc45116287 \h </w:instrText>
        </w:r>
        <w:r>
          <w:rPr>
            <w:noProof/>
            <w:webHidden/>
          </w:rPr>
        </w:r>
        <w:r>
          <w:rPr>
            <w:noProof/>
            <w:webHidden/>
          </w:rPr>
          <w:fldChar w:fldCharType="separate"/>
        </w:r>
        <w:r>
          <w:rPr>
            <w:noProof/>
            <w:webHidden/>
          </w:rPr>
          <w:t>25</w:t>
        </w:r>
        <w:r>
          <w:rPr>
            <w:noProof/>
            <w:webHidden/>
          </w:rPr>
          <w:fldChar w:fldCharType="end"/>
        </w:r>
      </w:hyperlink>
    </w:p>
    <w:p w14:paraId="364BEDB9" w14:textId="46C08737"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2" w:anchor="_Toc45116288" w:history="1">
        <w:r w:rsidRPr="00CB3A30">
          <w:rPr>
            <w:rStyle w:val="Hipervnculo"/>
            <w:noProof/>
          </w:rPr>
          <w:t>Ilustración 22 Funcional GPIO como entrada</w:t>
        </w:r>
        <w:r>
          <w:rPr>
            <w:noProof/>
            <w:webHidden/>
          </w:rPr>
          <w:tab/>
        </w:r>
        <w:r>
          <w:rPr>
            <w:noProof/>
            <w:webHidden/>
          </w:rPr>
          <w:fldChar w:fldCharType="begin"/>
        </w:r>
        <w:r>
          <w:rPr>
            <w:noProof/>
            <w:webHidden/>
          </w:rPr>
          <w:instrText xml:space="preserve"> PAGEREF _Toc45116288 \h </w:instrText>
        </w:r>
        <w:r>
          <w:rPr>
            <w:noProof/>
            <w:webHidden/>
          </w:rPr>
        </w:r>
        <w:r>
          <w:rPr>
            <w:noProof/>
            <w:webHidden/>
          </w:rPr>
          <w:fldChar w:fldCharType="separate"/>
        </w:r>
        <w:r>
          <w:rPr>
            <w:noProof/>
            <w:webHidden/>
          </w:rPr>
          <w:t>25</w:t>
        </w:r>
        <w:r>
          <w:rPr>
            <w:noProof/>
            <w:webHidden/>
          </w:rPr>
          <w:fldChar w:fldCharType="end"/>
        </w:r>
      </w:hyperlink>
    </w:p>
    <w:p w14:paraId="19EB9BDD" w14:textId="3A416F8B"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3" w:anchor="_Toc45116289" w:history="1">
        <w:r w:rsidRPr="00CB3A30">
          <w:rPr>
            <w:rStyle w:val="Hipervnculo"/>
            <w:noProof/>
          </w:rPr>
          <w:t>Ilustración 23 Importador Conversor</w:t>
        </w:r>
        <w:r>
          <w:rPr>
            <w:noProof/>
            <w:webHidden/>
          </w:rPr>
          <w:tab/>
        </w:r>
        <w:r>
          <w:rPr>
            <w:noProof/>
            <w:webHidden/>
          </w:rPr>
          <w:fldChar w:fldCharType="begin"/>
        </w:r>
        <w:r>
          <w:rPr>
            <w:noProof/>
            <w:webHidden/>
          </w:rPr>
          <w:instrText xml:space="preserve"> PAGEREF _Toc45116289 \h </w:instrText>
        </w:r>
        <w:r>
          <w:rPr>
            <w:noProof/>
            <w:webHidden/>
          </w:rPr>
        </w:r>
        <w:r>
          <w:rPr>
            <w:noProof/>
            <w:webHidden/>
          </w:rPr>
          <w:fldChar w:fldCharType="separate"/>
        </w:r>
        <w:r>
          <w:rPr>
            <w:noProof/>
            <w:webHidden/>
          </w:rPr>
          <w:t>26</w:t>
        </w:r>
        <w:r>
          <w:rPr>
            <w:noProof/>
            <w:webHidden/>
          </w:rPr>
          <w:fldChar w:fldCharType="end"/>
        </w:r>
      </w:hyperlink>
    </w:p>
    <w:p w14:paraId="7EC735F6" w14:textId="6100FB2E"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4" w:anchor="_Toc45116290" w:history="1">
        <w:r w:rsidRPr="00CB3A30">
          <w:rPr>
            <w:rStyle w:val="Hipervnculo"/>
            <w:noProof/>
          </w:rPr>
          <w:t>Ilustración 24 Funcional Conversor</w:t>
        </w:r>
        <w:r>
          <w:rPr>
            <w:noProof/>
            <w:webHidden/>
          </w:rPr>
          <w:tab/>
        </w:r>
        <w:r>
          <w:rPr>
            <w:noProof/>
            <w:webHidden/>
          </w:rPr>
          <w:fldChar w:fldCharType="begin"/>
        </w:r>
        <w:r>
          <w:rPr>
            <w:noProof/>
            <w:webHidden/>
          </w:rPr>
          <w:instrText xml:space="preserve"> PAGEREF _Toc45116290 \h </w:instrText>
        </w:r>
        <w:r>
          <w:rPr>
            <w:noProof/>
            <w:webHidden/>
          </w:rPr>
        </w:r>
        <w:r>
          <w:rPr>
            <w:noProof/>
            <w:webHidden/>
          </w:rPr>
          <w:fldChar w:fldCharType="separate"/>
        </w:r>
        <w:r>
          <w:rPr>
            <w:noProof/>
            <w:webHidden/>
          </w:rPr>
          <w:t>26</w:t>
        </w:r>
        <w:r>
          <w:rPr>
            <w:noProof/>
            <w:webHidden/>
          </w:rPr>
          <w:fldChar w:fldCharType="end"/>
        </w:r>
      </w:hyperlink>
    </w:p>
    <w:p w14:paraId="3B6E25EA" w14:textId="71241A5D"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5" w:anchor="_Toc45116291" w:history="1">
        <w:r w:rsidRPr="00CB3A30">
          <w:rPr>
            <w:rStyle w:val="Hipervnculo"/>
            <w:noProof/>
          </w:rPr>
          <w:t>Ilustración 25 Importador PWM</w:t>
        </w:r>
        <w:r>
          <w:rPr>
            <w:noProof/>
            <w:webHidden/>
          </w:rPr>
          <w:tab/>
        </w:r>
        <w:r>
          <w:rPr>
            <w:noProof/>
            <w:webHidden/>
          </w:rPr>
          <w:fldChar w:fldCharType="begin"/>
        </w:r>
        <w:r>
          <w:rPr>
            <w:noProof/>
            <w:webHidden/>
          </w:rPr>
          <w:instrText xml:space="preserve"> PAGEREF _Toc45116291 \h </w:instrText>
        </w:r>
        <w:r>
          <w:rPr>
            <w:noProof/>
            <w:webHidden/>
          </w:rPr>
        </w:r>
        <w:r>
          <w:rPr>
            <w:noProof/>
            <w:webHidden/>
          </w:rPr>
          <w:fldChar w:fldCharType="separate"/>
        </w:r>
        <w:r>
          <w:rPr>
            <w:noProof/>
            <w:webHidden/>
          </w:rPr>
          <w:t>27</w:t>
        </w:r>
        <w:r>
          <w:rPr>
            <w:noProof/>
            <w:webHidden/>
          </w:rPr>
          <w:fldChar w:fldCharType="end"/>
        </w:r>
      </w:hyperlink>
    </w:p>
    <w:p w14:paraId="0BB14C1E" w14:textId="516F6C61"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6" w:anchor="_Toc45116292" w:history="1">
        <w:r w:rsidRPr="00CB3A30">
          <w:rPr>
            <w:rStyle w:val="Hipervnculo"/>
            <w:noProof/>
          </w:rPr>
          <w:t>Ilustración 26 Configurador PWM</w:t>
        </w:r>
        <w:r>
          <w:rPr>
            <w:noProof/>
            <w:webHidden/>
          </w:rPr>
          <w:tab/>
        </w:r>
        <w:r>
          <w:rPr>
            <w:noProof/>
            <w:webHidden/>
          </w:rPr>
          <w:fldChar w:fldCharType="begin"/>
        </w:r>
        <w:r>
          <w:rPr>
            <w:noProof/>
            <w:webHidden/>
          </w:rPr>
          <w:instrText xml:space="preserve"> PAGEREF _Toc45116292 \h </w:instrText>
        </w:r>
        <w:r>
          <w:rPr>
            <w:noProof/>
            <w:webHidden/>
          </w:rPr>
        </w:r>
        <w:r>
          <w:rPr>
            <w:noProof/>
            <w:webHidden/>
          </w:rPr>
          <w:fldChar w:fldCharType="separate"/>
        </w:r>
        <w:r>
          <w:rPr>
            <w:noProof/>
            <w:webHidden/>
          </w:rPr>
          <w:t>27</w:t>
        </w:r>
        <w:r>
          <w:rPr>
            <w:noProof/>
            <w:webHidden/>
          </w:rPr>
          <w:fldChar w:fldCharType="end"/>
        </w:r>
      </w:hyperlink>
    </w:p>
    <w:p w14:paraId="2BC1C0AA" w14:textId="77009CB9"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7" w:anchor="_Toc45116293" w:history="1">
        <w:r w:rsidRPr="00CB3A30">
          <w:rPr>
            <w:rStyle w:val="Hipervnculo"/>
            <w:noProof/>
          </w:rPr>
          <w:t>Ilustración 27 Extra PWM</w:t>
        </w:r>
        <w:r>
          <w:rPr>
            <w:noProof/>
            <w:webHidden/>
          </w:rPr>
          <w:tab/>
        </w:r>
        <w:r>
          <w:rPr>
            <w:noProof/>
            <w:webHidden/>
          </w:rPr>
          <w:fldChar w:fldCharType="begin"/>
        </w:r>
        <w:r>
          <w:rPr>
            <w:noProof/>
            <w:webHidden/>
          </w:rPr>
          <w:instrText xml:space="preserve"> PAGEREF _Toc45116293 \h </w:instrText>
        </w:r>
        <w:r>
          <w:rPr>
            <w:noProof/>
            <w:webHidden/>
          </w:rPr>
        </w:r>
        <w:r>
          <w:rPr>
            <w:noProof/>
            <w:webHidden/>
          </w:rPr>
          <w:fldChar w:fldCharType="separate"/>
        </w:r>
        <w:r>
          <w:rPr>
            <w:noProof/>
            <w:webHidden/>
          </w:rPr>
          <w:t>27</w:t>
        </w:r>
        <w:r>
          <w:rPr>
            <w:noProof/>
            <w:webHidden/>
          </w:rPr>
          <w:fldChar w:fldCharType="end"/>
        </w:r>
      </w:hyperlink>
    </w:p>
    <w:p w14:paraId="43090237" w14:textId="76D78A5C"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8" w:anchor="_Toc45116294" w:history="1">
        <w:r w:rsidRPr="00CB3A30">
          <w:rPr>
            <w:rStyle w:val="Hipervnculo"/>
            <w:noProof/>
          </w:rPr>
          <w:t>Ilustración 28 Importador NeoPixel</w:t>
        </w:r>
        <w:r>
          <w:rPr>
            <w:noProof/>
            <w:webHidden/>
          </w:rPr>
          <w:tab/>
        </w:r>
        <w:r>
          <w:rPr>
            <w:noProof/>
            <w:webHidden/>
          </w:rPr>
          <w:fldChar w:fldCharType="begin"/>
        </w:r>
        <w:r>
          <w:rPr>
            <w:noProof/>
            <w:webHidden/>
          </w:rPr>
          <w:instrText xml:space="preserve"> PAGEREF _Toc45116294 \h </w:instrText>
        </w:r>
        <w:r>
          <w:rPr>
            <w:noProof/>
            <w:webHidden/>
          </w:rPr>
        </w:r>
        <w:r>
          <w:rPr>
            <w:noProof/>
            <w:webHidden/>
          </w:rPr>
          <w:fldChar w:fldCharType="separate"/>
        </w:r>
        <w:r>
          <w:rPr>
            <w:noProof/>
            <w:webHidden/>
          </w:rPr>
          <w:t>28</w:t>
        </w:r>
        <w:r>
          <w:rPr>
            <w:noProof/>
            <w:webHidden/>
          </w:rPr>
          <w:fldChar w:fldCharType="end"/>
        </w:r>
      </w:hyperlink>
    </w:p>
    <w:p w14:paraId="4BA6C442" w14:textId="1BED4B9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39" w:anchor="_Toc45116295" w:history="1">
        <w:r w:rsidRPr="00CB3A30">
          <w:rPr>
            <w:rStyle w:val="Hipervnculo"/>
            <w:noProof/>
          </w:rPr>
          <w:t>Ilustración 29 Funcional NeoPixel</w:t>
        </w:r>
        <w:r>
          <w:rPr>
            <w:noProof/>
            <w:webHidden/>
          </w:rPr>
          <w:tab/>
        </w:r>
        <w:r>
          <w:rPr>
            <w:noProof/>
            <w:webHidden/>
          </w:rPr>
          <w:fldChar w:fldCharType="begin"/>
        </w:r>
        <w:r>
          <w:rPr>
            <w:noProof/>
            <w:webHidden/>
          </w:rPr>
          <w:instrText xml:space="preserve"> PAGEREF _Toc45116295 \h </w:instrText>
        </w:r>
        <w:r>
          <w:rPr>
            <w:noProof/>
            <w:webHidden/>
          </w:rPr>
        </w:r>
        <w:r>
          <w:rPr>
            <w:noProof/>
            <w:webHidden/>
          </w:rPr>
          <w:fldChar w:fldCharType="separate"/>
        </w:r>
        <w:r>
          <w:rPr>
            <w:noProof/>
            <w:webHidden/>
          </w:rPr>
          <w:t>28</w:t>
        </w:r>
        <w:r>
          <w:rPr>
            <w:noProof/>
            <w:webHidden/>
          </w:rPr>
          <w:fldChar w:fldCharType="end"/>
        </w:r>
      </w:hyperlink>
    </w:p>
    <w:p w14:paraId="57C3EE5E" w14:textId="67FC87B5"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0" w:anchor="_Toc45116296" w:history="1">
        <w:r w:rsidRPr="00CB3A30">
          <w:rPr>
            <w:rStyle w:val="Hipervnculo"/>
            <w:noProof/>
          </w:rPr>
          <w:t>Ilustración 30 Extra NeoPixel</w:t>
        </w:r>
        <w:r>
          <w:rPr>
            <w:noProof/>
            <w:webHidden/>
          </w:rPr>
          <w:tab/>
        </w:r>
        <w:r>
          <w:rPr>
            <w:noProof/>
            <w:webHidden/>
          </w:rPr>
          <w:fldChar w:fldCharType="begin"/>
        </w:r>
        <w:r>
          <w:rPr>
            <w:noProof/>
            <w:webHidden/>
          </w:rPr>
          <w:instrText xml:space="preserve"> PAGEREF _Toc45116296 \h </w:instrText>
        </w:r>
        <w:r>
          <w:rPr>
            <w:noProof/>
            <w:webHidden/>
          </w:rPr>
        </w:r>
        <w:r>
          <w:rPr>
            <w:noProof/>
            <w:webHidden/>
          </w:rPr>
          <w:fldChar w:fldCharType="separate"/>
        </w:r>
        <w:r>
          <w:rPr>
            <w:noProof/>
            <w:webHidden/>
          </w:rPr>
          <w:t>29</w:t>
        </w:r>
        <w:r>
          <w:rPr>
            <w:noProof/>
            <w:webHidden/>
          </w:rPr>
          <w:fldChar w:fldCharType="end"/>
        </w:r>
      </w:hyperlink>
    </w:p>
    <w:p w14:paraId="129C768D" w14:textId="683B16A1"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1" w:anchor="_Toc45116297" w:history="1">
        <w:r w:rsidRPr="00CB3A30">
          <w:rPr>
            <w:rStyle w:val="Hipervnculo"/>
            <w:noProof/>
          </w:rPr>
          <w:t>Ilustración 31 Funcional retraso</w:t>
        </w:r>
        <w:r>
          <w:rPr>
            <w:noProof/>
            <w:webHidden/>
          </w:rPr>
          <w:tab/>
        </w:r>
        <w:r>
          <w:rPr>
            <w:noProof/>
            <w:webHidden/>
          </w:rPr>
          <w:fldChar w:fldCharType="begin"/>
        </w:r>
        <w:r>
          <w:rPr>
            <w:noProof/>
            <w:webHidden/>
          </w:rPr>
          <w:instrText xml:space="preserve"> PAGEREF _Toc45116297 \h </w:instrText>
        </w:r>
        <w:r>
          <w:rPr>
            <w:noProof/>
            <w:webHidden/>
          </w:rPr>
        </w:r>
        <w:r>
          <w:rPr>
            <w:noProof/>
            <w:webHidden/>
          </w:rPr>
          <w:fldChar w:fldCharType="separate"/>
        </w:r>
        <w:r>
          <w:rPr>
            <w:noProof/>
            <w:webHidden/>
          </w:rPr>
          <w:t>29</w:t>
        </w:r>
        <w:r>
          <w:rPr>
            <w:noProof/>
            <w:webHidden/>
          </w:rPr>
          <w:fldChar w:fldCharType="end"/>
        </w:r>
      </w:hyperlink>
    </w:p>
    <w:p w14:paraId="177CB001" w14:textId="6A7FE934"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2" w:anchor="_Toc45116298" w:history="1">
        <w:r w:rsidRPr="00CB3A30">
          <w:rPr>
            <w:rStyle w:val="Hipervnculo"/>
            <w:noProof/>
          </w:rPr>
          <w:t>Ilustración 32 Importador fecha</w:t>
        </w:r>
        <w:r>
          <w:rPr>
            <w:noProof/>
            <w:webHidden/>
          </w:rPr>
          <w:tab/>
        </w:r>
        <w:r>
          <w:rPr>
            <w:noProof/>
            <w:webHidden/>
          </w:rPr>
          <w:fldChar w:fldCharType="begin"/>
        </w:r>
        <w:r>
          <w:rPr>
            <w:noProof/>
            <w:webHidden/>
          </w:rPr>
          <w:instrText xml:space="preserve"> PAGEREF _Toc45116298 \h </w:instrText>
        </w:r>
        <w:r>
          <w:rPr>
            <w:noProof/>
            <w:webHidden/>
          </w:rPr>
        </w:r>
        <w:r>
          <w:rPr>
            <w:noProof/>
            <w:webHidden/>
          </w:rPr>
          <w:fldChar w:fldCharType="separate"/>
        </w:r>
        <w:r>
          <w:rPr>
            <w:noProof/>
            <w:webHidden/>
          </w:rPr>
          <w:t>30</w:t>
        </w:r>
        <w:r>
          <w:rPr>
            <w:noProof/>
            <w:webHidden/>
          </w:rPr>
          <w:fldChar w:fldCharType="end"/>
        </w:r>
      </w:hyperlink>
    </w:p>
    <w:p w14:paraId="2578D35B" w14:textId="7202512A"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3" w:anchor="_Toc45116299" w:history="1">
        <w:r w:rsidRPr="00CB3A30">
          <w:rPr>
            <w:rStyle w:val="Hipervnculo"/>
            <w:noProof/>
          </w:rPr>
          <w:t>Ilustración 33 Configurador fecha</w:t>
        </w:r>
        <w:r>
          <w:rPr>
            <w:noProof/>
            <w:webHidden/>
          </w:rPr>
          <w:tab/>
        </w:r>
        <w:r>
          <w:rPr>
            <w:noProof/>
            <w:webHidden/>
          </w:rPr>
          <w:fldChar w:fldCharType="begin"/>
        </w:r>
        <w:r>
          <w:rPr>
            <w:noProof/>
            <w:webHidden/>
          </w:rPr>
          <w:instrText xml:space="preserve"> PAGEREF _Toc45116299 \h </w:instrText>
        </w:r>
        <w:r>
          <w:rPr>
            <w:noProof/>
            <w:webHidden/>
          </w:rPr>
        </w:r>
        <w:r>
          <w:rPr>
            <w:noProof/>
            <w:webHidden/>
          </w:rPr>
          <w:fldChar w:fldCharType="separate"/>
        </w:r>
        <w:r>
          <w:rPr>
            <w:noProof/>
            <w:webHidden/>
          </w:rPr>
          <w:t>30</w:t>
        </w:r>
        <w:r>
          <w:rPr>
            <w:noProof/>
            <w:webHidden/>
          </w:rPr>
          <w:fldChar w:fldCharType="end"/>
        </w:r>
      </w:hyperlink>
    </w:p>
    <w:p w14:paraId="27511E5B" w14:textId="157EC92D"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4" w:anchor="_Toc45116300" w:history="1">
        <w:r w:rsidRPr="00CB3A30">
          <w:rPr>
            <w:rStyle w:val="Hipervnculo"/>
            <w:noProof/>
          </w:rPr>
          <w:t>Ilustración 34 Funcional fecha</w:t>
        </w:r>
        <w:r>
          <w:rPr>
            <w:noProof/>
            <w:webHidden/>
          </w:rPr>
          <w:tab/>
        </w:r>
        <w:r>
          <w:rPr>
            <w:noProof/>
            <w:webHidden/>
          </w:rPr>
          <w:fldChar w:fldCharType="begin"/>
        </w:r>
        <w:r>
          <w:rPr>
            <w:noProof/>
            <w:webHidden/>
          </w:rPr>
          <w:instrText xml:space="preserve"> PAGEREF _Toc45116300 \h </w:instrText>
        </w:r>
        <w:r>
          <w:rPr>
            <w:noProof/>
            <w:webHidden/>
          </w:rPr>
        </w:r>
        <w:r>
          <w:rPr>
            <w:noProof/>
            <w:webHidden/>
          </w:rPr>
          <w:fldChar w:fldCharType="separate"/>
        </w:r>
        <w:r>
          <w:rPr>
            <w:noProof/>
            <w:webHidden/>
          </w:rPr>
          <w:t>30</w:t>
        </w:r>
        <w:r>
          <w:rPr>
            <w:noProof/>
            <w:webHidden/>
          </w:rPr>
          <w:fldChar w:fldCharType="end"/>
        </w:r>
      </w:hyperlink>
    </w:p>
    <w:p w14:paraId="6E0649CB" w14:textId="263C4DE5"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5" w:anchor="_Toc45116301" w:history="1">
        <w:r w:rsidRPr="00CB3A30">
          <w:rPr>
            <w:rStyle w:val="Hipervnculo"/>
            <w:noProof/>
          </w:rPr>
          <w:t>Ilustración 35 Extra fecha</w:t>
        </w:r>
        <w:r>
          <w:rPr>
            <w:noProof/>
            <w:webHidden/>
          </w:rPr>
          <w:tab/>
        </w:r>
        <w:r>
          <w:rPr>
            <w:noProof/>
            <w:webHidden/>
          </w:rPr>
          <w:fldChar w:fldCharType="begin"/>
        </w:r>
        <w:r>
          <w:rPr>
            <w:noProof/>
            <w:webHidden/>
          </w:rPr>
          <w:instrText xml:space="preserve"> PAGEREF _Toc45116301 \h </w:instrText>
        </w:r>
        <w:r>
          <w:rPr>
            <w:noProof/>
            <w:webHidden/>
          </w:rPr>
        </w:r>
        <w:r>
          <w:rPr>
            <w:noProof/>
            <w:webHidden/>
          </w:rPr>
          <w:fldChar w:fldCharType="separate"/>
        </w:r>
        <w:r>
          <w:rPr>
            <w:noProof/>
            <w:webHidden/>
          </w:rPr>
          <w:t>30</w:t>
        </w:r>
        <w:r>
          <w:rPr>
            <w:noProof/>
            <w:webHidden/>
          </w:rPr>
          <w:fldChar w:fldCharType="end"/>
        </w:r>
      </w:hyperlink>
    </w:p>
    <w:p w14:paraId="0249EE8E" w14:textId="40114ABF"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6" w:anchor="_Toc45116302" w:history="1">
        <w:r w:rsidRPr="00CB3A30">
          <w:rPr>
            <w:rStyle w:val="Hipervnculo"/>
            <w:noProof/>
          </w:rPr>
          <w:t>Ilustración 36 Configurador de interrupción por temporizador</w:t>
        </w:r>
        <w:r>
          <w:rPr>
            <w:noProof/>
            <w:webHidden/>
          </w:rPr>
          <w:tab/>
        </w:r>
        <w:r>
          <w:rPr>
            <w:noProof/>
            <w:webHidden/>
          </w:rPr>
          <w:fldChar w:fldCharType="begin"/>
        </w:r>
        <w:r>
          <w:rPr>
            <w:noProof/>
            <w:webHidden/>
          </w:rPr>
          <w:instrText xml:space="preserve"> PAGEREF _Toc45116302 \h </w:instrText>
        </w:r>
        <w:r>
          <w:rPr>
            <w:noProof/>
            <w:webHidden/>
          </w:rPr>
        </w:r>
        <w:r>
          <w:rPr>
            <w:noProof/>
            <w:webHidden/>
          </w:rPr>
          <w:fldChar w:fldCharType="separate"/>
        </w:r>
        <w:r>
          <w:rPr>
            <w:noProof/>
            <w:webHidden/>
          </w:rPr>
          <w:t>31</w:t>
        </w:r>
        <w:r>
          <w:rPr>
            <w:noProof/>
            <w:webHidden/>
          </w:rPr>
          <w:fldChar w:fldCharType="end"/>
        </w:r>
      </w:hyperlink>
    </w:p>
    <w:p w14:paraId="69517029" w14:textId="3D47B55C"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7" w:anchor="_Toc45116303" w:history="1">
        <w:r w:rsidRPr="00CB3A30">
          <w:rPr>
            <w:rStyle w:val="Hipervnculo"/>
            <w:noProof/>
          </w:rPr>
          <w:t>Ilustración 37 Extra de interrupción por temporizador</w:t>
        </w:r>
        <w:r>
          <w:rPr>
            <w:noProof/>
            <w:webHidden/>
          </w:rPr>
          <w:tab/>
        </w:r>
        <w:r>
          <w:rPr>
            <w:noProof/>
            <w:webHidden/>
          </w:rPr>
          <w:fldChar w:fldCharType="begin"/>
        </w:r>
        <w:r>
          <w:rPr>
            <w:noProof/>
            <w:webHidden/>
          </w:rPr>
          <w:instrText xml:space="preserve"> PAGEREF _Toc45116303 \h </w:instrText>
        </w:r>
        <w:r>
          <w:rPr>
            <w:noProof/>
            <w:webHidden/>
          </w:rPr>
        </w:r>
        <w:r>
          <w:rPr>
            <w:noProof/>
            <w:webHidden/>
          </w:rPr>
          <w:fldChar w:fldCharType="separate"/>
        </w:r>
        <w:r>
          <w:rPr>
            <w:noProof/>
            <w:webHidden/>
          </w:rPr>
          <w:t>31</w:t>
        </w:r>
        <w:r>
          <w:rPr>
            <w:noProof/>
            <w:webHidden/>
          </w:rPr>
          <w:fldChar w:fldCharType="end"/>
        </w:r>
      </w:hyperlink>
    </w:p>
    <w:p w14:paraId="7448C609" w14:textId="59889225"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8" w:anchor="_Toc45116304" w:history="1">
        <w:r w:rsidRPr="00CB3A30">
          <w:rPr>
            <w:rStyle w:val="Hipervnculo"/>
            <w:noProof/>
          </w:rPr>
          <w:t>Ilustración 38 Diagrama de conexión</w:t>
        </w:r>
        <w:r>
          <w:rPr>
            <w:noProof/>
            <w:webHidden/>
          </w:rPr>
          <w:tab/>
        </w:r>
        <w:r>
          <w:rPr>
            <w:noProof/>
            <w:webHidden/>
          </w:rPr>
          <w:fldChar w:fldCharType="begin"/>
        </w:r>
        <w:r>
          <w:rPr>
            <w:noProof/>
            <w:webHidden/>
          </w:rPr>
          <w:instrText xml:space="preserve"> PAGEREF _Toc45116304 \h </w:instrText>
        </w:r>
        <w:r>
          <w:rPr>
            <w:noProof/>
            <w:webHidden/>
          </w:rPr>
        </w:r>
        <w:r>
          <w:rPr>
            <w:noProof/>
            <w:webHidden/>
          </w:rPr>
          <w:fldChar w:fldCharType="separate"/>
        </w:r>
        <w:r>
          <w:rPr>
            <w:noProof/>
            <w:webHidden/>
          </w:rPr>
          <w:t>32</w:t>
        </w:r>
        <w:r>
          <w:rPr>
            <w:noProof/>
            <w:webHidden/>
          </w:rPr>
          <w:fldChar w:fldCharType="end"/>
        </w:r>
      </w:hyperlink>
    </w:p>
    <w:p w14:paraId="26E242C1" w14:textId="793B2438" w:rsidR="00EA69B8" w:rsidRDefault="00EA69B8">
      <w:pPr>
        <w:pStyle w:val="Tabladeilustraciones"/>
        <w:tabs>
          <w:tab w:val="right" w:leader="dot" w:pos="8828"/>
        </w:tabs>
        <w:rPr>
          <w:rFonts w:eastAsiaTheme="minorEastAsia" w:cstheme="minorBidi"/>
          <w:smallCaps w:val="0"/>
          <w:noProof/>
          <w:sz w:val="22"/>
          <w:szCs w:val="22"/>
          <w:lang w:eastAsia="es-CO"/>
        </w:rPr>
      </w:pPr>
      <w:hyperlink r:id="rId49" w:anchor="_Toc45116305" w:history="1">
        <w:r w:rsidRPr="00CB3A30">
          <w:rPr>
            <w:rStyle w:val="Hipervnculo"/>
            <w:noProof/>
          </w:rPr>
          <w:t>Ilustración 39 Diseño de la PCB</w:t>
        </w:r>
        <w:r>
          <w:rPr>
            <w:noProof/>
            <w:webHidden/>
          </w:rPr>
          <w:tab/>
        </w:r>
        <w:r>
          <w:rPr>
            <w:noProof/>
            <w:webHidden/>
          </w:rPr>
          <w:fldChar w:fldCharType="begin"/>
        </w:r>
        <w:r>
          <w:rPr>
            <w:noProof/>
            <w:webHidden/>
          </w:rPr>
          <w:instrText xml:space="preserve"> PAGEREF _Toc45116305 \h </w:instrText>
        </w:r>
        <w:r>
          <w:rPr>
            <w:noProof/>
            <w:webHidden/>
          </w:rPr>
        </w:r>
        <w:r>
          <w:rPr>
            <w:noProof/>
            <w:webHidden/>
          </w:rPr>
          <w:fldChar w:fldCharType="separate"/>
        </w:r>
        <w:r>
          <w:rPr>
            <w:noProof/>
            <w:webHidden/>
          </w:rPr>
          <w:t>32</w:t>
        </w:r>
        <w:r>
          <w:rPr>
            <w:noProof/>
            <w:webHidden/>
          </w:rPr>
          <w:fldChar w:fldCharType="end"/>
        </w:r>
      </w:hyperlink>
    </w:p>
    <w:p w14:paraId="5127A6C7" w14:textId="27CD55BE"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0" w:anchor="_Toc45116306" w:history="1">
        <w:r w:rsidRPr="00CB3A30">
          <w:rPr>
            <w:rStyle w:val="Hipervnculo"/>
            <w:noProof/>
          </w:rPr>
          <w:t>Ilustración 40 3D de la PCB</w:t>
        </w:r>
        <w:r>
          <w:rPr>
            <w:noProof/>
            <w:webHidden/>
          </w:rPr>
          <w:tab/>
        </w:r>
        <w:r>
          <w:rPr>
            <w:noProof/>
            <w:webHidden/>
          </w:rPr>
          <w:fldChar w:fldCharType="begin"/>
        </w:r>
        <w:r>
          <w:rPr>
            <w:noProof/>
            <w:webHidden/>
          </w:rPr>
          <w:instrText xml:space="preserve"> PAGEREF _Toc45116306 \h </w:instrText>
        </w:r>
        <w:r>
          <w:rPr>
            <w:noProof/>
            <w:webHidden/>
          </w:rPr>
        </w:r>
        <w:r>
          <w:rPr>
            <w:noProof/>
            <w:webHidden/>
          </w:rPr>
          <w:fldChar w:fldCharType="separate"/>
        </w:r>
        <w:r>
          <w:rPr>
            <w:noProof/>
            <w:webHidden/>
          </w:rPr>
          <w:t>33</w:t>
        </w:r>
        <w:r>
          <w:rPr>
            <w:noProof/>
            <w:webHidden/>
          </w:rPr>
          <w:fldChar w:fldCharType="end"/>
        </w:r>
      </w:hyperlink>
    </w:p>
    <w:p w14:paraId="7935F0C3" w14:textId="34D1CC78"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1" w:anchor="_Toc45116307" w:history="1">
        <w:r w:rsidRPr="00CB3A30">
          <w:rPr>
            <w:rStyle w:val="Hipervnculo"/>
            <w:noProof/>
          </w:rPr>
          <w:t>Ilustración 41 Trama de envío de archivos por WebSocket</w:t>
        </w:r>
        <w:r>
          <w:rPr>
            <w:noProof/>
            <w:webHidden/>
          </w:rPr>
          <w:tab/>
        </w:r>
        <w:r>
          <w:rPr>
            <w:noProof/>
            <w:webHidden/>
          </w:rPr>
          <w:fldChar w:fldCharType="begin"/>
        </w:r>
        <w:r>
          <w:rPr>
            <w:noProof/>
            <w:webHidden/>
          </w:rPr>
          <w:instrText xml:space="preserve"> PAGEREF _Toc45116307 \h </w:instrText>
        </w:r>
        <w:r>
          <w:rPr>
            <w:noProof/>
            <w:webHidden/>
          </w:rPr>
        </w:r>
        <w:r>
          <w:rPr>
            <w:noProof/>
            <w:webHidden/>
          </w:rPr>
          <w:fldChar w:fldCharType="separate"/>
        </w:r>
        <w:r>
          <w:rPr>
            <w:noProof/>
            <w:webHidden/>
          </w:rPr>
          <w:t>34</w:t>
        </w:r>
        <w:r>
          <w:rPr>
            <w:noProof/>
            <w:webHidden/>
          </w:rPr>
          <w:fldChar w:fldCharType="end"/>
        </w:r>
      </w:hyperlink>
    </w:p>
    <w:p w14:paraId="25626C31" w14:textId="62506C1F"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2" w:anchor="_Toc45116308" w:history="1">
        <w:r w:rsidRPr="00CB3A30">
          <w:rPr>
            <w:rStyle w:val="Hipervnculo"/>
            <w:noProof/>
          </w:rPr>
          <w:t>Ilustración 42 Prueba Buzzer</w:t>
        </w:r>
        <w:r>
          <w:rPr>
            <w:noProof/>
            <w:webHidden/>
          </w:rPr>
          <w:tab/>
        </w:r>
        <w:r>
          <w:rPr>
            <w:noProof/>
            <w:webHidden/>
          </w:rPr>
          <w:fldChar w:fldCharType="begin"/>
        </w:r>
        <w:r>
          <w:rPr>
            <w:noProof/>
            <w:webHidden/>
          </w:rPr>
          <w:instrText xml:space="preserve"> PAGEREF _Toc45116308 \h </w:instrText>
        </w:r>
        <w:r>
          <w:rPr>
            <w:noProof/>
            <w:webHidden/>
          </w:rPr>
        </w:r>
        <w:r>
          <w:rPr>
            <w:noProof/>
            <w:webHidden/>
          </w:rPr>
          <w:fldChar w:fldCharType="separate"/>
        </w:r>
        <w:r>
          <w:rPr>
            <w:noProof/>
            <w:webHidden/>
          </w:rPr>
          <w:t>35</w:t>
        </w:r>
        <w:r>
          <w:rPr>
            <w:noProof/>
            <w:webHidden/>
          </w:rPr>
          <w:fldChar w:fldCharType="end"/>
        </w:r>
      </w:hyperlink>
    </w:p>
    <w:p w14:paraId="4BDD5750" w14:textId="12A6CB3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3" w:anchor="_Toc45116309" w:history="1">
        <w:r w:rsidRPr="00CB3A30">
          <w:rPr>
            <w:rStyle w:val="Hipervnculo"/>
            <w:noProof/>
          </w:rPr>
          <w:t>Ilustración 43 Prueba HC-SR04</w:t>
        </w:r>
        <w:r>
          <w:rPr>
            <w:noProof/>
            <w:webHidden/>
          </w:rPr>
          <w:tab/>
        </w:r>
        <w:r>
          <w:rPr>
            <w:noProof/>
            <w:webHidden/>
          </w:rPr>
          <w:fldChar w:fldCharType="begin"/>
        </w:r>
        <w:r>
          <w:rPr>
            <w:noProof/>
            <w:webHidden/>
          </w:rPr>
          <w:instrText xml:space="preserve"> PAGEREF _Toc45116309 \h </w:instrText>
        </w:r>
        <w:r>
          <w:rPr>
            <w:noProof/>
            <w:webHidden/>
          </w:rPr>
        </w:r>
        <w:r>
          <w:rPr>
            <w:noProof/>
            <w:webHidden/>
          </w:rPr>
          <w:fldChar w:fldCharType="separate"/>
        </w:r>
        <w:r>
          <w:rPr>
            <w:noProof/>
            <w:webHidden/>
          </w:rPr>
          <w:t>35</w:t>
        </w:r>
        <w:r>
          <w:rPr>
            <w:noProof/>
            <w:webHidden/>
          </w:rPr>
          <w:fldChar w:fldCharType="end"/>
        </w:r>
      </w:hyperlink>
    </w:p>
    <w:p w14:paraId="056B64CB" w14:textId="26D55679"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4" w:anchor="_Toc45116310" w:history="1">
        <w:r w:rsidRPr="00CB3A30">
          <w:rPr>
            <w:rStyle w:val="Hipervnculo"/>
            <w:noProof/>
          </w:rPr>
          <w:t>Ilustración 44 Prueba Touch</w:t>
        </w:r>
        <w:r>
          <w:rPr>
            <w:noProof/>
            <w:webHidden/>
          </w:rPr>
          <w:tab/>
        </w:r>
        <w:r>
          <w:rPr>
            <w:noProof/>
            <w:webHidden/>
          </w:rPr>
          <w:fldChar w:fldCharType="begin"/>
        </w:r>
        <w:r>
          <w:rPr>
            <w:noProof/>
            <w:webHidden/>
          </w:rPr>
          <w:instrText xml:space="preserve"> PAGEREF _Toc45116310 \h </w:instrText>
        </w:r>
        <w:r>
          <w:rPr>
            <w:noProof/>
            <w:webHidden/>
          </w:rPr>
        </w:r>
        <w:r>
          <w:rPr>
            <w:noProof/>
            <w:webHidden/>
          </w:rPr>
          <w:fldChar w:fldCharType="separate"/>
        </w:r>
        <w:r>
          <w:rPr>
            <w:noProof/>
            <w:webHidden/>
          </w:rPr>
          <w:t>35</w:t>
        </w:r>
        <w:r>
          <w:rPr>
            <w:noProof/>
            <w:webHidden/>
          </w:rPr>
          <w:fldChar w:fldCharType="end"/>
        </w:r>
      </w:hyperlink>
    </w:p>
    <w:p w14:paraId="0406733A" w14:textId="002CB269"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5" w:anchor="_Toc45116311" w:history="1">
        <w:r w:rsidRPr="00CB3A30">
          <w:rPr>
            <w:rStyle w:val="Hipervnculo"/>
            <w:noProof/>
          </w:rPr>
          <w:t>Ilustración 45 Prueba MPU6050</w:t>
        </w:r>
        <w:r>
          <w:rPr>
            <w:noProof/>
            <w:webHidden/>
          </w:rPr>
          <w:tab/>
        </w:r>
        <w:r>
          <w:rPr>
            <w:noProof/>
            <w:webHidden/>
          </w:rPr>
          <w:fldChar w:fldCharType="begin"/>
        </w:r>
        <w:r>
          <w:rPr>
            <w:noProof/>
            <w:webHidden/>
          </w:rPr>
          <w:instrText xml:space="preserve"> PAGEREF _Toc45116311 \h </w:instrText>
        </w:r>
        <w:r>
          <w:rPr>
            <w:noProof/>
            <w:webHidden/>
          </w:rPr>
        </w:r>
        <w:r>
          <w:rPr>
            <w:noProof/>
            <w:webHidden/>
          </w:rPr>
          <w:fldChar w:fldCharType="separate"/>
        </w:r>
        <w:r>
          <w:rPr>
            <w:noProof/>
            <w:webHidden/>
          </w:rPr>
          <w:t>36</w:t>
        </w:r>
        <w:r>
          <w:rPr>
            <w:noProof/>
            <w:webHidden/>
          </w:rPr>
          <w:fldChar w:fldCharType="end"/>
        </w:r>
      </w:hyperlink>
    </w:p>
    <w:p w14:paraId="067F2362" w14:textId="240C0222"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6" w:anchor="_Toc45116312" w:history="1">
        <w:r w:rsidRPr="00CB3A30">
          <w:rPr>
            <w:rStyle w:val="Hipervnculo"/>
            <w:noProof/>
          </w:rPr>
          <w:t>Ilustración 46 Prueba NeoPixel</w:t>
        </w:r>
        <w:r>
          <w:rPr>
            <w:noProof/>
            <w:webHidden/>
          </w:rPr>
          <w:tab/>
        </w:r>
        <w:r>
          <w:rPr>
            <w:noProof/>
            <w:webHidden/>
          </w:rPr>
          <w:fldChar w:fldCharType="begin"/>
        </w:r>
        <w:r>
          <w:rPr>
            <w:noProof/>
            <w:webHidden/>
          </w:rPr>
          <w:instrText xml:space="preserve"> PAGEREF _Toc45116312 \h </w:instrText>
        </w:r>
        <w:r>
          <w:rPr>
            <w:noProof/>
            <w:webHidden/>
          </w:rPr>
        </w:r>
        <w:r>
          <w:rPr>
            <w:noProof/>
            <w:webHidden/>
          </w:rPr>
          <w:fldChar w:fldCharType="separate"/>
        </w:r>
        <w:r>
          <w:rPr>
            <w:noProof/>
            <w:webHidden/>
          </w:rPr>
          <w:t>36</w:t>
        </w:r>
        <w:r>
          <w:rPr>
            <w:noProof/>
            <w:webHidden/>
          </w:rPr>
          <w:fldChar w:fldCharType="end"/>
        </w:r>
      </w:hyperlink>
    </w:p>
    <w:p w14:paraId="567D19A0" w14:textId="21ED7049"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7" w:anchor="_Toc45116313" w:history="1">
        <w:r w:rsidRPr="00CB3A30">
          <w:rPr>
            <w:rStyle w:val="Hipervnculo"/>
            <w:noProof/>
          </w:rPr>
          <w:t>Ilustración 47 Interfaz de Blockly base</w:t>
        </w:r>
        <w:r>
          <w:rPr>
            <w:noProof/>
            <w:webHidden/>
          </w:rPr>
          <w:tab/>
        </w:r>
        <w:r>
          <w:rPr>
            <w:noProof/>
            <w:webHidden/>
          </w:rPr>
          <w:fldChar w:fldCharType="begin"/>
        </w:r>
        <w:r>
          <w:rPr>
            <w:noProof/>
            <w:webHidden/>
          </w:rPr>
          <w:instrText xml:space="preserve"> PAGEREF _Toc45116313 \h </w:instrText>
        </w:r>
        <w:r>
          <w:rPr>
            <w:noProof/>
            <w:webHidden/>
          </w:rPr>
        </w:r>
        <w:r>
          <w:rPr>
            <w:noProof/>
            <w:webHidden/>
          </w:rPr>
          <w:fldChar w:fldCharType="separate"/>
        </w:r>
        <w:r>
          <w:rPr>
            <w:noProof/>
            <w:webHidden/>
          </w:rPr>
          <w:t>37</w:t>
        </w:r>
        <w:r>
          <w:rPr>
            <w:noProof/>
            <w:webHidden/>
          </w:rPr>
          <w:fldChar w:fldCharType="end"/>
        </w:r>
      </w:hyperlink>
    </w:p>
    <w:p w14:paraId="184D03B7" w14:textId="24F86CAF"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8" w:anchor="_Toc45116314" w:history="1">
        <w:r w:rsidRPr="00CB3A30">
          <w:rPr>
            <w:rStyle w:val="Hipervnculo"/>
            <w:noProof/>
          </w:rPr>
          <w:t>Ilustración 48 Concepto para la interfaz de Blockly MADI</w:t>
        </w:r>
        <w:r>
          <w:rPr>
            <w:noProof/>
            <w:webHidden/>
          </w:rPr>
          <w:tab/>
        </w:r>
        <w:r>
          <w:rPr>
            <w:noProof/>
            <w:webHidden/>
          </w:rPr>
          <w:fldChar w:fldCharType="begin"/>
        </w:r>
        <w:r>
          <w:rPr>
            <w:noProof/>
            <w:webHidden/>
          </w:rPr>
          <w:instrText xml:space="preserve"> PAGEREF _Toc45116314 \h </w:instrText>
        </w:r>
        <w:r>
          <w:rPr>
            <w:noProof/>
            <w:webHidden/>
          </w:rPr>
        </w:r>
        <w:r>
          <w:rPr>
            <w:noProof/>
            <w:webHidden/>
          </w:rPr>
          <w:fldChar w:fldCharType="separate"/>
        </w:r>
        <w:r>
          <w:rPr>
            <w:noProof/>
            <w:webHidden/>
          </w:rPr>
          <w:t>37</w:t>
        </w:r>
        <w:r>
          <w:rPr>
            <w:noProof/>
            <w:webHidden/>
          </w:rPr>
          <w:fldChar w:fldCharType="end"/>
        </w:r>
      </w:hyperlink>
    </w:p>
    <w:p w14:paraId="5D944F3B" w14:textId="7E7F5BD0" w:rsidR="00EA69B8" w:rsidRDefault="00EA69B8">
      <w:pPr>
        <w:pStyle w:val="Tabladeilustraciones"/>
        <w:tabs>
          <w:tab w:val="right" w:leader="dot" w:pos="8828"/>
        </w:tabs>
        <w:rPr>
          <w:rFonts w:eastAsiaTheme="minorEastAsia" w:cstheme="minorBidi"/>
          <w:smallCaps w:val="0"/>
          <w:noProof/>
          <w:sz w:val="22"/>
          <w:szCs w:val="22"/>
          <w:lang w:eastAsia="es-CO"/>
        </w:rPr>
      </w:pPr>
      <w:hyperlink r:id="rId59" w:anchor="_Toc45116315" w:history="1">
        <w:r w:rsidRPr="00CB3A30">
          <w:rPr>
            <w:rStyle w:val="Hipervnculo"/>
            <w:noProof/>
          </w:rPr>
          <w:t>Ilustración 49 Distribución de botones de la interfaz Blockly MADI</w:t>
        </w:r>
        <w:r>
          <w:rPr>
            <w:noProof/>
            <w:webHidden/>
          </w:rPr>
          <w:tab/>
        </w:r>
        <w:r>
          <w:rPr>
            <w:noProof/>
            <w:webHidden/>
          </w:rPr>
          <w:fldChar w:fldCharType="begin"/>
        </w:r>
        <w:r>
          <w:rPr>
            <w:noProof/>
            <w:webHidden/>
          </w:rPr>
          <w:instrText xml:space="preserve"> PAGEREF _Toc45116315 \h </w:instrText>
        </w:r>
        <w:r>
          <w:rPr>
            <w:noProof/>
            <w:webHidden/>
          </w:rPr>
        </w:r>
        <w:r>
          <w:rPr>
            <w:noProof/>
            <w:webHidden/>
          </w:rPr>
          <w:fldChar w:fldCharType="separate"/>
        </w:r>
        <w:r>
          <w:rPr>
            <w:noProof/>
            <w:webHidden/>
          </w:rPr>
          <w:t>39</w:t>
        </w:r>
        <w:r>
          <w:rPr>
            <w:noProof/>
            <w:webHidden/>
          </w:rPr>
          <w:fldChar w:fldCharType="end"/>
        </w:r>
      </w:hyperlink>
    </w:p>
    <w:p w14:paraId="1DB07CC7" w14:textId="7983504D" w:rsidR="00EA69B8" w:rsidRDefault="00EA69B8">
      <w:pPr>
        <w:pStyle w:val="Tabladeilustraciones"/>
        <w:tabs>
          <w:tab w:val="right" w:leader="dot" w:pos="8828"/>
        </w:tabs>
        <w:rPr>
          <w:rFonts w:eastAsiaTheme="minorEastAsia" w:cstheme="minorBidi"/>
          <w:smallCaps w:val="0"/>
          <w:noProof/>
          <w:sz w:val="22"/>
          <w:szCs w:val="22"/>
          <w:lang w:eastAsia="es-CO"/>
        </w:rPr>
      </w:pPr>
      <w:hyperlink r:id="rId60" w:anchor="_Toc45116316" w:history="1">
        <w:r w:rsidRPr="00CB3A30">
          <w:rPr>
            <w:rStyle w:val="Hipervnculo"/>
            <w:noProof/>
          </w:rPr>
          <w:t>Ilustración 50 Botones del área de trabajo</w:t>
        </w:r>
        <w:r>
          <w:rPr>
            <w:noProof/>
            <w:webHidden/>
          </w:rPr>
          <w:tab/>
        </w:r>
        <w:r>
          <w:rPr>
            <w:noProof/>
            <w:webHidden/>
          </w:rPr>
          <w:fldChar w:fldCharType="begin"/>
        </w:r>
        <w:r>
          <w:rPr>
            <w:noProof/>
            <w:webHidden/>
          </w:rPr>
          <w:instrText xml:space="preserve"> PAGEREF _Toc45116316 \h </w:instrText>
        </w:r>
        <w:r>
          <w:rPr>
            <w:noProof/>
            <w:webHidden/>
          </w:rPr>
        </w:r>
        <w:r>
          <w:rPr>
            <w:noProof/>
            <w:webHidden/>
          </w:rPr>
          <w:fldChar w:fldCharType="separate"/>
        </w:r>
        <w:r>
          <w:rPr>
            <w:noProof/>
            <w:webHidden/>
          </w:rPr>
          <w:t>39</w:t>
        </w:r>
        <w:r>
          <w:rPr>
            <w:noProof/>
            <w:webHidden/>
          </w:rPr>
          <w:fldChar w:fldCharType="end"/>
        </w:r>
      </w:hyperlink>
    </w:p>
    <w:p w14:paraId="16AF98D1" w14:textId="3E2BBDC6" w:rsidR="00EA69B8" w:rsidRDefault="00EA69B8">
      <w:pPr>
        <w:pStyle w:val="Tabladeilustraciones"/>
        <w:tabs>
          <w:tab w:val="right" w:leader="dot" w:pos="8828"/>
        </w:tabs>
        <w:rPr>
          <w:rFonts w:eastAsiaTheme="minorEastAsia" w:cstheme="minorBidi"/>
          <w:smallCaps w:val="0"/>
          <w:noProof/>
          <w:sz w:val="22"/>
          <w:szCs w:val="22"/>
          <w:lang w:eastAsia="es-CO"/>
        </w:rPr>
      </w:pPr>
      <w:hyperlink r:id="rId61" w:anchor="_Toc45116317" w:history="1">
        <w:r w:rsidRPr="00CB3A30">
          <w:rPr>
            <w:rStyle w:val="Hipervnculo"/>
            <w:noProof/>
          </w:rPr>
          <w:t>Ilustración 51 Mensaje de advertencia de pines repetidos</w:t>
        </w:r>
        <w:r>
          <w:rPr>
            <w:noProof/>
            <w:webHidden/>
          </w:rPr>
          <w:tab/>
        </w:r>
        <w:r>
          <w:rPr>
            <w:noProof/>
            <w:webHidden/>
          </w:rPr>
          <w:fldChar w:fldCharType="begin"/>
        </w:r>
        <w:r>
          <w:rPr>
            <w:noProof/>
            <w:webHidden/>
          </w:rPr>
          <w:instrText xml:space="preserve"> PAGEREF _Toc45116317 \h </w:instrText>
        </w:r>
        <w:r>
          <w:rPr>
            <w:noProof/>
            <w:webHidden/>
          </w:rPr>
        </w:r>
        <w:r>
          <w:rPr>
            <w:noProof/>
            <w:webHidden/>
          </w:rPr>
          <w:fldChar w:fldCharType="separate"/>
        </w:r>
        <w:r>
          <w:rPr>
            <w:noProof/>
            <w:webHidden/>
          </w:rPr>
          <w:t>40</w:t>
        </w:r>
        <w:r>
          <w:rPr>
            <w:noProof/>
            <w:webHidden/>
          </w:rPr>
          <w:fldChar w:fldCharType="end"/>
        </w:r>
      </w:hyperlink>
    </w:p>
    <w:p w14:paraId="69863814" w14:textId="519F3EE8" w:rsidR="00EA69B8" w:rsidRDefault="00EA69B8">
      <w:pPr>
        <w:pStyle w:val="Tabladeilustraciones"/>
        <w:tabs>
          <w:tab w:val="right" w:leader="dot" w:pos="8828"/>
        </w:tabs>
        <w:rPr>
          <w:rFonts w:eastAsiaTheme="minorEastAsia" w:cstheme="minorBidi"/>
          <w:smallCaps w:val="0"/>
          <w:noProof/>
          <w:sz w:val="22"/>
          <w:szCs w:val="22"/>
          <w:lang w:eastAsia="es-CO"/>
        </w:rPr>
      </w:pPr>
      <w:hyperlink r:id="rId62" w:anchor="_Toc45116318" w:history="1">
        <w:r w:rsidRPr="00CB3A30">
          <w:rPr>
            <w:rStyle w:val="Hipervnculo"/>
            <w:noProof/>
          </w:rPr>
          <w:t>Ilustración 52 Instrumento musical inventado</w:t>
        </w:r>
        <w:r>
          <w:rPr>
            <w:noProof/>
            <w:webHidden/>
          </w:rPr>
          <w:tab/>
        </w:r>
        <w:r>
          <w:rPr>
            <w:noProof/>
            <w:webHidden/>
          </w:rPr>
          <w:fldChar w:fldCharType="begin"/>
        </w:r>
        <w:r>
          <w:rPr>
            <w:noProof/>
            <w:webHidden/>
          </w:rPr>
          <w:instrText xml:space="preserve"> PAGEREF _Toc45116318 \h </w:instrText>
        </w:r>
        <w:r>
          <w:rPr>
            <w:noProof/>
            <w:webHidden/>
          </w:rPr>
        </w:r>
        <w:r>
          <w:rPr>
            <w:noProof/>
            <w:webHidden/>
          </w:rPr>
          <w:fldChar w:fldCharType="separate"/>
        </w:r>
        <w:r>
          <w:rPr>
            <w:noProof/>
            <w:webHidden/>
          </w:rPr>
          <w:t>40</w:t>
        </w:r>
        <w:r>
          <w:rPr>
            <w:noProof/>
            <w:webHidden/>
          </w:rPr>
          <w:fldChar w:fldCharType="end"/>
        </w:r>
      </w:hyperlink>
    </w:p>
    <w:p w14:paraId="5D225345" w14:textId="6F28344F" w:rsidR="00EA69B8" w:rsidRDefault="00EA69B8">
      <w:pPr>
        <w:pStyle w:val="Tabladeilustraciones"/>
        <w:tabs>
          <w:tab w:val="right" w:leader="dot" w:pos="8828"/>
        </w:tabs>
        <w:rPr>
          <w:rFonts w:eastAsiaTheme="minorEastAsia" w:cstheme="minorBidi"/>
          <w:smallCaps w:val="0"/>
          <w:noProof/>
          <w:sz w:val="22"/>
          <w:szCs w:val="22"/>
          <w:lang w:eastAsia="es-CO"/>
        </w:rPr>
      </w:pPr>
      <w:hyperlink r:id="rId63" w:anchor="_Toc45116319" w:history="1">
        <w:r w:rsidRPr="00CB3A30">
          <w:rPr>
            <w:rStyle w:val="Hipervnculo"/>
            <w:noProof/>
          </w:rPr>
          <w:t>Ilustración 53 Programación de instrumento musical</w:t>
        </w:r>
        <w:r>
          <w:rPr>
            <w:noProof/>
            <w:webHidden/>
          </w:rPr>
          <w:tab/>
        </w:r>
        <w:r>
          <w:rPr>
            <w:noProof/>
            <w:webHidden/>
          </w:rPr>
          <w:fldChar w:fldCharType="begin"/>
        </w:r>
        <w:r>
          <w:rPr>
            <w:noProof/>
            <w:webHidden/>
          </w:rPr>
          <w:instrText xml:space="preserve"> PAGEREF _Toc45116319 \h </w:instrText>
        </w:r>
        <w:r>
          <w:rPr>
            <w:noProof/>
            <w:webHidden/>
          </w:rPr>
        </w:r>
        <w:r>
          <w:rPr>
            <w:noProof/>
            <w:webHidden/>
          </w:rPr>
          <w:fldChar w:fldCharType="separate"/>
        </w:r>
        <w:r>
          <w:rPr>
            <w:noProof/>
            <w:webHidden/>
          </w:rPr>
          <w:t>41</w:t>
        </w:r>
        <w:r>
          <w:rPr>
            <w:noProof/>
            <w:webHidden/>
          </w:rPr>
          <w:fldChar w:fldCharType="end"/>
        </w:r>
      </w:hyperlink>
    </w:p>
    <w:p w14:paraId="7DE7EC3D" w14:textId="7FAD4DBB" w:rsidR="00790A21" w:rsidRDefault="00E5011C" w:rsidP="00790A21">
      <w:r>
        <w:fldChar w:fldCharType="end"/>
      </w:r>
    </w:p>
    <w:p w14:paraId="6250F2DC" w14:textId="0045C903" w:rsidR="00790A21" w:rsidRDefault="00790A21" w:rsidP="00790A21"/>
    <w:p w14:paraId="103D2F9D" w14:textId="5A2B7795" w:rsidR="00790A21" w:rsidRDefault="00790A21" w:rsidP="00790A21"/>
    <w:p w14:paraId="5097758E" w14:textId="5D85AE0A" w:rsidR="00790A21" w:rsidRDefault="00790A21" w:rsidP="00790A21"/>
    <w:p w14:paraId="6C728D39" w14:textId="01A0AA83" w:rsidR="00790A21" w:rsidRDefault="00790A21" w:rsidP="00790A21"/>
    <w:p w14:paraId="0BBA1F29" w14:textId="7E4A2AE1" w:rsidR="00790A21" w:rsidRDefault="00790A21" w:rsidP="00790A21"/>
    <w:p w14:paraId="7E5BEDE9" w14:textId="27C30918" w:rsidR="00790A21" w:rsidRDefault="00790A21" w:rsidP="00790A21"/>
    <w:p w14:paraId="6EF6EAE3" w14:textId="3AD7FF51" w:rsidR="00790A21" w:rsidRDefault="00790A21" w:rsidP="00790A21"/>
    <w:p w14:paraId="0B6AA6DD" w14:textId="77777777" w:rsidR="003C619A" w:rsidRDefault="003C619A" w:rsidP="00790A21"/>
    <w:p w14:paraId="7339A4E8" w14:textId="05785185" w:rsidR="00790A21" w:rsidRDefault="00790A21" w:rsidP="00790A21"/>
    <w:p w14:paraId="73DC0AE5" w14:textId="5B9ADA24" w:rsidR="00790A21" w:rsidRDefault="00790A21" w:rsidP="00790A21"/>
    <w:p w14:paraId="5EAF8718" w14:textId="0EDE92C4" w:rsidR="00790A21" w:rsidRDefault="00790A21" w:rsidP="00790A21"/>
    <w:p w14:paraId="0BB12406" w14:textId="25BFC436" w:rsidR="00790A21" w:rsidRDefault="00790A21" w:rsidP="00790A21"/>
    <w:p w14:paraId="48D710C7" w14:textId="7DAB6EDE" w:rsidR="00790A21" w:rsidRDefault="00790A21" w:rsidP="00790A21"/>
    <w:p w14:paraId="34C92CEA" w14:textId="159016FF" w:rsidR="00790A21" w:rsidRDefault="00790A21" w:rsidP="00790A21"/>
    <w:p w14:paraId="53CEFCA4" w14:textId="77777777" w:rsidR="003C619A" w:rsidRDefault="003C619A" w:rsidP="00790A21"/>
    <w:p w14:paraId="63C6A43E" w14:textId="5697D608" w:rsidR="00790A21" w:rsidRDefault="00790A21" w:rsidP="00790A21"/>
    <w:p w14:paraId="19FAE63F" w14:textId="495FC399" w:rsidR="00790A21" w:rsidRDefault="00790A21" w:rsidP="00790A21"/>
    <w:p w14:paraId="79DF8DB5" w14:textId="104C63C0" w:rsidR="00790A21" w:rsidRDefault="00790A21" w:rsidP="00790A21"/>
    <w:p w14:paraId="5D9B6E20" w14:textId="2EDCB65D" w:rsidR="00790A21" w:rsidRDefault="00790A21" w:rsidP="00790A21"/>
    <w:p w14:paraId="644CE779" w14:textId="7558F70D" w:rsidR="00790A21" w:rsidRDefault="00790A21" w:rsidP="00790A21"/>
    <w:p w14:paraId="710AB5B7" w14:textId="42EA2165" w:rsidR="00790A21" w:rsidRDefault="00790A21" w:rsidP="00790A21"/>
    <w:p w14:paraId="2B0FF988" w14:textId="1EE4A815" w:rsidR="00790A21" w:rsidRDefault="00790A21" w:rsidP="00790A21"/>
    <w:p w14:paraId="4510E0A8" w14:textId="33875B42" w:rsidR="00790A21" w:rsidRDefault="00790A21" w:rsidP="00790A21"/>
    <w:p w14:paraId="6AC4BEBA" w14:textId="18D5D7EA" w:rsidR="00790A21" w:rsidRDefault="00790A21" w:rsidP="00790A21"/>
    <w:p w14:paraId="5EC8E686" w14:textId="5C409D90" w:rsidR="00790A21" w:rsidRDefault="00790A21" w:rsidP="00790A21"/>
    <w:p w14:paraId="35E972F5" w14:textId="77777777" w:rsidR="00790A21" w:rsidRDefault="00790A21" w:rsidP="00790A21"/>
    <w:p w14:paraId="70CAE285" w14:textId="455ED652" w:rsidR="00E5011C" w:rsidRDefault="00E5011C" w:rsidP="00E5011C">
      <w:pPr>
        <w:pStyle w:val="Ttulo1"/>
        <w:jc w:val="center"/>
      </w:pPr>
      <w:bookmarkStart w:id="8" w:name="_Toc45116206"/>
      <w:r>
        <w:lastRenderedPageBreak/>
        <w:t>Resumen</w:t>
      </w:r>
      <w:bookmarkEnd w:id="8"/>
    </w:p>
    <w:p w14:paraId="1B49C68E" w14:textId="77777777" w:rsidR="00F56A7B" w:rsidRPr="00F56A7B" w:rsidRDefault="00F56A7B" w:rsidP="00F56A7B">
      <w:pPr>
        <w:rPr>
          <w:lang w:eastAsia="es-CO"/>
        </w:rPr>
      </w:pPr>
    </w:p>
    <w:p w14:paraId="369E3249" w14:textId="3B774EE2" w:rsidR="00F56A7B" w:rsidRPr="00F56A7B" w:rsidRDefault="00F56A7B" w:rsidP="00F56A7B">
      <w:pPr>
        <w:pStyle w:val="Sinespaciado"/>
        <w:spacing w:line="480" w:lineRule="auto"/>
        <w:rPr>
          <w:lang w:eastAsia="es-CO"/>
        </w:rPr>
        <w:sectPr w:rsidR="00F56A7B" w:rsidRPr="00F56A7B" w:rsidSect="009016DB">
          <w:pgSz w:w="12240" w:h="15840"/>
          <w:pgMar w:top="1417" w:right="1701" w:bottom="1417" w:left="1701" w:header="708" w:footer="708" w:gutter="0"/>
          <w:cols w:space="708"/>
          <w:titlePg/>
          <w:docGrid w:linePitch="360"/>
        </w:sectPr>
      </w:pPr>
      <w:r>
        <w:rPr>
          <w:lang w:eastAsia="es-CO"/>
        </w:rPr>
        <w:t>El presente trabajo de grado consiste en el diseño de una interfaz de programación visual web con el código abierto de Blockly de Google, con el fin de que las personas se puedan familiarizar con el mundo de la programación, ayudándoles a dar el primer paso sin que se tengan que enfrentar al aprendizaje de algún lenguaje de programación en primera instancia. El propósito está focalizado a la música algorítmica bajo el concepto de crear tu propio instrumento musical, con la funcionalidad IoT de poder conectar tu tarjeta de desarrollo a través de internet y programarla remotamente</w:t>
      </w:r>
      <w:r w:rsidR="008A7E52">
        <w:rPr>
          <w:lang w:eastAsia="es-CO"/>
        </w:rPr>
        <w:t>. El proyecto se divide en nueve capítulos</w:t>
      </w:r>
      <w:r w:rsidR="00AB6639">
        <w:rPr>
          <w:lang w:eastAsia="es-CO"/>
        </w:rPr>
        <w:t xml:space="preserve"> en donde se </w:t>
      </w:r>
      <w:r w:rsidR="00C24B43">
        <w:rPr>
          <w:lang w:eastAsia="es-CO"/>
        </w:rPr>
        <w:t>encontrará</w:t>
      </w:r>
      <w:r w:rsidR="00AB6639">
        <w:rPr>
          <w:lang w:eastAsia="es-CO"/>
        </w:rPr>
        <w:t xml:space="preserve"> la</w:t>
      </w:r>
      <w:r w:rsidR="008A7E52">
        <w:rPr>
          <w:lang w:eastAsia="es-CO"/>
        </w:rPr>
        <w:t xml:space="preserve"> definiendo el pr</w:t>
      </w:r>
      <w:r w:rsidR="00AB6639">
        <w:rPr>
          <w:lang w:eastAsia="es-CO"/>
        </w:rPr>
        <w:t>oblema a tratar, el planteamiento de</w:t>
      </w:r>
      <w:r w:rsidR="008A7E52">
        <w:rPr>
          <w:lang w:eastAsia="es-CO"/>
        </w:rPr>
        <w:t xml:space="preserve"> los objetivos a alcanzar, </w:t>
      </w:r>
      <w:r w:rsidR="00AB6639">
        <w:rPr>
          <w:lang w:eastAsia="es-CO"/>
        </w:rPr>
        <w:t xml:space="preserve">la justificación, la investigación de trabajos anteriores y definición de conceptos, las actividades a realizar, el tiempo de desarrollo, la obtención de resultados y el </w:t>
      </w:r>
      <w:r w:rsidR="00C24B43">
        <w:rPr>
          <w:lang w:eastAsia="es-CO"/>
        </w:rPr>
        <w:t>análisis</w:t>
      </w:r>
      <w:r w:rsidR="00AB6639">
        <w:rPr>
          <w:lang w:eastAsia="es-CO"/>
        </w:rPr>
        <w:t xml:space="preserve"> de </w:t>
      </w:r>
      <w:r w:rsidR="00C24B43">
        <w:rPr>
          <w:lang w:eastAsia="es-CO"/>
        </w:rPr>
        <w:t>estos</w:t>
      </w:r>
      <w:r w:rsidR="00AB6639">
        <w:rPr>
          <w:lang w:eastAsia="es-CO"/>
        </w:rPr>
        <w:t xml:space="preserve"> para así llegar a una serie de conclusiones.</w:t>
      </w:r>
    </w:p>
    <w:p w14:paraId="2931D7CD" w14:textId="77777777" w:rsidR="009016DB" w:rsidRDefault="009016DB" w:rsidP="009016DB">
      <w:pPr>
        <w:ind w:left="0" w:firstLine="0"/>
      </w:pPr>
    </w:p>
    <w:p w14:paraId="7830A718" w14:textId="77777777" w:rsidR="009016DB" w:rsidRDefault="009016DB" w:rsidP="009016DB">
      <w:pPr>
        <w:pStyle w:val="Ttulo1"/>
        <w:spacing w:before="0" w:line="480" w:lineRule="auto"/>
        <w:ind w:left="0"/>
        <w:jc w:val="center"/>
        <w:rPr>
          <w:rFonts w:cs="Times New Roman"/>
        </w:rPr>
      </w:pPr>
      <w:bookmarkStart w:id="9" w:name="_Toc16493147"/>
      <w:bookmarkStart w:id="10" w:name="_Toc45116207"/>
      <w:r w:rsidRPr="00FD0AA3">
        <w:rPr>
          <w:rFonts w:cs="Times New Roman"/>
        </w:rPr>
        <w:t>Definición del problema</w:t>
      </w:r>
      <w:bookmarkEnd w:id="9"/>
      <w:bookmarkEnd w:id="10"/>
    </w:p>
    <w:p w14:paraId="7D872978" w14:textId="77777777" w:rsidR="009016DB" w:rsidRPr="002C0F93" w:rsidRDefault="009016DB" w:rsidP="009016DB">
      <w:pPr>
        <w:rPr>
          <w:lang w:eastAsia="es-CO"/>
        </w:rPr>
      </w:pPr>
    </w:p>
    <w:p w14:paraId="454ED435" w14:textId="77777777" w:rsidR="009016DB" w:rsidRPr="00FD0AA3"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El arte, como lo es la música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requiere tiempo</w:t>
      </w:r>
      <w:r>
        <w:rPr>
          <w:rFonts w:eastAsia="Times New Roman" w:cs="Times New Roman"/>
          <w:color w:val="000000"/>
          <w:szCs w:val="26"/>
          <w:lang w:eastAsia="es-CO"/>
        </w:rPr>
        <w:t>,</w:t>
      </w:r>
      <w:r w:rsidRPr="00FD0AA3">
        <w:rPr>
          <w:rFonts w:eastAsia="Times New Roman" w:cs="Times New Roman"/>
          <w:color w:val="000000"/>
          <w:szCs w:val="26"/>
          <w:lang w:eastAsia="es-CO"/>
        </w:rPr>
        <w:t xml:space="preserve"> persistencia y </w:t>
      </w:r>
      <w:r>
        <w:rPr>
          <w:rFonts w:eastAsia="Times New Roman" w:cs="Times New Roman"/>
          <w:color w:val="000000"/>
          <w:szCs w:val="26"/>
          <w:lang w:eastAsia="es-CO"/>
        </w:rPr>
        <w:t>un gusto por lo que se hace. Cua</w:t>
      </w:r>
      <w:r w:rsidRPr="00FD0AA3">
        <w:rPr>
          <w:rFonts w:eastAsia="Times New Roman" w:cs="Times New Roman"/>
          <w:color w:val="000000"/>
          <w:szCs w:val="26"/>
          <w:lang w:eastAsia="es-CO"/>
        </w:rPr>
        <w:t>ndo se aprende a tocar un instrumento tradicional, se mejoran las habilidades en varias áreas: mayor creatividad, mejor coordinación corporal, mejora la memoria y la inteligencia sensorial, entre otras</w:t>
      </w:r>
      <w:r>
        <w:rPr>
          <w:rFonts w:eastAsia="Times New Roman" w:cs="Times New Roman"/>
          <w:color w:val="000000"/>
          <w:szCs w:val="26"/>
          <w:lang w:eastAsia="es-CO"/>
        </w:rPr>
        <w:t>.</w:t>
      </w:r>
    </w:p>
    <w:p w14:paraId="7C2FD994" w14:textId="77777777" w:rsidR="009016DB" w:rsidRPr="00DA606D"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su parte la educación científica y tecnológica, brinda herramientas para desarrollar un pensamiento crítico y aporta destrezas para la solución de problemas. En esta medida, se desarrolla un pensamiento computacional y estructural, que permite plasmar </w:t>
      </w:r>
      <w:r>
        <w:rPr>
          <w:rFonts w:eastAsia="Times New Roman" w:cs="Times New Roman"/>
          <w:color w:val="000000"/>
          <w:szCs w:val="26"/>
          <w:lang w:eastAsia="es-CO"/>
        </w:rPr>
        <w:t>la ciencia en la cotidianidad.</w:t>
      </w:r>
    </w:p>
    <w:p w14:paraId="52BB0B49" w14:textId="77777777" w:rsidR="009016DB" w:rsidRDefault="009016DB" w:rsidP="009016DB">
      <w:pPr>
        <w:spacing w:after="0" w:line="480" w:lineRule="auto"/>
        <w:ind w:left="0" w:firstLine="432"/>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Por lo general, el aprendizaje de estas disciplinas se realiza de forma separada, para lo cual, </w:t>
      </w:r>
      <w:r>
        <w:rPr>
          <w:rFonts w:eastAsia="Times New Roman" w:cs="Times New Roman"/>
          <w:color w:val="000000"/>
          <w:szCs w:val="26"/>
          <w:lang w:eastAsia="es-CO"/>
        </w:rPr>
        <w:t xml:space="preserve">MADI es un proyecto de la convocatoria interna financiada por la universidad ECCI donde busca diseñar, implementar y evaluar una plataforma de desarrollo electrónico basado en la interacción de la música algorítmica y la computación física (sensores y actuadores), en un contexto académico y </w:t>
      </w:r>
      <w:proofErr w:type="spellStart"/>
      <w:r>
        <w:rPr>
          <w:rFonts w:eastAsia="Times New Roman" w:cs="Times New Roman"/>
          <w:color w:val="000000"/>
          <w:szCs w:val="26"/>
          <w:lang w:eastAsia="es-CO"/>
        </w:rPr>
        <w:t>hobbista</w:t>
      </w:r>
      <w:proofErr w:type="spellEnd"/>
      <w:r>
        <w:rPr>
          <w:rFonts w:eastAsia="Times New Roman" w:cs="Times New Roman"/>
          <w:color w:val="000000"/>
          <w:szCs w:val="26"/>
          <w:lang w:eastAsia="es-CO"/>
        </w:rPr>
        <w:t>; que opere en tiempo real con lenguajes de programación visuales, concurrentes y editables sobre la marcha.</w:t>
      </w:r>
    </w:p>
    <w:p w14:paraId="6CACC78F" w14:textId="77777777" w:rsidR="009016DB" w:rsidRPr="00043D24" w:rsidRDefault="009016DB" w:rsidP="009016DB">
      <w:pPr>
        <w:spacing w:after="0" w:line="480" w:lineRule="auto"/>
        <w:ind w:left="0" w:firstLine="432"/>
        <w:jc w:val="both"/>
        <w:rPr>
          <w:rFonts w:eastAsia="Times New Roman" w:cs="Times New Roman"/>
          <w:color w:val="000000"/>
          <w:szCs w:val="26"/>
          <w:lang w:eastAsia="es-CO"/>
        </w:rPr>
      </w:pPr>
      <w:bookmarkStart w:id="11" w:name="_Toc16493148"/>
      <w:r>
        <w:rPr>
          <w:rFonts w:eastAsia="Times New Roman" w:cs="Times New Roman"/>
          <w:color w:val="000000"/>
          <w:szCs w:val="26"/>
          <w:lang w:eastAsia="es-CO"/>
        </w:rPr>
        <w:t xml:space="preserve">En este sentido, ¿la programación por bloques es la herramienta más eficaz para el aprendizaje de la computación física y la música algorítmica, </w:t>
      </w:r>
      <w:r w:rsidRPr="00FD0AA3">
        <w:rPr>
          <w:rFonts w:eastAsia="Times New Roman" w:cs="Times New Roman"/>
          <w:color w:val="000000"/>
          <w:szCs w:val="26"/>
          <w:lang w:eastAsia="es-CO"/>
        </w:rPr>
        <w:t>aún sin que tengan el mínimo conocimiento de programación</w:t>
      </w:r>
      <w:r>
        <w:rPr>
          <w:rFonts w:eastAsia="Times New Roman" w:cs="Times New Roman"/>
          <w:color w:val="000000"/>
          <w:szCs w:val="26"/>
          <w:lang w:eastAsia="es-CO"/>
        </w:rPr>
        <w:t>?, para ello es necesario generar una herramienta desarrollada en la universidad ECCI con todas las condiciones y requerimiento que permita llevar a cabo implementar herramientas de hardware y programación por bloques, y pruebas para ello, que se adapte a los proyectos MADI y K3OS.</w:t>
      </w:r>
    </w:p>
    <w:p w14:paraId="3B70A333" w14:textId="77777777" w:rsidR="009016DB" w:rsidRDefault="009016DB" w:rsidP="009016DB">
      <w:pPr>
        <w:pStyle w:val="Ttulo1"/>
        <w:spacing w:line="480" w:lineRule="auto"/>
        <w:ind w:left="0"/>
        <w:jc w:val="center"/>
        <w:rPr>
          <w:rFonts w:cs="Times New Roman"/>
        </w:rPr>
      </w:pPr>
      <w:bookmarkStart w:id="12" w:name="_Toc45116208"/>
      <w:r>
        <w:rPr>
          <w:rFonts w:cs="Times New Roman"/>
        </w:rPr>
        <w:lastRenderedPageBreak/>
        <w:t>O</w:t>
      </w:r>
      <w:bookmarkEnd w:id="11"/>
      <w:r w:rsidR="00557A0F">
        <w:rPr>
          <w:rFonts w:cs="Times New Roman"/>
        </w:rPr>
        <w:t>bjetivos</w:t>
      </w:r>
      <w:bookmarkEnd w:id="12"/>
    </w:p>
    <w:p w14:paraId="6B31A4E1" w14:textId="77777777" w:rsidR="009016DB" w:rsidRPr="000A0A65" w:rsidRDefault="009016DB" w:rsidP="009016DB"/>
    <w:p w14:paraId="6A8F4545" w14:textId="77777777" w:rsidR="009016DB" w:rsidRPr="00FD0AA3" w:rsidRDefault="009016DB" w:rsidP="009016DB">
      <w:pPr>
        <w:pStyle w:val="Ttulo2"/>
      </w:pPr>
      <w:bookmarkStart w:id="13" w:name="_Toc16493149"/>
      <w:bookmarkStart w:id="14" w:name="_Toc45116209"/>
      <w:r w:rsidRPr="00FD0AA3">
        <w:t>Objetivo general</w:t>
      </w:r>
      <w:bookmarkEnd w:id="13"/>
      <w:bookmarkEnd w:id="14"/>
    </w:p>
    <w:p w14:paraId="156159E3" w14:textId="77777777" w:rsidR="009016DB" w:rsidRPr="00FD0AA3" w:rsidRDefault="009016DB" w:rsidP="009016DB">
      <w:pPr>
        <w:spacing w:after="0" w:line="480" w:lineRule="auto"/>
        <w:ind w:left="0"/>
        <w:jc w:val="both"/>
        <w:textAlignment w:val="baseline"/>
        <w:rPr>
          <w:rFonts w:eastAsia="Times New Roman" w:cs="Times New Roman"/>
          <w:color w:val="000000"/>
          <w:szCs w:val="26"/>
          <w:lang w:eastAsia="es-CO"/>
        </w:rPr>
      </w:pPr>
      <w:r w:rsidRPr="00FD0AA3">
        <w:rPr>
          <w:rFonts w:eastAsia="Times New Roman" w:cs="Times New Roman"/>
          <w:color w:val="000000"/>
          <w:szCs w:val="26"/>
          <w:lang w:eastAsia="es-CO"/>
        </w:rPr>
        <w:t>Diseñar e implementar la interfaz web de programación visual y de música algorítmica tipo blockly</w:t>
      </w:r>
      <w:r>
        <w:rPr>
          <w:rFonts w:eastAsia="Times New Roman" w:cs="Times New Roman"/>
          <w:color w:val="000000"/>
          <w:szCs w:val="26"/>
          <w:lang w:eastAsia="es-CO"/>
        </w:rPr>
        <w:t xml:space="preserve">, para plataformas con soporte </w:t>
      </w:r>
      <w:proofErr w:type="spellStart"/>
      <w:r>
        <w:rPr>
          <w:rFonts w:eastAsia="Times New Roman" w:cs="Times New Roman"/>
          <w:color w:val="000000"/>
          <w:szCs w:val="26"/>
          <w:lang w:eastAsia="es-CO"/>
        </w:rPr>
        <w:t>MicroP</w:t>
      </w:r>
      <w:r w:rsidRPr="00FD0AA3">
        <w:rPr>
          <w:rFonts w:eastAsia="Times New Roman" w:cs="Times New Roman"/>
          <w:color w:val="000000"/>
          <w:szCs w:val="26"/>
          <w:lang w:eastAsia="es-CO"/>
        </w:rPr>
        <w:t>ython</w:t>
      </w:r>
      <w:proofErr w:type="spellEnd"/>
      <w:r w:rsidRPr="00FD0AA3">
        <w:rPr>
          <w:rFonts w:eastAsia="Times New Roman" w:cs="Times New Roman"/>
          <w:color w:val="000000"/>
          <w:szCs w:val="26"/>
          <w:lang w:eastAsia="es-CO"/>
        </w:rPr>
        <w:t>.</w:t>
      </w:r>
    </w:p>
    <w:p w14:paraId="52C20991" w14:textId="77777777" w:rsidR="009016DB" w:rsidRPr="00FD0AA3" w:rsidRDefault="009016DB" w:rsidP="009016DB">
      <w:pPr>
        <w:pStyle w:val="Ttulo2"/>
      </w:pPr>
      <w:bookmarkStart w:id="15" w:name="_Toc16493150"/>
      <w:bookmarkStart w:id="16" w:name="_Toc45116210"/>
      <w:r w:rsidRPr="00FD0AA3">
        <w:t>Objetivos específicos</w:t>
      </w:r>
      <w:bookmarkEnd w:id="15"/>
      <w:bookmarkEnd w:id="16"/>
    </w:p>
    <w:p w14:paraId="78F5F10A" w14:textId="77777777" w:rsidR="009016DB" w:rsidRPr="00043D24" w:rsidRDefault="009016DB" w:rsidP="009016DB">
      <w:pPr>
        <w:pStyle w:val="Ttulo3"/>
        <w:rPr>
          <w:rFonts w:eastAsia="Times New Roman"/>
          <w:b w:val="0"/>
          <w:lang w:eastAsia="es-CO"/>
        </w:rPr>
      </w:pPr>
      <w:bookmarkStart w:id="17" w:name="_Toc45116211"/>
      <w:r w:rsidRPr="00043D24">
        <w:rPr>
          <w:rFonts w:eastAsia="Times New Roman"/>
          <w:b w:val="0"/>
          <w:lang w:eastAsia="es-CO"/>
        </w:rPr>
        <w:t>Construir bloques básicos de programación visual bajo el entorno de Blockly.</w:t>
      </w:r>
      <w:bookmarkEnd w:id="17"/>
    </w:p>
    <w:p w14:paraId="0E2D0605" w14:textId="633F1515" w:rsidR="009016DB" w:rsidRPr="00043D24" w:rsidRDefault="009016DB" w:rsidP="009016DB">
      <w:pPr>
        <w:pStyle w:val="Ttulo3"/>
        <w:rPr>
          <w:rFonts w:eastAsia="Times New Roman"/>
          <w:b w:val="0"/>
          <w:lang w:eastAsia="es-CO"/>
        </w:rPr>
      </w:pPr>
      <w:bookmarkStart w:id="18" w:name="_Toc45116212"/>
      <w:r w:rsidRPr="00043D24">
        <w:rPr>
          <w:rFonts w:eastAsia="Times New Roman"/>
          <w:b w:val="0"/>
          <w:lang w:eastAsia="es-CO"/>
        </w:rPr>
        <w:t xml:space="preserve">Construir un prototipo inicial de hardware que permita </w:t>
      </w:r>
      <w:r w:rsidR="00C24B43" w:rsidRPr="00043D24">
        <w:rPr>
          <w:rFonts w:eastAsia="Times New Roman"/>
          <w:b w:val="0"/>
          <w:lang w:eastAsia="es-CO"/>
        </w:rPr>
        <w:t>probar la</w:t>
      </w:r>
      <w:r w:rsidRPr="00043D24">
        <w:rPr>
          <w:rFonts w:eastAsia="Times New Roman"/>
          <w:b w:val="0"/>
          <w:lang w:eastAsia="es-CO"/>
        </w:rPr>
        <w:t xml:space="preserve"> integración de la programación visual.</w:t>
      </w:r>
      <w:bookmarkEnd w:id="18"/>
    </w:p>
    <w:p w14:paraId="704CAB2E" w14:textId="0C5EFDD9" w:rsidR="009016DB" w:rsidRPr="00043D24" w:rsidRDefault="009016DB" w:rsidP="009016DB">
      <w:pPr>
        <w:pStyle w:val="Ttulo3"/>
        <w:rPr>
          <w:rFonts w:eastAsia="Times New Roman"/>
          <w:b w:val="0"/>
          <w:lang w:eastAsia="es-CO"/>
        </w:rPr>
      </w:pPr>
      <w:bookmarkStart w:id="19" w:name="_Toc45116213"/>
      <w:r w:rsidRPr="00043D24">
        <w:rPr>
          <w:rFonts w:eastAsia="Times New Roman"/>
          <w:b w:val="0"/>
          <w:lang w:eastAsia="es-CO"/>
        </w:rPr>
        <w:t xml:space="preserve">Validar la </w:t>
      </w:r>
      <w:r w:rsidR="00C24B43" w:rsidRPr="00043D24">
        <w:rPr>
          <w:rFonts w:eastAsia="Times New Roman"/>
          <w:b w:val="0"/>
          <w:lang w:eastAsia="es-CO"/>
        </w:rPr>
        <w:t>interfaz</w:t>
      </w:r>
      <w:r w:rsidRPr="00043D24">
        <w:rPr>
          <w:rFonts w:eastAsia="Times New Roman"/>
          <w:b w:val="0"/>
          <w:lang w:eastAsia="es-CO"/>
        </w:rPr>
        <w:t xml:space="preserve"> visual de programación con la tarjeta de procesamiento.</w:t>
      </w:r>
      <w:bookmarkEnd w:id="19"/>
    </w:p>
    <w:p w14:paraId="484FFAD9" w14:textId="77777777" w:rsidR="009016DB" w:rsidRDefault="009016DB" w:rsidP="009016DB">
      <w:pPr>
        <w:pStyle w:val="Ttulo3"/>
        <w:rPr>
          <w:rFonts w:eastAsia="Times New Roman"/>
          <w:b w:val="0"/>
          <w:lang w:eastAsia="es-CO"/>
        </w:rPr>
      </w:pPr>
      <w:bookmarkStart w:id="20" w:name="_Toc45116214"/>
      <w:r w:rsidRPr="00043D24">
        <w:rPr>
          <w:rFonts w:eastAsia="Times New Roman"/>
          <w:b w:val="0"/>
          <w:lang w:eastAsia="es-CO"/>
        </w:rPr>
        <w:t>Implementar la web e integrar el sistema con un diseño centrado en el usuario.</w:t>
      </w:r>
      <w:bookmarkEnd w:id="20"/>
    </w:p>
    <w:p w14:paraId="3F57297A" w14:textId="77777777" w:rsidR="009016DB" w:rsidRDefault="009016DB" w:rsidP="009016DB">
      <w:pPr>
        <w:rPr>
          <w:lang w:eastAsia="es-CO"/>
        </w:rPr>
      </w:pPr>
    </w:p>
    <w:p w14:paraId="0DDF1493" w14:textId="77777777" w:rsidR="009016DB" w:rsidRDefault="009016DB" w:rsidP="009016DB">
      <w:pPr>
        <w:rPr>
          <w:lang w:eastAsia="es-CO"/>
        </w:rPr>
      </w:pPr>
    </w:p>
    <w:p w14:paraId="42250A6B" w14:textId="77777777" w:rsidR="009016DB" w:rsidRDefault="009016DB" w:rsidP="009016DB">
      <w:pPr>
        <w:rPr>
          <w:lang w:eastAsia="es-CO"/>
        </w:rPr>
      </w:pPr>
    </w:p>
    <w:p w14:paraId="220D7B7F" w14:textId="77777777" w:rsidR="009016DB" w:rsidRDefault="009016DB" w:rsidP="009016DB">
      <w:pPr>
        <w:rPr>
          <w:lang w:eastAsia="es-CO"/>
        </w:rPr>
      </w:pPr>
    </w:p>
    <w:p w14:paraId="7A477BB1" w14:textId="77777777" w:rsidR="009016DB" w:rsidRDefault="009016DB" w:rsidP="009016DB">
      <w:pPr>
        <w:rPr>
          <w:lang w:eastAsia="es-CO"/>
        </w:rPr>
      </w:pPr>
    </w:p>
    <w:p w14:paraId="23613D39" w14:textId="77777777" w:rsidR="009016DB" w:rsidRDefault="009016DB" w:rsidP="009016DB">
      <w:pPr>
        <w:rPr>
          <w:lang w:eastAsia="es-CO"/>
        </w:rPr>
      </w:pPr>
    </w:p>
    <w:p w14:paraId="64767A5D" w14:textId="77777777" w:rsidR="009016DB" w:rsidRDefault="009016DB" w:rsidP="009016DB">
      <w:pPr>
        <w:rPr>
          <w:lang w:eastAsia="es-CO"/>
        </w:rPr>
      </w:pPr>
    </w:p>
    <w:p w14:paraId="304126A4" w14:textId="77777777" w:rsidR="009016DB" w:rsidRDefault="009016DB" w:rsidP="009016DB">
      <w:pPr>
        <w:rPr>
          <w:lang w:eastAsia="es-CO"/>
        </w:rPr>
      </w:pPr>
    </w:p>
    <w:p w14:paraId="4E7427C9" w14:textId="77777777" w:rsidR="009016DB" w:rsidRDefault="009016DB" w:rsidP="009016DB">
      <w:pPr>
        <w:rPr>
          <w:lang w:eastAsia="es-CO"/>
        </w:rPr>
      </w:pPr>
    </w:p>
    <w:p w14:paraId="59272B6D" w14:textId="77777777" w:rsidR="009016DB" w:rsidRDefault="009016DB" w:rsidP="009016DB">
      <w:pPr>
        <w:rPr>
          <w:lang w:eastAsia="es-CO"/>
        </w:rPr>
      </w:pPr>
    </w:p>
    <w:p w14:paraId="4EB9D388" w14:textId="77777777" w:rsidR="009016DB" w:rsidRDefault="009016DB" w:rsidP="009016DB">
      <w:pPr>
        <w:rPr>
          <w:lang w:eastAsia="es-CO"/>
        </w:rPr>
      </w:pPr>
    </w:p>
    <w:p w14:paraId="49F4E791" w14:textId="77777777" w:rsidR="009016DB" w:rsidRDefault="009016DB" w:rsidP="009016DB">
      <w:pPr>
        <w:rPr>
          <w:lang w:eastAsia="es-CO"/>
        </w:rPr>
      </w:pPr>
    </w:p>
    <w:p w14:paraId="53647360" w14:textId="77777777" w:rsidR="009016DB" w:rsidRDefault="009016DB" w:rsidP="009016DB">
      <w:pPr>
        <w:rPr>
          <w:lang w:eastAsia="es-CO"/>
        </w:rPr>
      </w:pPr>
    </w:p>
    <w:p w14:paraId="4FAB1193" w14:textId="77777777" w:rsidR="009016DB" w:rsidRDefault="009016DB" w:rsidP="009016DB">
      <w:pPr>
        <w:rPr>
          <w:lang w:eastAsia="es-CO"/>
        </w:rPr>
      </w:pPr>
    </w:p>
    <w:p w14:paraId="70CE1D39" w14:textId="77777777" w:rsidR="009016DB" w:rsidRPr="002D6FE6" w:rsidRDefault="009016DB" w:rsidP="009016DB">
      <w:pPr>
        <w:rPr>
          <w:b/>
          <w:lang w:eastAsia="es-CO"/>
        </w:rPr>
      </w:pPr>
    </w:p>
    <w:p w14:paraId="2E441855" w14:textId="77777777" w:rsidR="009016DB" w:rsidRDefault="009016DB" w:rsidP="009016DB">
      <w:pPr>
        <w:pStyle w:val="Ttulo1"/>
        <w:spacing w:line="480" w:lineRule="auto"/>
        <w:ind w:left="0"/>
        <w:jc w:val="center"/>
        <w:rPr>
          <w:rFonts w:cs="Times New Roman"/>
        </w:rPr>
      </w:pPr>
      <w:bookmarkStart w:id="21" w:name="_Toc16493151"/>
      <w:bookmarkStart w:id="22" w:name="_Toc45116215"/>
      <w:r w:rsidRPr="00FD0AA3">
        <w:rPr>
          <w:rFonts w:cs="Times New Roman"/>
        </w:rPr>
        <w:lastRenderedPageBreak/>
        <w:t>Justificación</w:t>
      </w:r>
      <w:bookmarkEnd w:id="21"/>
      <w:bookmarkEnd w:id="22"/>
    </w:p>
    <w:p w14:paraId="05663BD7" w14:textId="77777777" w:rsidR="009016DB" w:rsidRPr="002D6FE6" w:rsidRDefault="009016DB" w:rsidP="009016DB"/>
    <w:p w14:paraId="3E125B1B" w14:textId="035446EF" w:rsidR="009016DB" w:rsidRPr="00FD0AA3" w:rsidRDefault="009016DB" w:rsidP="009016DB">
      <w:pPr>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Gracias a que la programación visual</w:t>
      </w:r>
      <w:r>
        <w:rPr>
          <w:rFonts w:eastAsia="Times New Roman" w:cs="Times New Roman"/>
          <w:color w:val="000000"/>
          <w:szCs w:val="26"/>
          <w:lang w:eastAsia="es-CO"/>
        </w:rPr>
        <w:t xml:space="preserve"> f</w:t>
      </w:r>
      <w:r w:rsidRPr="00FD0AA3">
        <w:rPr>
          <w:rFonts w:eastAsia="Times New Roman" w:cs="Times New Roman"/>
          <w:color w:val="000000"/>
          <w:szCs w:val="26"/>
          <w:lang w:eastAsia="es-CO"/>
        </w:rPr>
        <w:t>ortalece el pensamiento estructural y computacional, varios auto</w:t>
      </w:r>
      <w:r>
        <w:rPr>
          <w:rFonts w:eastAsia="Times New Roman" w:cs="Times New Roman"/>
          <w:color w:val="000000"/>
          <w:szCs w:val="26"/>
          <w:lang w:eastAsia="es-CO"/>
        </w:rPr>
        <w:t>res e investigadores han trabajado en el aula de clase</w:t>
      </w:r>
      <w:r w:rsidRPr="00FD0AA3">
        <w:rPr>
          <w:rFonts w:eastAsia="Times New Roman" w:cs="Times New Roman"/>
          <w:color w:val="000000"/>
          <w:szCs w:val="26"/>
          <w:lang w:eastAsia="es-CO"/>
        </w:rPr>
        <w:t xml:space="preserve"> la relación de la programación con la electrónica, en esp</w:t>
      </w:r>
      <w:r>
        <w:rPr>
          <w:rFonts w:eastAsia="Times New Roman" w:cs="Times New Roman"/>
          <w:color w:val="000000"/>
          <w:szCs w:val="26"/>
          <w:lang w:eastAsia="es-CO"/>
        </w:rPr>
        <w:t>ecial la robótica junto con IoT;</w:t>
      </w:r>
      <w:r w:rsidRPr="00FD0AA3">
        <w:rPr>
          <w:rFonts w:eastAsia="Times New Roman" w:cs="Times New Roman"/>
          <w:color w:val="000000"/>
          <w:szCs w:val="26"/>
          <w:lang w:eastAsia="es-CO"/>
        </w:rPr>
        <w:t xml:space="preserve"> que algunos llaman </w:t>
      </w:r>
      <w:r>
        <w:rPr>
          <w:rFonts w:eastAsia="Times New Roman" w:cs="Times New Roman"/>
          <w:color w:val="000000"/>
          <w:szCs w:val="26"/>
          <w:lang w:eastAsia="es-CO"/>
        </w:rPr>
        <w:t>la cuarta</w:t>
      </w:r>
      <w:r w:rsidRPr="00FD0AA3">
        <w:rPr>
          <w:rFonts w:eastAsia="Times New Roman" w:cs="Times New Roman"/>
          <w:color w:val="000000"/>
          <w:szCs w:val="26"/>
          <w:lang w:eastAsia="es-CO"/>
        </w:rPr>
        <w:t xml:space="preserve"> revolución Industrial. En este sentido, el pensamiento computacional</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el diseño y la construcción de artefactos conectados entre sí, permite dar las herramientas necesarias a las nuevas generaciones que afrontan los vertiginosos avances tecnológicos</w:t>
      </w:r>
      <w:sdt>
        <w:sdtPr>
          <w:rPr>
            <w:rFonts w:eastAsia="Times New Roman" w:cs="Times New Roman"/>
            <w:color w:val="000000"/>
            <w:szCs w:val="26"/>
            <w:lang w:eastAsia="es-CO"/>
          </w:rPr>
          <w:id w:val="2083482101"/>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Har16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(Harms, Balzuweit, Chen, &amp; Kelleher, 2016)</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613DF6E5" w14:textId="00C722F0" w:rsidR="009016DB" w:rsidRPr="00FD0AA3" w:rsidRDefault="009016DB" w:rsidP="009016DB">
      <w:pPr>
        <w:spacing w:line="480" w:lineRule="auto"/>
        <w:ind w:left="0" w:firstLine="851"/>
        <w:jc w:val="both"/>
        <w:rPr>
          <w:rFonts w:eastAsia="Times New Roman" w:cs="Times New Roman"/>
          <w:color w:val="000000"/>
          <w:szCs w:val="26"/>
          <w:lang w:eastAsia="es-CO"/>
        </w:rPr>
      </w:pPr>
      <w:r w:rsidRPr="00FD0AA3">
        <w:rPr>
          <w:rFonts w:eastAsia="Times New Roman" w:cs="Times New Roman"/>
          <w:color w:val="000000"/>
          <w:szCs w:val="26"/>
          <w:lang w:eastAsia="es-CO"/>
        </w:rPr>
        <w:t>En esta línea argumentativa, se mueve la educación STEM, que e</w:t>
      </w:r>
      <w:r>
        <w:rPr>
          <w:rFonts w:eastAsia="Times New Roman" w:cs="Times New Roman"/>
          <w:color w:val="000000"/>
          <w:szCs w:val="26"/>
          <w:lang w:eastAsia="es-CO"/>
        </w:rPr>
        <w:t>s la forma de enseñar con el objetivo de</w:t>
      </w:r>
      <w:r w:rsidRPr="00FD0AA3">
        <w:rPr>
          <w:rFonts w:eastAsia="Times New Roman" w:cs="Times New Roman"/>
          <w:color w:val="000000"/>
          <w:szCs w:val="26"/>
          <w:lang w:eastAsia="es-CO"/>
        </w:rPr>
        <w:t xml:space="preserve"> integr</w:t>
      </w:r>
      <w:r>
        <w:rPr>
          <w:rFonts w:eastAsia="Times New Roman" w:cs="Times New Roman"/>
          <w:color w:val="000000"/>
          <w:szCs w:val="26"/>
          <w:lang w:eastAsia="es-CO"/>
        </w:rPr>
        <w:t>ar las cuatro</w:t>
      </w:r>
      <w:r w:rsidRPr="00FD0AA3">
        <w:rPr>
          <w:rFonts w:eastAsia="Times New Roman" w:cs="Times New Roman"/>
          <w:color w:val="000000"/>
          <w:szCs w:val="26"/>
          <w:lang w:eastAsia="es-CO"/>
        </w:rPr>
        <w:t xml:space="preserve"> grandes áreas: ciencia, tecnología, ingeniería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y matemáticas, donde, las personas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tienen un aprendizaje significativo, colaborativo y vivencial. En este sentido, otros autores integran las Artes al modelo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STEAM</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w:t>
      </w:r>
      <w:proofErr w:type="spellStart"/>
      <w:r w:rsidRPr="00FD0AA3">
        <w:rPr>
          <w:rFonts w:eastAsia="Times New Roman" w:cs="Times New Roman"/>
          <w:color w:val="000000"/>
          <w:szCs w:val="26"/>
          <w:lang w:eastAsia="es-CO"/>
        </w:rPr>
        <w:t>Science</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Technology</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Engineering</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Arts</w:t>
      </w:r>
      <w:proofErr w:type="spellEnd"/>
      <w:r w:rsidRPr="00FD0AA3">
        <w:rPr>
          <w:rFonts w:eastAsia="Times New Roman" w:cs="Times New Roman"/>
          <w:color w:val="000000"/>
          <w:szCs w:val="26"/>
          <w:lang w:eastAsia="es-CO"/>
        </w:rPr>
        <w:t xml:space="preserve"> and </w:t>
      </w:r>
      <w:proofErr w:type="spellStart"/>
      <w:r w:rsidRPr="00FD0AA3">
        <w:rPr>
          <w:rFonts w:eastAsia="Times New Roman" w:cs="Times New Roman"/>
          <w:color w:val="000000"/>
          <w:szCs w:val="26"/>
          <w:lang w:eastAsia="es-CO"/>
        </w:rPr>
        <w:t>Mathematics</w:t>
      </w:r>
      <w:proofErr w:type="spellEnd"/>
      <w:r w:rsidRPr="00FD0AA3">
        <w:rPr>
          <w:rFonts w:eastAsia="Times New Roman" w:cs="Times New Roman"/>
          <w:color w:val="000000"/>
          <w:szCs w:val="26"/>
          <w:lang w:eastAsia="es-CO"/>
        </w:rPr>
        <w:t>). Esta filosofía de aprendizaje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busca la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intersecciones entre las 5 áreas de conocimi</w:t>
      </w:r>
      <w:r>
        <w:rPr>
          <w:rFonts w:eastAsia="Times New Roman" w:cs="Times New Roman"/>
          <w:color w:val="000000"/>
          <w:szCs w:val="26"/>
          <w:lang w:eastAsia="es-CO"/>
        </w:rPr>
        <w:t>entos y permitir al estudiante</w:t>
      </w:r>
      <w:r w:rsidRPr="00FD0AA3">
        <w:rPr>
          <w:rFonts w:eastAsia="Times New Roman" w:cs="Times New Roman"/>
          <w:color w:val="000000"/>
          <w:szCs w:val="26"/>
          <w:lang w:eastAsia="es-CO"/>
        </w:rPr>
        <w:t xml:space="preserve"> un enfoque interdisciplinar en los procesos de enseñanza-aprendizaje</w:t>
      </w:r>
      <w:sdt>
        <w:sdtPr>
          <w:rPr>
            <w:rFonts w:eastAsia="Times New Roman" w:cs="Times New Roman"/>
            <w:color w:val="000000"/>
            <w:szCs w:val="26"/>
            <w:lang w:eastAsia="es-CO"/>
          </w:rPr>
          <w:id w:val="-632326936"/>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 CITATION San09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(Sanders, 2009)</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w:t>
      </w:r>
    </w:p>
    <w:p w14:paraId="21359219" w14:textId="36764919"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esta filosofía, se evidencia la gran </w:t>
      </w:r>
      <w:r>
        <w:rPr>
          <w:rFonts w:eastAsia="Times New Roman" w:cs="Times New Roman"/>
          <w:color w:val="000000"/>
          <w:szCs w:val="26"/>
          <w:lang w:eastAsia="es-CO"/>
        </w:rPr>
        <w:t>aceptación</w:t>
      </w:r>
      <w:r w:rsidRPr="00FD0AA3">
        <w:rPr>
          <w:rFonts w:eastAsia="Times New Roman" w:cs="Times New Roman"/>
          <w:color w:val="000000"/>
          <w:szCs w:val="26"/>
          <w:lang w:eastAsia="es-CO"/>
        </w:rPr>
        <w:t xml:space="preserve"> de lenguajes de programació</w:t>
      </w:r>
      <w:r>
        <w:rPr>
          <w:rFonts w:eastAsia="Times New Roman" w:cs="Times New Roman"/>
          <w:color w:val="000000"/>
          <w:szCs w:val="26"/>
          <w:lang w:eastAsia="es-CO"/>
        </w:rPr>
        <w:t xml:space="preserve">n visuales como Scratch, </w:t>
      </w:r>
      <w:r w:rsidR="00C24B43">
        <w:rPr>
          <w:rFonts w:eastAsia="Times New Roman" w:cs="Times New Roman"/>
          <w:color w:val="000000"/>
          <w:szCs w:val="26"/>
          <w:lang w:eastAsia="es-CO"/>
        </w:rPr>
        <w:t>blockly</w:t>
      </w:r>
      <w:r w:rsidRPr="00FD0AA3">
        <w:rPr>
          <w:rFonts w:eastAsia="Times New Roman" w:cs="Times New Roman"/>
          <w:color w:val="000000"/>
          <w:szCs w:val="26"/>
          <w:lang w:eastAsia="es-CO"/>
        </w:rPr>
        <w:t xml:space="preserve"> y tarjetas o sistemas electrónicos</w:t>
      </w:r>
      <w:r>
        <w:rPr>
          <w:rFonts w:eastAsia="Times New Roman" w:cs="Times New Roman"/>
          <w:color w:val="000000"/>
          <w:szCs w:val="26"/>
          <w:lang w:eastAsia="es-CO"/>
        </w:rPr>
        <w:t xml:space="preserve"> como Arduino, R</w:t>
      </w:r>
      <w:r w:rsidRPr="00FD0AA3">
        <w:rPr>
          <w:rFonts w:eastAsia="Times New Roman" w:cs="Times New Roman"/>
          <w:color w:val="000000"/>
          <w:szCs w:val="26"/>
          <w:lang w:eastAsia="es-CO"/>
        </w:rPr>
        <w:t xml:space="preserve">aspberry Pi, </w:t>
      </w:r>
      <w:proofErr w:type="spellStart"/>
      <w:r w:rsidRPr="00FD0AA3">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Lego </w:t>
      </w:r>
      <w:proofErr w:type="spellStart"/>
      <w:r w:rsidRPr="00FD0AA3">
        <w:rPr>
          <w:rFonts w:eastAsia="Times New Roman" w:cs="Times New Roman"/>
          <w:color w:val="000000"/>
          <w:szCs w:val="26"/>
          <w:lang w:eastAsia="es-CO"/>
        </w:rPr>
        <w:t>Mindstorm</w:t>
      </w:r>
      <w:proofErr w:type="spellEnd"/>
      <w:r w:rsidRPr="00FD0AA3">
        <w:rPr>
          <w:rFonts w:eastAsia="Times New Roman" w:cs="Times New Roman"/>
          <w:color w:val="000000"/>
          <w:szCs w:val="26"/>
          <w:lang w:eastAsia="es-CO"/>
        </w:rPr>
        <w:t xml:space="preserve"> y robot NAO, como herramientas que apoyan el modelo STEAM. </w:t>
      </w:r>
      <w:proofErr w:type="spellStart"/>
      <w:r w:rsidRPr="00FD0AA3">
        <w:rPr>
          <w:rFonts w:eastAsia="Times New Roman" w:cs="Times New Roman"/>
          <w:color w:val="000000"/>
          <w:szCs w:val="26"/>
          <w:lang w:eastAsia="es-CO"/>
        </w:rPr>
        <w:t>Microbit</w:t>
      </w:r>
      <w:proofErr w:type="spellEnd"/>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es una </w:t>
      </w:r>
      <w:r>
        <w:rPr>
          <w:rFonts w:eastAsia="Times New Roman" w:cs="Times New Roman"/>
          <w:color w:val="000000"/>
          <w:szCs w:val="26"/>
          <w:lang w:eastAsia="es-CO"/>
        </w:rPr>
        <w:t>de las más recientes propuestas</w:t>
      </w:r>
      <w:r w:rsidRPr="00FD0AA3">
        <w:rPr>
          <w:rFonts w:eastAsia="Times New Roman" w:cs="Times New Roman"/>
          <w:color w:val="000000"/>
          <w:szCs w:val="26"/>
          <w:lang w:eastAsia="es-CO"/>
        </w:rPr>
        <w:t xml:space="preserve"> de sistemas electrónicos para fomentar la educación STE</w:t>
      </w:r>
      <w:r>
        <w:rPr>
          <w:rFonts w:eastAsia="Times New Roman" w:cs="Times New Roman"/>
          <w:color w:val="000000"/>
          <w:szCs w:val="26"/>
          <w:lang w:eastAsia="es-CO"/>
        </w:rPr>
        <w:t>A</w:t>
      </w:r>
      <w:r w:rsidRPr="00FD0AA3">
        <w:rPr>
          <w:rFonts w:eastAsia="Times New Roman" w:cs="Times New Roman"/>
          <w:color w:val="000000"/>
          <w:szCs w:val="26"/>
          <w:lang w:eastAsia="es-CO"/>
        </w:rPr>
        <w:t>M, liderada por la BBC (Brit</w:t>
      </w:r>
      <w:r>
        <w:rPr>
          <w:rFonts w:eastAsia="Times New Roman" w:cs="Times New Roman"/>
          <w:color w:val="000000"/>
          <w:szCs w:val="26"/>
          <w:lang w:eastAsia="es-CO"/>
        </w:rPr>
        <w:t xml:space="preserve">ish Broadcast </w:t>
      </w:r>
      <w:proofErr w:type="spellStart"/>
      <w:r>
        <w:rPr>
          <w:rFonts w:eastAsia="Times New Roman" w:cs="Times New Roman"/>
          <w:color w:val="000000"/>
          <w:szCs w:val="26"/>
          <w:lang w:eastAsia="es-CO"/>
        </w:rPr>
        <w:t>Coorporation</w:t>
      </w:r>
      <w:proofErr w:type="spellEnd"/>
      <w:r>
        <w:rPr>
          <w:rFonts w:eastAsia="Times New Roman" w:cs="Times New Roman"/>
          <w:color w:val="000000"/>
          <w:szCs w:val="26"/>
          <w:lang w:eastAsia="es-CO"/>
        </w:rPr>
        <w:t xml:space="preserve">). Los estudios </w:t>
      </w:r>
      <w:r w:rsidRPr="00FD0AA3">
        <w:rPr>
          <w:rFonts w:eastAsia="Times New Roman" w:cs="Times New Roman"/>
          <w:color w:val="000000"/>
          <w:szCs w:val="26"/>
          <w:lang w:eastAsia="es-CO"/>
        </w:rPr>
        <w:t xml:space="preserve">realizados por la </w:t>
      </w:r>
      <w:proofErr w:type="spellStart"/>
      <w:r w:rsidRPr="00FD0AA3">
        <w:rPr>
          <w:rFonts w:eastAsia="Times New Roman" w:cs="Times New Roman"/>
          <w:color w:val="000000"/>
          <w:szCs w:val="26"/>
          <w:lang w:eastAsia="es-CO"/>
        </w:rPr>
        <w:t>King’s</w:t>
      </w:r>
      <w:proofErr w:type="spellEnd"/>
      <w:r w:rsidRPr="00FD0AA3">
        <w:rPr>
          <w:rFonts w:eastAsia="Times New Roman" w:cs="Times New Roman"/>
          <w:color w:val="000000"/>
          <w:szCs w:val="26"/>
          <w:lang w:eastAsia="es-CO"/>
        </w:rPr>
        <w:t xml:space="preserve"> </w:t>
      </w:r>
      <w:proofErr w:type="spellStart"/>
      <w:r w:rsidRPr="00FD0AA3">
        <w:rPr>
          <w:rFonts w:eastAsia="Times New Roman" w:cs="Times New Roman"/>
          <w:color w:val="000000"/>
          <w:szCs w:val="26"/>
          <w:lang w:eastAsia="es-CO"/>
        </w:rPr>
        <w:t>College</w:t>
      </w:r>
      <w:proofErr w:type="spellEnd"/>
      <w:r w:rsidRPr="00FD0AA3">
        <w:rPr>
          <w:rFonts w:eastAsia="Times New Roman" w:cs="Times New Roman"/>
          <w:color w:val="000000"/>
          <w:szCs w:val="26"/>
          <w:lang w:eastAsia="es-CO"/>
        </w:rPr>
        <w:t xml:space="preserve"> de Londres</w:t>
      </w:r>
      <w:r>
        <w:rPr>
          <w:rFonts w:eastAsia="Times New Roman" w:cs="Times New Roman"/>
          <w:color w:val="000000"/>
          <w:szCs w:val="26"/>
          <w:lang w:eastAsia="es-CO"/>
        </w:rPr>
        <w:t xml:space="preserve"> </w:t>
      </w:r>
      <w:r w:rsidR="00C24B43">
        <w:rPr>
          <w:rFonts w:eastAsia="Times New Roman" w:cs="Times New Roman"/>
          <w:color w:val="000000"/>
          <w:szCs w:val="26"/>
          <w:lang w:eastAsia="es-CO"/>
        </w:rPr>
        <w:t>con relación a</w:t>
      </w:r>
      <w:r>
        <w:rPr>
          <w:rFonts w:eastAsia="Times New Roman" w:cs="Times New Roman"/>
          <w:color w:val="000000"/>
          <w:szCs w:val="26"/>
          <w:lang w:eastAsia="es-CO"/>
        </w:rPr>
        <w:t xml:space="preserve"> la </w:t>
      </w:r>
      <w:r w:rsidRPr="00FD0AA3">
        <w:rPr>
          <w:rFonts w:eastAsia="Times New Roman" w:cs="Times New Roman"/>
          <w:color w:val="000000"/>
          <w:szCs w:val="26"/>
          <w:lang w:eastAsia="es-CO"/>
        </w:rPr>
        <w:t>validación de la tarjeta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que lo</w:t>
      </w:r>
      <w:r>
        <w:rPr>
          <w:rFonts w:eastAsia="Times New Roman" w:cs="Times New Roman"/>
          <w:color w:val="000000"/>
          <w:szCs w:val="26"/>
          <w:lang w:eastAsia="es-CO"/>
        </w:rPr>
        <w:t xml:space="preserve">s estudiantes que usan </w:t>
      </w:r>
      <w:proofErr w:type="spellStart"/>
      <w:r>
        <w:rPr>
          <w:rFonts w:eastAsia="Times New Roman" w:cs="Times New Roman"/>
          <w:color w:val="000000"/>
          <w:szCs w:val="26"/>
          <w:lang w:eastAsia="es-CO"/>
        </w:rPr>
        <w:t>Microbit</w:t>
      </w:r>
      <w:proofErr w:type="spellEnd"/>
      <w:r w:rsidRPr="00FD0AA3">
        <w:rPr>
          <w:rFonts w:eastAsia="Times New Roman" w:cs="Times New Roman"/>
          <w:color w:val="000000"/>
          <w:szCs w:val="26"/>
          <w:lang w:eastAsia="es-CO"/>
        </w:rPr>
        <w:t xml:space="preserve"> tienen una mejor disp</w:t>
      </w:r>
      <w:r>
        <w:rPr>
          <w:rFonts w:eastAsia="Times New Roman" w:cs="Times New Roman"/>
          <w:color w:val="000000"/>
          <w:szCs w:val="26"/>
          <w:lang w:eastAsia="es-CO"/>
        </w:rPr>
        <w:t xml:space="preserve">osición para el estudio </w:t>
      </w:r>
      <w:r>
        <w:rPr>
          <w:rFonts w:eastAsia="Times New Roman" w:cs="Times New Roman"/>
          <w:color w:val="000000"/>
          <w:szCs w:val="26"/>
          <w:lang w:eastAsia="es-CO"/>
        </w:rPr>
        <w:lastRenderedPageBreak/>
        <w:t>de las 5</w:t>
      </w:r>
      <w:r w:rsidRPr="00FD0AA3">
        <w:rPr>
          <w:rFonts w:eastAsia="Times New Roman" w:cs="Times New Roman"/>
          <w:color w:val="000000"/>
          <w:szCs w:val="26"/>
          <w:lang w:eastAsia="es-CO"/>
        </w:rPr>
        <w:t xml:space="preserve"> áreas (STEAM). Dichas herramientas </w:t>
      </w:r>
      <w:r>
        <w:rPr>
          <w:rFonts w:eastAsia="Times New Roman" w:cs="Times New Roman"/>
          <w:color w:val="000000"/>
          <w:szCs w:val="26"/>
          <w:lang w:eastAsia="es-CO"/>
        </w:rPr>
        <w:t>de hardware y de software son muy funcionales en ambientes</w:t>
      </w:r>
      <w:r w:rsidRPr="00FD0AA3">
        <w:rPr>
          <w:rFonts w:eastAsia="Times New Roman" w:cs="Times New Roman"/>
          <w:color w:val="000000"/>
          <w:szCs w:val="26"/>
          <w:lang w:eastAsia="es-CO"/>
        </w:rPr>
        <w:t xml:space="preserve"> controlados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como aulas de clase y laboratorios.</w:t>
      </w:r>
    </w:p>
    <w:p w14:paraId="1F3299EF" w14:textId="7539161D"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Por otra parte, se ev</w:t>
      </w:r>
      <w:r>
        <w:rPr>
          <w:rFonts w:eastAsia="Times New Roman" w:cs="Times New Roman"/>
          <w:color w:val="000000"/>
          <w:szCs w:val="26"/>
          <w:lang w:eastAsia="es-CO"/>
        </w:rPr>
        <w:t>idencia que en los últimos años se desarrollaron</w:t>
      </w:r>
      <w:r w:rsidRPr="00FD0AA3">
        <w:rPr>
          <w:rFonts w:eastAsia="Times New Roman" w:cs="Times New Roman"/>
          <w:color w:val="000000"/>
          <w:szCs w:val="26"/>
          <w:lang w:eastAsia="es-CO"/>
        </w:rPr>
        <w:t xml:space="preserve"> ini</w:t>
      </w:r>
      <w:r>
        <w:rPr>
          <w:rFonts w:eastAsia="Times New Roman" w:cs="Times New Roman"/>
          <w:color w:val="000000"/>
          <w:szCs w:val="26"/>
          <w:lang w:eastAsia="es-CO"/>
        </w:rPr>
        <w:t>ciativas que buscan incluir la m</w:t>
      </w:r>
      <w:r w:rsidRPr="00FD0AA3">
        <w:rPr>
          <w:rFonts w:eastAsia="Times New Roman" w:cs="Times New Roman"/>
          <w:color w:val="000000"/>
          <w:szCs w:val="26"/>
          <w:lang w:eastAsia="es-CO"/>
        </w:rPr>
        <w:t xml:space="preserve">úsica en el marco filosófico STEAM. Es así como han surgido lenguajes de programación musical, como es el caso de Sonic Pi y </w:t>
      </w:r>
      <w:proofErr w:type="spellStart"/>
      <w:r w:rsidRPr="00FD0AA3">
        <w:rPr>
          <w:rFonts w:eastAsia="Times New Roman" w:cs="Times New Roman"/>
          <w:color w:val="000000"/>
          <w:szCs w:val="26"/>
          <w:lang w:eastAsia="es-CO"/>
        </w:rPr>
        <w:t>Cruck</w:t>
      </w:r>
      <w:proofErr w:type="spellEnd"/>
      <w:r w:rsidRPr="00FD0AA3">
        <w:rPr>
          <w:rFonts w:eastAsia="Times New Roman" w:cs="Times New Roman"/>
          <w:color w:val="000000"/>
          <w:szCs w:val="26"/>
          <w:lang w:eastAsia="es-CO"/>
        </w:rPr>
        <w:t>. Estos entornos de música algorítmica</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se centran en explorar a partir de la síntesis y generación de sonidos musicales</w:t>
      </w:r>
      <w:sdt>
        <w:sdtPr>
          <w:rPr>
            <w:rFonts w:eastAsia="Times New Roman" w:cs="Times New Roman"/>
            <w:color w:val="000000"/>
            <w:szCs w:val="26"/>
            <w:lang w:eastAsia="es-CO"/>
          </w:rPr>
          <w:id w:val="766890962"/>
          <w:citation/>
        </w:sdtPr>
        <w:sdtContent>
          <w:r w:rsidRPr="00FD0AA3">
            <w:rPr>
              <w:rFonts w:eastAsia="Times New Roman" w:cs="Times New Roman"/>
              <w:color w:val="000000"/>
              <w:szCs w:val="26"/>
              <w:lang w:eastAsia="es-CO"/>
            </w:rPr>
            <w:fldChar w:fldCharType="begin"/>
          </w:r>
          <w:r w:rsidRPr="00FD0AA3">
            <w:rPr>
              <w:rFonts w:eastAsia="Times New Roman" w:cs="Times New Roman"/>
              <w:color w:val="000000"/>
              <w:szCs w:val="26"/>
              <w:lang w:eastAsia="es-CO"/>
            </w:rPr>
            <w:instrText xml:space="preserve">CITATION SAa46 \l 9226 </w:instrText>
          </w:r>
          <w:r w:rsidRPr="00FD0AA3">
            <w:rPr>
              <w:rFonts w:eastAsia="Times New Roman" w:cs="Times New Roman"/>
              <w:color w:val="000000"/>
              <w:szCs w:val="26"/>
              <w:lang w:eastAsia="es-CO"/>
            </w:rPr>
            <w:fldChar w:fldCharType="separate"/>
          </w:r>
          <w:r w:rsidR="00EA69B8">
            <w:rPr>
              <w:rFonts w:eastAsia="Times New Roman" w:cs="Times New Roman"/>
              <w:noProof/>
              <w:color w:val="000000"/>
              <w:szCs w:val="26"/>
              <w:lang w:eastAsia="es-CO"/>
            </w:rPr>
            <w:t xml:space="preserve"> </w:t>
          </w:r>
          <w:r w:rsidR="00EA69B8" w:rsidRPr="00EA69B8">
            <w:rPr>
              <w:rFonts w:eastAsia="Times New Roman" w:cs="Times New Roman"/>
              <w:noProof/>
              <w:color w:val="000000"/>
              <w:szCs w:val="26"/>
              <w:lang w:eastAsia="es-CO"/>
            </w:rPr>
            <w:t>(Aaron &amp; Blackwell, 2013)</w:t>
          </w:r>
          <w:r w:rsidRPr="00FD0AA3">
            <w:rPr>
              <w:rFonts w:eastAsia="Times New Roman" w:cs="Times New Roman"/>
              <w:color w:val="000000"/>
              <w:szCs w:val="26"/>
              <w:lang w:eastAsia="es-CO"/>
            </w:rPr>
            <w:fldChar w:fldCharType="end"/>
          </w:r>
        </w:sdtContent>
      </w:sdt>
      <w:r w:rsidRPr="00FD0AA3">
        <w:rPr>
          <w:rFonts w:eastAsia="Times New Roman" w:cs="Times New Roman"/>
          <w:color w:val="000000"/>
          <w:szCs w:val="26"/>
          <w:lang w:eastAsia="es-CO"/>
        </w:rPr>
        <w:t xml:space="preserve">. Ahora bien, integrar la música algorítmica al aula de clase y el mundo </w:t>
      </w:r>
      <w:proofErr w:type="spellStart"/>
      <w:r w:rsidRPr="00FD0AA3">
        <w:rPr>
          <w:rFonts w:eastAsia="Times New Roman" w:cs="Times New Roman"/>
          <w:color w:val="000000"/>
          <w:szCs w:val="26"/>
          <w:lang w:eastAsia="es-CO"/>
        </w:rPr>
        <w:t>hobbista</w:t>
      </w:r>
      <w:proofErr w:type="spellEnd"/>
      <w:r w:rsidRPr="00FD0AA3">
        <w:rPr>
          <w:rFonts w:eastAsia="Times New Roman" w:cs="Times New Roman"/>
          <w:color w:val="000000"/>
          <w:szCs w:val="26"/>
          <w:lang w:eastAsia="es-CO"/>
        </w:rPr>
        <w:t xml:space="preserve">, es un reto que actualmente se está desarrollando. </w:t>
      </w:r>
    </w:p>
    <w:p w14:paraId="734818EC" w14:textId="73525A59"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 xml:space="preserve">En este contexto, los actuales desarrollos de música algorítmica se centran </w:t>
      </w:r>
      <w:r>
        <w:rPr>
          <w:rFonts w:eastAsia="Times New Roman" w:cs="Times New Roman"/>
          <w:color w:val="000000"/>
          <w:szCs w:val="26"/>
          <w:lang w:eastAsia="es-CO"/>
        </w:rPr>
        <w:t xml:space="preserve">en </w:t>
      </w:r>
      <w:r w:rsidRPr="00FD0AA3">
        <w:rPr>
          <w:rFonts w:eastAsia="Times New Roman" w:cs="Times New Roman"/>
          <w:color w:val="000000"/>
          <w:szCs w:val="26"/>
          <w:lang w:eastAsia="es-CO"/>
        </w:rPr>
        <w:t xml:space="preserve">el uso de un computador, dejando a un lado la interacción con el mundo físico. Por lo </w:t>
      </w:r>
      <w:r w:rsidR="00C24B43">
        <w:rPr>
          <w:rFonts w:eastAsia="Times New Roman" w:cs="Times New Roman"/>
          <w:color w:val="000000"/>
          <w:szCs w:val="26"/>
          <w:lang w:eastAsia="es-CO"/>
        </w:rPr>
        <w:t xml:space="preserve">que, </w:t>
      </w:r>
      <w:r w:rsidR="00C24B43" w:rsidRPr="00FD0AA3">
        <w:rPr>
          <w:rFonts w:eastAsia="Times New Roman" w:cs="Times New Roman"/>
          <w:color w:val="000000"/>
          <w:szCs w:val="26"/>
          <w:lang w:eastAsia="es-CO"/>
        </w:rPr>
        <w:t>se</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evidencia una línea de desar</w:t>
      </w:r>
      <w:r>
        <w:rPr>
          <w:rFonts w:eastAsia="Times New Roman" w:cs="Times New Roman"/>
          <w:color w:val="000000"/>
          <w:szCs w:val="26"/>
          <w:lang w:eastAsia="es-CO"/>
        </w:rPr>
        <w:t>rollo e investigación</w:t>
      </w:r>
      <w:r w:rsidRPr="00FD0AA3">
        <w:rPr>
          <w:rFonts w:eastAsia="Times New Roman" w:cs="Times New Roman"/>
          <w:color w:val="000000"/>
          <w:szCs w:val="26"/>
          <w:lang w:eastAsia="es-CO"/>
        </w:rPr>
        <w:t xml:space="preserve"> poco estudiada, como lo es, la interacción de le</w:t>
      </w:r>
      <w:r>
        <w:rPr>
          <w:rFonts w:eastAsia="Times New Roman" w:cs="Times New Roman"/>
          <w:color w:val="000000"/>
          <w:szCs w:val="26"/>
          <w:lang w:eastAsia="es-CO"/>
        </w:rPr>
        <w:t>nguajes de programación musical en tiempo real y concurrente</w:t>
      </w:r>
      <w:r w:rsidRPr="00FD0AA3">
        <w:rPr>
          <w:rFonts w:eastAsia="Times New Roman" w:cs="Times New Roman"/>
          <w:color w:val="000000"/>
          <w:szCs w:val="26"/>
          <w:lang w:eastAsia="es-CO"/>
        </w:rPr>
        <w:t xml:space="preserve"> con tarjetas de desarrollo electrónico. </w:t>
      </w:r>
    </w:p>
    <w:p w14:paraId="2FF1114B" w14:textId="77777777" w:rsidR="009016DB" w:rsidRDefault="009016DB" w:rsidP="009016DB">
      <w:pPr>
        <w:tabs>
          <w:tab w:val="left" w:pos="142"/>
        </w:tabs>
        <w:spacing w:line="480" w:lineRule="auto"/>
        <w:ind w:left="0"/>
        <w:jc w:val="both"/>
        <w:rPr>
          <w:rFonts w:eastAsia="Times New Roman" w:cs="Times New Roman"/>
          <w:color w:val="000000"/>
          <w:szCs w:val="26"/>
          <w:lang w:eastAsia="es-CO"/>
        </w:rPr>
      </w:pPr>
      <w:r w:rsidRPr="00FD0AA3">
        <w:rPr>
          <w:rFonts w:eastAsia="Times New Roman" w:cs="Times New Roman"/>
          <w:color w:val="000000"/>
          <w:szCs w:val="26"/>
          <w:lang w:eastAsia="es-CO"/>
        </w:rPr>
        <w:t>Tenien</w:t>
      </w:r>
      <w:r>
        <w:rPr>
          <w:rFonts w:eastAsia="Times New Roman" w:cs="Times New Roman"/>
          <w:color w:val="000000"/>
          <w:szCs w:val="26"/>
          <w:lang w:eastAsia="es-CO"/>
        </w:rPr>
        <w:t>do como evidencia lo anterior, e</w:t>
      </w:r>
      <w:r w:rsidRPr="00FD0AA3">
        <w:rPr>
          <w:rFonts w:eastAsia="Times New Roman" w:cs="Times New Roman"/>
          <w:color w:val="000000"/>
          <w:szCs w:val="26"/>
          <w:lang w:eastAsia="es-CO"/>
        </w:rPr>
        <w:t>l proyecto MADI deberá contar con una plataforma de programación la cual integre</w:t>
      </w:r>
      <w:r>
        <w:rPr>
          <w:rFonts w:eastAsia="Times New Roman" w:cs="Times New Roman"/>
          <w:color w:val="000000"/>
          <w:szCs w:val="26"/>
          <w:lang w:eastAsia="es-CO"/>
        </w:rPr>
        <w:t xml:space="preserve"> las características mencionadas anteriormente</w:t>
      </w:r>
      <w:r w:rsidRPr="00FD0AA3">
        <w:rPr>
          <w:rFonts w:eastAsia="Times New Roman" w:cs="Times New Roman"/>
          <w:color w:val="000000"/>
          <w:szCs w:val="26"/>
          <w:lang w:eastAsia="es-CO"/>
        </w:rPr>
        <w:t>.</w:t>
      </w:r>
    </w:p>
    <w:p w14:paraId="4E3131F4"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505630F6"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15A1269C"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6252EEF5" w14:textId="77777777" w:rsidR="009016DB" w:rsidRDefault="009016DB" w:rsidP="009016DB">
      <w:pPr>
        <w:tabs>
          <w:tab w:val="left" w:pos="142"/>
        </w:tabs>
        <w:spacing w:line="480" w:lineRule="auto"/>
        <w:ind w:left="0"/>
        <w:rPr>
          <w:rFonts w:eastAsia="Times New Roman" w:cs="Times New Roman"/>
          <w:color w:val="000000"/>
          <w:szCs w:val="26"/>
          <w:lang w:eastAsia="es-CO"/>
        </w:rPr>
      </w:pPr>
    </w:p>
    <w:p w14:paraId="22A6275D" w14:textId="77777777" w:rsidR="009016DB" w:rsidRDefault="009016DB" w:rsidP="009016DB">
      <w:pPr>
        <w:tabs>
          <w:tab w:val="left" w:pos="142"/>
        </w:tabs>
        <w:spacing w:line="480" w:lineRule="auto"/>
        <w:ind w:left="0" w:firstLine="0"/>
        <w:rPr>
          <w:rFonts w:eastAsia="Times New Roman" w:cs="Times New Roman"/>
          <w:color w:val="000000"/>
          <w:szCs w:val="26"/>
          <w:lang w:eastAsia="es-CO"/>
        </w:rPr>
      </w:pPr>
    </w:p>
    <w:p w14:paraId="5B40E603" w14:textId="77777777" w:rsidR="009016DB" w:rsidRPr="00FD0AA3" w:rsidRDefault="009016DB" w:rsidP="009016DB">
      <w:pPr>
        <w:tabs>
          <w:tab w:val="left" w:pos="142"/>
        </w:tabs>
        <w:spacing w:line="480" w:lineRule="auto"/>
        <w:ind w:left="0"/>
        <w:rPr>
          <w:rFonts w:eastAsia="Times New Roman" w:cs="Times New Roman"/>
          <w:color w:val="000000"/>
          <w:szCs w:val="26"/>
          <w:lang w:eastAsia="es-CO"/>
        </w:rPr>
      </w:pPr>
    </w:p>
    <w:p w14:paraId="63C4E903" w14:textId="77777777" w:rsidR="009016DB" w:rsidRDefault="009016DB" w:rsidP="009016DB">
      <w:pPr>
        <w:pStyle w:val="Ttulo1"/>
        <w:tabs>
          <w:tab w:val="left" w:pos="142"/>
        </w:tabs>
        <w:spacing w:line="480" w:lineRule="auto"/>
        <w:ind w:left="0"/>
        <w:jc w:val="center"/>
        <w:rPr>
          <w:rFonts w:cs="Times New Roman"/>
        </w:rPr>
      </w:pPr>
      <w:bookmarkStart w:id="23" w:name="_Toc16493153"/>
      <w:bookmarkStart w:id="24" w:name="_Toc45116216"/>
      <w:r w:rsidRPr="00FD0AA3">
        <w:rPr>
          <w:rFonts w:cs="Times New Roman"/>
        </w:rPr>
        <w:lastRenderedPageBreak/>
        <w:t xml:space="preserve">Marco </w:t>
      </w:r>
      <w:bookmarkEnd w:id="23"/>
      <w:r w:rsidRPr="00FD0AA3">
        <w:rPr>
          <w:rFonts w:cs="Times New Roman"/>
        </w:rPr>
        <w:t>conceptual</w:t>
      </w:r>
      <w:bookmarkEnd w:id="24"/>
    </w:p>
    <w:p w14:paraId="142C15D3" w14:textId="77777777" w:rsidR="009016DB" w:rsidRPr="002D6FE6" w:rsidRDefault="009016DB" w:rsidP="009016DB"/>
    <w:p w14:paraId="7A4DEB2F" w14:textId="77777777" w:rsidR="009016DB" w:rsidRPr="00FD0AA3" w:rsidRDefault="009016DB" w:rsidP="009016DB">
      <w:pPr>
        <w:pStyle w:val="Ttulo2"/>
      </w:pPr>
      <w:bookmarkStart w:id="25" w:name="_Toc16493154"/>
      <w:bookmarkStart w:id="26" w:name="_Toc45116217"/>
      <w:r w:rsidRPr="00FD0AA3">
        <w:t>Pensamiento computacional</w:t>
      </w:r>
      <w:bookmarkEnd w:id="25"/>
      <w:bookmarkEnd w:id="26"/>
    </w:p>
    <w:p w14:paraId="1A44585F" w14:textId="77777777" w:rsidR="009016DB" w:rsidRPr="00FD0AA3" w:rsidRDefault="009016DB" w:rsidP="009016DB">
      <w:pPr>
        <w:tabs>
          <w:tab w:val="left" w:pos="142"/>
        </w:tabs>
        <w:spacing w:line="480" w:lineRule="auto"/>
        <w:ind w:left="0"/>
        <w:jc w:val="both"/>
        <w:rPr>
          <w:rFonts w:eastAsia="Times New Roman" w:cs="Times New Roman"/>
          <w:color w:val="000000"/>
          <w:szCs w:val="26"/>
          <w:lang w:eastAsia="es-CO"/>
        </w:rPr>
      </w:pPr>
      <w:r>
        <w:rPr>
          <w:rFonts w:eastAsia="Times New Roman" w:cs="Times New Roman"/>
          <w:color w:val="000000"/>
          <w:szCs w:val="26"/>
          <w:lang w:eastAsia="es-CO"/>
        </w:rPr>
        <w:t>El</w:t>
      </w:r>
      <w:r w:rsidRPr="00FD0AA3">
        <w:rPr>
          <w:rFonts w:eastAsia="Times New Roman" w:cs="Times New Roman"/>
          <w:color w:val="000000"/>
          <w:szCs w:val="26"/>
          <w:lang w:eastAsia="es-CO"/>
        </w:rPr>
        <w:t xml:space="preserve"> ser</w:t>
      </w:r>
      <w:r>
        <w:rPr>
          <w:rFonts w:eastAsia="Times New Roman" w:cs="Times New Roman"/>
          <w:color w:val="000000"/>
          <w:szCs w:val="26"/>
          <w:lang w:eastAsia="es-CO"/>
        </w:rPr>
        <w:t xml:space="preserve"> humano tiene</w:t>
      </w:r>
      <w:r w:rsidRPr="00FD0AA3">
        <w:rPr>
          <w:rFonts w:eastAsia="Times New Roman" w:cs="Times New Roman"/>
          <w:color w:val="000000"/>
          <w:szCs w:val="26"/>
          <w:lang w:eastAsia="es-CO"/>
        </w:rPr>
        <w:t xml:space="preserve"> la capacidad de resolver problemas a tra</w:t>
      </w:r>
      <w:r>
        <w:rPr>
          <w:rFonts w:eastAsia="Times New Roman" w:cs="Times New Roman"/>
          <w:color w:val="000000"/>
          <w:szCs w:val="26"/>
          <w:lang w:eastAsia="es-CO"/>
        </w:rPr>
        <w:t>vés de las experiencias que</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ha</w:t>
      </w:r>
      <w:r w:rsidRPr="00FD0AA3">
        <w:rPr>
          <w:rFonts w:eastAsia="Times New Roman" w:cs="Times New Roman"/>
          <w:color w:val="000000"/>
          <w:szCs w:val="26"/>
          <w:lang w:eastAsia="es-CO"/>
        </w:rPr>
        <w:t xml:space="preserve"> adquirido en su vida</w:t>
      </w:r>
      <w:r>
        <w:rPr>
          <w:rFonts w:eastAsia="Times New Roman" w:cs="Times New Roman"/>
          <w:color w:val="000000"/>
          <w:szCs w:val="26"/>
          <w:lang w:eastAsia="es-CO"/>
        </w:rPr>
        <w:t xml:space="preserve"> y</w:t>
      </w:r>
      <w:r w:rsidRPr="00FD0AA3">
        <w:rPr>
          <w:rFonts w:eastAsia="Times New Roman" w:cs="Times New Roman"/>
          <w:color w:val="000000"/>
          <w:szCs w:val="26"/>
          <w:lang w:eastAsia="es-CO"/>
        </w:rPr>
        <w:t xml:space="preserve"> ha </w:t>
      </w:r>
      <w:r>
        <w:rPr>
          <w:rFonts w:eastAsia="Times New Roman" w:cs="Times New Roman"/>
          <w:color w:val="000000"/>
          <w:szCs w:val="26"/>
          <w:lang w:eastAsia="es-CO"/>
        </w:rPr>
        <w:t>solucionado</w:t>
      </w:r>
      <w:r w:rsidRPr="00FD0AA3">
        <w:rPr>
          <w:rFonts w:eastAsia="Times New Roman" w:cs="Times New Roman"/>
          <w:color w:val="000000"/>
          <w:szCs w:val="26"/>
          <w:lang w:eastAsia="es-CO"/>
        </w:rPr>
        <w:t xml:space="preserve"> problemas a través de la</w:t>
      </w:r>
      <w:r>
        <w:rPr>
          <w:rFonts w:eastAsia="Times New Roman" w:cs="Times New Roman"/>
          <w:color w:val="000000"/>
          <w:szCs w:val="26"/>
          <w:lang w:eastAsia="es-CO"/>
        </w:rPr>
        <w:t xml:space="preserve"> historia para su supervivencia, </w:t>
      </w:r>
      <w:r w:rsidRPr="00FD0AA3">
        <w:rPr>
          <w:rFonts w:eastAsia="Times New Roman" w:cs="Times New Roman"/>
          <w:color w:val="000000"/>
          <w:szCs w:val="26"/>
          <w:lang w:eastAsia="es-CO"/>
        </w:rPr>
        <w:t>esta</w:t>
      </w:r>
      <w:r>
        <w:rPr>
          <w:rFonts w:eastAsia="Times New Roman" w:cs="Times New Roman"/>
          <w:color w:val="000000"/>
          <w:szCs w:val="26"/>
          <w:lang w:eastAsia="es-CO"/>
        </w:rPr>
        <w:t>s</w:t>
      </w:r>
      <w:r w:rsidRPr="00FD0AA3">
        <w:rPr>
          <w:rFonts w:eastAsia="Times New Roman" w:cs="Times New Roman"/>
          <w:color w:val="000000"/>
          <w:szCs w:val="26"/>
          <w:lang w:eastAsia="es-CO"/>
        </w:rPr>
        <w:t xml:space="preserve"> se han ido transmitiendo de generación en generación</w:t>
      </w:r>
      <w:r>
        <w:rPr>
          <w:rFonts w:eastAsia="Times New Roman" w:cs="Times New Roman"/>
          <w:color w:val="000000"/>
          <w:szCs w:val="26"/>
          <w:lang w:eastAsia="es-CO"/>
        </w:rPr>
        <w:t xml:space="preserve"> evolucionando las herramientas para resolverlos</w:t>
      </w:r>
      <w:r w:rsidRPr="00FD0AA3">
        <w:rPr>
          <w:rFonts w:eastAsia="Times New Roman" w:cs="Times New Roman"/>
          <w:color w:val="000000"/>
          <w:szCs w:val="26"/>
          <w:lang w:eastAsia="es-CO"/>
        </w:rPr>
        <w:t>. Junto con las herramientas de la informática y sus limitaciones</w:t>
      </w:r>
      <w:r>
        <w:rPr>
          <w:rFonts w:eastAsia="Times New Roman" w:cs="Times New Roman"/>
          <w:color w:val="000000"/>
          <w:szCs w:val="26"/>
          <w:lang w:eastAsia="es-CO"/>
        </w:rPr>
        <w:t xml:space="preserve">, </w:t>
      </w:r>
      <w:r w:rsidRPr="00FD0AA3">
        <w:rPr>
          <w:rFonts w:eastAsia="Times New Roman" w:cs="Times New Roman"/>
          <w:color w:val="000000"/>
          <w:szCs w:val="26"/>
          <w:lang w:eastAsia="es-CO"/>
        </w:rPr>
        <w:t xml:space="preserve">el pensamiento computacional brinda el poder para resolver problemas y diseñar sistemas que </w:t>
      </w:r>
      <w:r>
        <w:rPr>
          <w:rFonts w:eastAsia="Times New Roman" w:cs="Times New Roman"/>
          <w:color w:val="000000"/>
          <w:szCs w:val="26"/>
          <w:lang w:eastAsia="es-CO"/>
        </w:rPr>
        <w:t>no se podría abordar de manera individual</w:t>
      </w:r>
      <w:r w:rsidRPr="00FD0AA3">
        <w:rPr>
          <w:rFonts w:eastAsia="Times New Roman" w:cs="Times New Roman"/>
          <w:color w:val="000000"/>
          <w:szCs w:val="26"/>
          <w:lang w:eastAsia="es-CO"/>
        </w:rPr>
        <w:t>. Según (</w:t>
      </w:r>
      <w:r w:rsidRPr="00FD0AA3">
        <w:rPr>
          <w:rFonts w:eastAsia="Times New Roman" w:cs="Times New Roman"/>
          <w:noProof/>
          <w:color w:val="000000"/>
          <w:szCs w:val="26"/>
          <w:lang w:eastAsia="es-CO"/>
        </w:rPr>
        <w:t>Jeannette M. Wing)</w:t>
      </w:r>
      <w:r w:rsidRPr="00FD0AA3">
        <w:rPr>
          <w:rFonts w:eastAsia="Times New Roman" w:cs="Times New Roman"/>
          <w:color w:val="000000"/>
          <w:szCs w:val="26"/>
          <w:lang w:eastAsia="es-CO"/>
        </w:rPr>
        <w:t xml:space="preserve"> el pensamiento computacional es una habilidad fundamental para todos, no sólo pa</w:t>
      </w:r>
      <w:r>
        <w:rPr>
          <w:rFonts w:eastAsia="Times New Roman" w:cs="Times New Roman"/>
          <w:color w:val="000000"/>
          <w:szCs w:val="26"/>
          <w:lang w:eastAsia="es-CO"/>
        </w:rPr>
        <w:t>ra los científicos informáticos, sino también</w:t>
      </w:r>
      <w:r w:rsidRPr="00FD0AA3">
        <w:rPr>
          <w:rFonts w:eastAsia="Times New Roman" w:cs="Times New Roman"/>
          <w:color w:val="000000"/>
          <w:szCs w:val="26"/>
          <w:lang w:eastAsia="es-CO"/>
        </w:rPr>
        <w:t xml:space="preserve"> </w:t>
      </w:r>
      <w:r>
        <w:rPr>
          <w:rFonts w:eastAsia="Times New Roman" w:cs="Times New Roman"/>
          <w:color w:val="000000"/>
          <w:szCs w:val="26"/>
          <w:lang w:eastAsia="es-CO"/>
        </w:rPr>
        <w:t>p</w:t>
      </w:r>
      <w:r w:rsidRPr="00FD0AA3">
        <w:rPr>
          <w:rFonts w:eastAsia="Times New Roman" w:cs="Times New Roman"/>
          <w:color w:val="000000"/>
          <w:szCs w:val="26"/>
          <w:lang w:eastAsia="es-CO"/>
        </w:rPr>
        <w:t xml:space="preserve">ara </w:t>
      </w:r>
      <w:r>
        <w:rPr>
          <w:rFonts w:eastAsia="Times New Roman" w:cs="Times New Roman"/>
          <w:color w:val="000000"/>
          <w:szCs w:val="26"/>
          <w:lang w:eastAsia="es-CO"/>
        </w:rPr>
        <w:t xml:space="preserve">fortalecer la </w:t>
      </w:r>
      <w:r w:rsidRPr="00FD0AA3">
        <w:rPr>
          <w:rFonts w:eastAsia="Times New Roman" w:cs="Times New Roman"/>
          <w:color w:val="000000"/>
          <w:szCs w:val="26"/>
          <w:lang w:eastAsia="es-CO"/>
        </w:rPr>
        <w:t>le</w:t>
      </w:r>
      <w:r>
        <w:rPr>
          <w:rFonts w:eastAsia="Times New Roman" w:cs="Times New Roman"/>
          <w:color w:val="000000"/>
          <w:szCs w:val="26"/>
          <w:lang w:eastAsia="es-CO"/>
        </w:rPr>
        <w:t>ctura</w:t>
      </w:r>
      <w:r w:rsidRPr="00FD0AA3">
        <w:rPr>
          <w:rFonts w:eastAsia="Times New Roman" w:cs="Times New Roman"/>
          <w:color w:val="000000"/>
          <w:szCs w:val="26"/>
          <w:lang w:eastAsia="es-CO"/>
        </w:rPr>
        <w:t>, escri</w:t>
      </w:r>
      <w:r>
        <w:rPr>
          <w:rFonts w:eastAsia="Times New Roman" w:cs="Times New Roman"/>
          <w:color w:val="000000"/>
          <w:szCs w:val="26"/>
          <w:lang w:eastAsia="es-CO"/>
        </w:rPr>
        <w:t>tura</w:t>
      </w:r>
      <w:r w:rsidRPr="00FD0AA3">
        <w:rPr>
          <w:rFonts w:eastAsia="Times New Roman" w:cs="Times New Roman"/>
          <w:color w:val="000000"/>
          <w:szCs w:val="26"/>
          <w:lang w:eastAsia="es-CO"/>
        </w:rPr>
        <w:t xml:space="preserve"> y la aritmética. </w:t>
      </w:r>
    </w:p>
    <w:p w14:paraId="4AFEF660" w14:textId="11C80BFC"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Actualmente se </w:t>
      </w:r>
      <w:r w:rsidRPr="00FC097D">
        <w:rPr>
          <w:rFonts w:cs="Times New Roman"/>
          <w:szCs w:val="26"/>
        </w:rPr>
        <w:t>está evidenciando un mundo de constante cambio, donde siempre van a surgir necesidades adicionales, el mundo se</w:t>
      </w:r>
      <w:r w:rsidRPr="00FD0AA3">
        <w:rPr>
          <w:rFonts w:cs="Times New Roman"/>
          <w:szCs w:val="26"/>
        </w:rPr>
        <w:t xml:space="preserve"> está digitalizando</w:t>
      </w:r>
      <w:r>
        <w:rPr>
          <w:rFonts w:cs="Times New Roman"/>
          <w:szCs w:val="26"/>
        </w:rPr>
        <w:t xml:space="preserve"> y</w:t>
      </w:r>
      <w:r w:rsidRPr="00FD0AA3">
        <w:rPr>
          <w:rFonts w:cs="Times New Roman"/>
          <w:szCs w:val="26"/>
        </w:rPr>
        <w:t xml:space="preserve"> es imposible vivir separados de las herramientas tecnológicas. Estas se deben aprovechar </w:t>
      </w:r>
      <w:r>
        <w:rPr>
          <w:rFonts w:cs="Times New Roman"/>
          <w:szCs w:val="26"/>
        </w:rPr>
        <w:t>p</w:t>
      </w:r>
      <w:r w:rsidRPr="00FD0AA3">
        <w:rPr>
          <w:rFonts w:cs="Times New Roman"/>
          <w:szCs w:val="26"/>
        </w:rPr>
        <w:t>reguntándose ¿Hasta qué punto un ser humano puede llegar a realizar una tarea?,  ¿Hasta qué punto una maquina puede solucionar un problema?</w:t>
      </w:r>
      <w:sdt>
        <w:sdtPr>
          <w:rPr>
            <w:rFonts w:cs="Times New Roman"/>
            <w:szCs w:val="26"/>
          </w:rPr>
          <w:id w:val="-1865120776"/>
          <w:citation/>
        </w:sdtPr>
        <w:sdtContent>
          <w:r w:rsidRPr="00FD0AA3">
            <w:rPr>
              <w:rFonts w:cs="Times New Roman"/>
              <w:szCs w:val="26"/>
            </w:rPr>
            <w:fldChar w:fldCharType="begin"/>
          </w:r>
          <w:r w:rsidRPr="00FD0AA3">
            <w:rPr>
              <w:rFonts w:cs="Times New Roman"/>
              <w:szCs w:val="26"/>
            </w:rPr>
            <w:instrText xml:space="preserve"> CITATION jeannette-m.-wing-2006-computational-thinking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(Jeannette M. Wing, 2006)</w:t>
          </w:r>
          <w:r w:rsidRPr="00FD0AA3">
            <w:rPr>
              <w:rFonts w:cs="Times New Roman"/>
              <w:szCs w:val="26"/>
            </w:rPr>
            <w:fldChar w:fldCharType="end"/>
          </w:r>
        </w:sdtContent>
      </w:sdt>
      <w:r>
        <w:rPr>
          <w:rFonts w:cs="Times New Roman"/>
          <w:szCs w:val="26"/>
        </w:rPr>
        <w:t xml:space="preserve">. </w:t>
      </w:r>
      <w:r w:rsidRPr="00FD0AA3">
        <w:rPr>
          <w:rFonts w:cs="Times New Roman"/>
          <w:szCs w:val="26"/>
        </w:rPr>
        <w:t>El pensamiento computacional permite la solución de estos</w:t>
      </w:r>
      <w:r>
        <w:rPr>
          <w:rFonts w:cs="Times New Roman"/>
          <w:szCs w:val="26"/>
        </w:rPr>
        <w:t xml:space="preserve"> </w:t>
      </w:r>
      <w:r w:rsidRPr="00FD0AA3">
        <w:rPr>
          <w:rFonts w:cs="Times New Roman"/>
          <w:szCs w:val="26"/>
        </w:rPr>
        <w:t>ideando estrategias o sistemas que permitan llegar a una solución donde ni el uno ni el otro puedan hacerlo por separado.</w:t>
      </w:r>
    </w:p>
    <w:p w14:paraId="323E8DC1" w14:textId="501BE8EB"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Esto hace que sea necesario que a temprana edad se pueda perfeccionar esta habilidad, permitiendo así que las personas puedan desarrollar sus ideas enfrentándose a varias adversidades que trae consigo la vida cotidiana</w:t>
      </w:r>
      <w:r>
        <w:rPr>
          <w:rFonts w:cs="Times New Roman"/>
          <w:szCs w:val="26"/>
        </w:rPr>
        <w:t xml:space="preserve"> y </w:t>
      </w:r>
      <w:r w:rsidRPr="00FD0AA3">
        <w:rPr>
          <w:rFonts w:cs="Times New Roman"/>
          <w:szCs w:val="26"/>
        </w:rPr>
        <w:t>teniendo en cuenta</w:t>
      </w:r>
      <w:r>
        <w:rPr>
          <w:rFonts w:cs="Times New Roman"/>
          <w:szCs w:val="26"/>
        </w:rPr>
        <w:t xml:space="preserve"> que</w:t>
      </w:r>
      <w:r w:rsidRPr="00FD0AA3">
        <w:rPr>
          <w:rFonts w:cs="Times New Roman"/>
          <w:szCs w:val="26"/>
        </w:rPr>
        <w:t xml:space="preserve"> se est</w:t>
      </w:r>
      <w:r>
        <w:rPr>
          <w:rFonts w:cs="Times New Roman"/>
          <w:szCs w:val="26"/>
        </w:rPr>
        <w:t>án</w:t>
      </w:r>
      <w:r w:rsidRPr="00FD0AA3">
        <w:rPr>
          <w:rFonts w:cs="Times New Roman"/>
          <w:szCs w:val="26"/>
        </w:rPr>
        <w:t xml:space="preserve"> trabajando las competencias abstracto-matemático con el pragmático-ingenieril </w:t>
      </w:r>
      <w:sdt>
        <w:sdtPr>
          <w:rPr>
            <w:rFonts w:cs="Times New Roman"/>
            <w:szCs w:val="26"/>
          </w:rPr>
          <w:id w:val="-682668360"/>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sin necesidad de ser bueno en ciertas áreas del conocimiento como las matemáticas </w:t>
      </w:r>
      <w:r>
        <w:rPr>
          <w:rFonts w:cs="Times New Roman"/>
          <w:szCs w:val="26"/>
        </w:rPr>
        <w:t xml:space="preserve">y </w:t>
      </w:r>
      <w:r w:rsidRPr="00FD0AA3">
        <w:rPr>
          <w:rFonts w:cs="Times New Roman"/>
          <w:szCs w:val="26"/>
        </w:rPr>
        <w:t xml:space="preserve">dándole importancia a las ideas. Según </w:t>
      </w:r>
      <w:sdt>
        <w:sdtPr>
          <w:rPr>
            <w:rFonts w:cs="Times New Roman"/>
            <w:szCs w:val="26"/>
          </w:rPr>
          <w:id w:val="-45524102"/>
          <w:citation/>
        </w:sdtPr>
        <w:sdtContent>
          <w:r>
            <w:rPr>
              <w:rFonts w:cs="Times New Roman"/>
              <w:szCs w:val="26"/>
            </w:rPr>
            <w:fldChar w:fldCharType="begin"/>
          </w:r>
          <w:r>
            <w:rPr>
              <w:rFonts w:cs="Times New Roman"/>
              <w:szCs w:val="26"/>
            </w:rPr>
            <w:instrText xml:space="preserve"> CITATION zapata-ros-2015-pensamiento-computacional:-una-nueva-alfabetización-digital-computational-thinking:-a-new-digital-literacy \l 9226 </w:instrText>
          </w:r>
          <w:r>
            <w:rPr>
              <w:rFonts w:cs="Times New Roman"/>
              <w:szCs w:val="26"/>
            </w:rPr>
            <w:fldChar w:fldCharType="separate"/>
          </w:r>
          <w:r w:rsidR="00EA69B8" w:rsidRPr="00EA69B8">
            <w:rPr>
              <w:rFonts w:cs="Times New Roman"/>
              <w:noProof/>
              <w:szCs w:val="26"/>
            </w:rPr>
            <w:t xml:space="preserve">(Zapata-Ros, </w:t>
          </w:r>
          <w:r w:rsidR="00EA69B8" w:rsidRPr="00EA69B8">
            <w:rPr>
              <w:rFonts w:cs="Times New Roman"/>
              <w:noProof/>
              <w:szCs w:val="26"/>
            </w:rPr>
            <w:lastRenderedPageBreak/>
            <w:t>2015)</w:t>
          </w:r>
          <w:r>
            <w:rPr>
              <w:rFonts w:cs="Times New Roman"/>
              <w:szCs w:val="26"/>
            </w:rPr>
            <w:fldChar w:fldCharType="end"/>
          </w:r>
        </w:sdtContent>
      </w:sdt>
      <w:r>
        <w:rPr>
          <w:rFonts w:cs="Times New Roman"/>
          <w:szCs w:val="26"/>
        </w:rPr>
        <w:t xml:space="preserve"> </w:t>
      </w:r>
      <w:r w:rsidRPr="00FD0AA3">
        <w:rPr>
          <w:rFonts w:cs="Times New Roman"/>
          <w:szCs w:val="26"/>
        </w:rPr>
        <w:t>“lo importante es saber cómo se representa la realidad, el mundo de objetivos y expectativas” haciendo que sea importante lo que piensan y como lo piensan, como abstraen el problema</w:t>
      </w:r>
      <w:r>
        <w:rPr>
          <w:rFonts w:cs="Times New Roman"/>
          <w:szCs w:val="26"/>
        </w:rPr>
        <w:t xml:space="preserve"> y s</w:t>
      </w:r>
      <w:r w:rsidRPr="00FD0AA3">
        <w:rPr>
          <w:rFonts w:cs="Times New Roman"/>
          <w:szCs w:val="26"/>
        </w:rPr>
        <w:t>olucionar cada parte de este</w:t>
      </w:r>
      <w:r>
        <w:rPr>
          <w:rFonts w:cs="Times New Roman"/>
          <w:szCs w:val="26"/>
        </w:rPr>
        <w:t xml:space="preserve"> </w:t>
      </w:r>
      <w:r w:rsidRPr="00FD0AA3">
        <w:rPr>
          <w:rFonts w:cs="Times New Roman"/>
          <w:szCs w:val="26"/>
        </w:rPr>
        <w:t xml:space="preserve">para finalmente integrarlo. </w:t>
      </w:r>
    </w:p>
    <w:p w14:paraId="24D0E687" w14:textId="77777777" w:rsidR="009016DB" w:rsidRPr="00FD0AA3" w:rsidRDefault="009016DB" w:rsidP="009016DB">
      <w:pPr>
        <w:pStyle w:val="Ttulo2"/>
      </w:pPr>
      <w:bookmarkStart w:id="27" w:name="_Toc16493155"/>
      <w:bookmarkStart w:id="28" w:name="_Toc45116218"/>
      <w:r w:rsidRPr="00FD0AA3">
        <w:t>Programación por bloques</w:t>
      </w:r>
      <w:bookmarkEnd w:id="27"/>
      <w:bookmarkEnd w:id="28"/>
    </w:p>
    <w:p w14:paraId="7D289278" w14:textId="1BF52BDE"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programación es el medio por el cual se puede llegar a dar vida a las ideas</w:t>
      </w:r>
      <w:r>
        <w:rPr>
          <w:rFonts w:cs="Times New Roman"/>
          <w:szCs w:val="26"/>
        </w:rPr>
        <w:t xml:space="preserve"> y a través de este </w:t>
      </w:r>
      <w:r w:rsidRPr="00FD0AA3">
        <w:rPr>
          <w:rFonts w:cs="Times New Roman"/>
          <w:szCs w:val="26"/>
        </w:rPr>
        <w:t>el ser humano se comunica con la máquina</w:t>
      </w:r>
      <w:r>
        <w:rPr>
          <w:rFonts w:cs="Times New Roman"/>
          <w:szCs w:val="26"/>
        </w:rPr>
        <w:t xml:space="preserve"> </w:t>
      </w:r>
      <w:r w:rsidRPr="00FD0AA3">
        <w:rPr>
          <w:rFonts w:cs="Times New Roman"/>
          <w:szCs w:val="26"/>
        </w:rPr>
        <w:t xml:space="preserve">dándole pasos a seguir. La programación es una extensión de la escritura </w:t>
      </w:r>
      <w:sdt>
        <w:sdtPr>
          <w:rPr>
            <w:rFonts w:cs="Times New Roman"/>
            <w:szCs w:val="26"/>
          </w:rPr>
          <w:id w:val="1100915507"/>
          <w:citation/>
        </w:sdtPr>
        <w:sdtContent>
          <w:r w:rsidRPr="00FD0AA3">
            <w:rPr>
              <w:rFonts w:cs="Times New Roman"/>
              <w:szCs w:val="26"/>
            </w:rPr>
            <w:fldChar w:fldCharType="begin"/>
          </w:r>
          <w:r w:rsidRPr="00FD0AA3">
            <w:rPr>
              <w:rFonts w:cs="Times New Roman"/>
              <w:szCs w:val="26"/>
            </w:rPr>
            <w:instrText xml:space="preserve"> CITATION sáez-lópez-cózar-gutiérrez-2017-programación-visual-por-bloques-en-educación-primaria:-aprendiendo-y-creando-contenidos-en-ciencias-sociales \l 9226 </w:instrText>
          </w:r>
          <w:r w:rsidRPr="00FD0AA3">
            <w:rPr>
              <w:rFonts w:cs="Times New Roman"/>
              <w:szCs w:val="26"/>
            </w:rPr>
            <w:fldChar w:fldCharType="separate"/>
          </w:r>
          <w:r w:rsidR="00EA69B8" w:rsidRPr="00EA69B8">
            <w:rPr>
              <w:rFonts w:cs="Times New Roman"/>
              <w:noProof/>
              <w:szCs w:val="26"/>
            </w:rPr>
            <w:t>(Sáez-López &amp; Cózar-Gutiérrez, 2017)</w:t>
          </w:r>
          <w:r w:rsidRPr="00FD0AA3">
            <w:rPr>
              <w:rFonts w:cs="Times New Roman"/>
              <w:szCs w:val="26"/>
            </w:rPr>
            <w:fldChar w:fldCharType="end"/>
          </w:r>
        </w:sdtContent>
      </w:sdt>
      <w:r w:rsidRPr="00FD0AA3">
        <w:rPr>
          <w:rFonts w:cs="Times New Roman"/>
          <w:szCs w:val="26"/>
        </w:rPr>
        <w:t>, por lo tanto, al escribir código las personas plasman sus ideas de forma que la máquina entienda lo que se va a realizar</w:t>
      </w:r>
      <w:r>
        <w:rPr>
          <w:rFonts w:cs="Times New Roman"/>
          <w:szCs w:val="26"/>
        </w:rPr>
        <w:t xml:space="preserve"> y</w:t>
      </w:r>
      <w:r w:rsidRPr="00FD0AA3">
        <w:rPr>
          <w:rFonts w:cs="Times New Roman"/>
          <w:szCs w:val="26"/>
        </w:rPr>
        <w:t xml:space="preserve"> según </w:t>
      </w:r>
      <w:sdt>
        <w:sdtPr>
          <w:rPr>
            <w:rFonts w:cs="Times New Roman"/>
            <w:szCs w:val="26"/>
          </w:rPr>
          <w:id w:val="2066526766"/>
          <w:citation/>
        </w:sdtPr>
        <w:sdtContent>
          <w:r w:rsidRPr="00FD0AA3">
            <w:rPr>
              <w:rFonts w:cs="Times New Roman"/>
              <w:szCs w:val="26"/>
            </w:rPr>
            <w:fldChar w:fldCharType="begin"/>
          </w:r>
          <w:r w:rsidRPr="00FD0AA3">
            <w:rPr>
              <w:rFonts w:cs="Times New Roman"/>
              <w:szCs w:val="26"/>
            </w:rPr>
            <w:instrText xml:space="preserve"> CITATION berrocoso-rosa-red-revista-de-educación-a-distancia-el-pensamiento-computacional-y-las-nuevas-ecologías-del-aprendizaje-computacional-thinking-and-new-learning-ecologies \l 9226 </w:instrText>
          </w:r>
          <w:r w:rsidRPr="00FD0AA3">
            <w:rPr>
              <w:rFonts w:cs="Times New Roman"/>
              <w:szCs w:val="26"/>
            </w:rPr>
            <w:fldChar w:fldCharType="separate"/>
          </w:r>
          <w:r w:rsidR="00EA69B8" w:rsidRPr="00EA69B8">
            <w:rPr>
              <w:rFonts w:cs="Times New Roman"/>
              <w:noProof/>
              <w:szCs w:val="26"/>
            </w:rPr>
            <w:t>(Berrocoso, Rosa, Sánchez, Del Carmen, &amp; Arroyo)</w:t>
          </w:r>
          <w:r w:rsidRPr="00FD0AA3">
            <w:rPr>
              <w:rFonts w:cs="Times New Roman"/>
              <w:szCs w:val="26"/>
            </w:rPr>
            <w:fldChar w:fldCharType="end"/>
          </w:r>
        </w:sdtContent>
      </w:sdt>
      <w:r w:rsidRPr="00FD0AA3">
        <w:rPr>
          <w:rFonts w:cs="Times New Roman"/>
          <w:szCs w:val="26"/>
        </w:rPr>
        <w:t xml:space="preserve"> se aprende a organizar un proceso</w:t>
      </w:r>
      <w:r>
        <w:rPr>
          <w:rFonts w:cs="Times New Roman"/>
          <w:szCs w:val="26"/>
        </w:rPr>
        <w:t xml:space="preserve"> donde </w:t>
      </w:r>
      <w:r w:rsidRPr="00FD0AA3">
        <w:rPr>
          <w:rFonts w:cs="Times New Roman"/>
          <w:szCs w:val="26"/>
        </w:rPr>
        <w:t>reconoce rutinas o repeticiones</w:t>
      </w:r>
      <w:r>
        <w:rPr>
          <w:rFonts w:cs="Times New Roman"/>
          <w:szCs w:val="26"/>
        </w:rPr>
        <w:t xml:space="preserve">  y </w:t>
      </w:r>
      <w:r w:rsidRPr="00FD0AA3">
        <w:rPr>
          <w:rFonts w:cs="Times New Roman"/>
          <w:szCs w:val="26"/>
        </w:rPr>
        <w:t>además de ello, se perfecciona el pensamiento computacional descubriendo sus errores cuando el programa no funciona según se tenía planeado o no alcanza la expectativa deseada. Aquí el problema es ¿en qué lenguaje programar?, cuando las personas empiezan a programar se enfrentan a varios obstáculos, dos de ellos son la lógica de programación y el propio lenguaje de programación (sintaxis), haciendo que el proceso pueda llegar a ser tedioso e incluso aburrido para algunas personas, ya que se les dificulta aprender la sintaxis de</w:t>
      </w:r>
      <w:r>
        <w:rPr>
          <w:rFonts w:cs="Times New Roman"/>
          <w:szCs w:val="26"/>
        </w:rPr>
        <w:t xml:space="preserve"> este lenguaje dado</w:t>
      </w:r>
      <w:r w:rsidRPr="00FD0AA3">
        <w:rPr>
          <w:rFonts w:cs="Times New Roman"/>
          <w:szCs w:val="26"/>
        </w:rPr>
        <w:t xml:space="preserve"> que es como aprend</w:t>
      </w:r>
      <w:r>
        <w:rPr>
          <w:rFonts w:cs="Times New Roman"/>
          <w:szCs w:val="26"/>
        </w:rPr>
        <w:t xml:space="preserve">er </w:t>
      </w:r>
      <w:r w:rsidRPr="00FD0AA3">
        <w:rPr>
          <w:rFonts w:cs="Times New Roman"/>
          <w:szCs w:val="26"/>
        </w:rPr>
        <w:t xml:space="preserve">un nuevo idioma. Pero saber la </w:t>
      </w:r>
      <w:r>
        <w:rPr>
          <w:rFonts w:cs="Times New Roman"/>
          <w:szCs w:val="26"/>
        </w:rPr>
        <w:t xml:space="preserve">composición </w:t>
      </w:r>
      <w:r w:rsidRPr="00FD0AA3">
        <w:rPr>
          <w:rFonts w:cs="Times New Roman"/>
          <w:szCs w:val="26"/>
        </w:rPr>
        <w:t xml:space="preserve">de algún lenguaje de programación no es saber programar, porque como anteriormente se </w:t>
      </w:r>
      <w:r>
        <w:rPr>
          <w:rFonts w:cs="Times New Roman"/>
          <w:szCs w:val="26"/>
        </w:rPr>
        <w:t>mencionó</w:t>
      </w:r>
      <w:r w:rsidRPr="00FD0AA3">
        <w:rPr>
          <w:rFonts w:cs="Times New Roman"/>
          <w:szCs w:val="26"/>
        </w:rPr>
        <w:t>, es un tipo de idioma más y sí se toma de esta forma</w:t>
      </w:r>
      <w:r>
        <w:rPr>
          <w:rFonts w:cs="Times New Roman"/>
          <w:szCs w:val="26"/>
        </w:rPr>
        <w:t xml:space="preserve"> </w:t>
      </w:r>
      <w:r w:rsidRPr="00FD0AA3">
        <w:rPr>
          <w:rFonts w:cs="Times New Roman"/>
          <w:szCs w:val="26"/>
        </w:rPr>
        <w:t>no necesariamente los poliglotas saben programar.</w:t>
      </w:r>
    </w:p>
    <w:p w14:paraId="18880619"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La idea al empezar a programar es poder desarrollar el pensamiento computacional</w:t>
      </w:r>
      <w:r>
        <w:rPr>
          <w:rFonts w:cs="Times New Roman"/>
          <w:szCs w:val="26"/>
        </w:rPr>
        <w:t xml:space="preserve"> </w:t>
      </w:r>
      <w:r w:rsidRPr="00FD0AA3">
        <w:rPr>
          <w:rFonts w:cs="Times New Roman"/>
          <w:szCs w:val="26"/>
        </w:rPr>
        <w:t>y entre más joven se comience a trabajar esta habilidad será mejor. Teniendo en cuenta lo anterior, enseñar a programar puede llegar a ser aburrido para alguien que centra la mayoría de su atención en algo que le</w:t>
      </w:r>
      <w:r>
        <w:rPr>
          <w:rFonts w:cs="Times New Roman"/>
          <w:szCs w:val="26"/>
        </w:rPr>
        <w:t xml:space="preserve"> parezca más</w:t>
      </w:r>
      <w:r w:rsidRPr="00FD0AA3">
        <w:rPr>
          <w:rFonts w:cs="Times New Roman"/>
          <w:szCs w:val="26"/>
        </w:rPr>
        <w:t xml:space="preserve"> di</w:t>
      </w:r>
      <w:r>
        <w:rPr>
          <w:rFonts w:cs="Times New Roman"/>
          <w:szCs w:val="26"/>
        </w:rPr>
        <w:t>dáctico</w:t>
      </w:r>
      <w:r w:rsidRPr="00FD0AA3">
        <w:rPr>
          <w:rFonts w:cs="Times New Roman"/>
          <w:szCs w:val="26"/>
        </w:rPr>
        <w:t xml:space="preserve">. </w:t>
      </w:r>
    </w:p>
    <w:p w14:paraId="355EB457"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lastRenderedPageBreak/>
        <w:t xml:space="preserve">La programación por bloques rompe el paradigma de la programación estructurada, ya que a diferencia de esta, la programación por bloques es más visual que escrita, haciendo que no sea muy </w:t>
      </w:r>
      <w:r>
        <w:rPr>
          <w:rFonts w:cs="Times New Roman"/>
          <w:szCs w:val="26"/>
        </w:rPr>
        <w:t xml:space="preserve">elemental </w:t>
      </w:r>
      <w:r w:rsidRPr="00FD0AA3">
        <w:rPr>
          <w:rFonts w:cs="Times New Roman"/>
          <w:szCs w:val="26"/>
        </w:rPr>
        <w:t>aprender la sintaxis de un lenguaje, logra</w:t>
      </w:r>
      <w:r>
        <w:rPr>
          <w:rFonts w:cs="Times New Roman"/>
          <w:szCs w:val="26"/>
        </w:rPr>
        <w:t>n</w:t>
      </w:r>
      <w:r w:rsidRPr="00FD0AA3">
        <w:rPr>
          <w:rFonts w:cs="Times New Roman"/>
          <w:szCs w:val="26"/>
        </w:rPr>
        <w:t>do que la per</w:t>
      </w:r>
      <w:r>
        <w:rPr>
          <w:rFonts w:cs="Times New Roman"/>
          <w:szCs w:val="26"/>
        </w:rPr>
        <w:t>sona se enfoque más en saber qué</w:t>
      </w:r>
      <w:r w:rsidRPr="00FD0AA3">
        <w:rPr>
          <w:rFonts w:cs="Times New Roman"/>
          <w:szCs w:val="26"/>
        </w:rPr>
        <w:t xml:space="preserve"> está haciendo</w:t>
      </w:r>
      <w:r>
        <w:rPr>
          <w:rFonts w:cs="Times New Roman"/>
          <w:szCs w:val="26"/>
        </w:rPr>
        <w:t xml:space="preserve"> y</w:t>
      </w:r>
      <w:r w:rsidRPr="00FD0AA3">
        <w:rPr>
          <w:rFonts w:cs="Times New Roman"/>
          <w:szCs w:val="26"/>
        </w:rPr>
        <w:t xml:space="preserve"> asegurándose que el programa este bien escrito</w:t>
      </w:r>
      <w:r>
        <w:rPr>
          <w:rFonts w:cs="Times New Roman"/>
          <w:szCs w:val="26"/>
        </w:rPr>
        <w:t>, e</w:t>
      </w:r>
      <w:r w:rsidRPr="00FD0AA3">
        <w:rPr>
          <w:rFonts w:cs="Times New Roman"/>
          <w:szCs w:val="26"/>
        </w:rPr>
        <w:t>ste enfoque permite que se desarrolle mejor el pensamiento computacional</w:t>
      </w:r>
      <w:r>
        <w:rPr>
          <w:rFonts w:cs="Times New Roman"/>
          <w:szCs w:val="26"/>
        </w:rPr>
        <w:t xml:space="preserve"> </w:t>
      </w:r>
      <w:r w:rsidRPr="00FD0AA3">
        <w:rPr>
          <w:rFonts w:cs="Times New Roman"/>
          <w:szCs w:val="26"/>
        </w:rPr>
        <w:t xml:space="preserve">ya que pasará la mayor parte del tiempo en el proceso de plasmar sus ideas. </w:t>
      </w:r>
    </w:p>
    <w:p w14:paraId="0D393D7C" w14:textId="77777777" w:rsidR="009016DB" w:rsidRPr="00FD0AA3" w:rsidRDefault="009016DB" w:rsidP="009016DB">
      <w:pPr>
        <w:pStyle w:val="Ttulo2"/>
      </w:pPr>
      <w:bookmarkStart w:id="29" w:name="_Toc16493156"/>
      <w:bookmarkStart w:id="30" w:name="_Ref42439462"/>
      <w:bookmarkStart w:id="31" w:name="_Toc45116219"/>
      <w:r w:rsidRPr="00FD0AA3">
        <w:t>Blockly</w:t>
      </w:r>
      <w:bookmarkEnd w:id="29"/>
      <w:bookmarkEnd w:id="30"/>
      <w:bookmarkEnd w:id="31"/>
    </w:p>
    <w:p w14:paraId="67F86349" w14:textId="3660E7A1"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Para Google, Blockly es una biblioteca que agrega un editor de código visual a aplicaciones web y móviles. Este editor utiliza bloques gráficos entrelazados para representar conceptos de código como variables, expresiones lógicas, bucles y más. Este editor presenta la gran ventaja de permitir a los usuarios aplicar principios de programación sin tener que preocuparse por la sintaxis.</w:t>
      </w:r>
      <w:sdt>
        <w:sdtPr>
          <w:rPr>
            <w:rFonts w:cs="Times New Roman"/>
            <w:szCs w:val="26"/>
          </w:rPr>
          <w:id w:val="2131734196"/>
          <w:citation/>
        </w:sdtPr>
        <w:sdtContent>
          <w:r w:rsidRPr="00FD0AA3">
            <w:rPr>
              <w:rFonts w:cs="Times New Roman"/>
              <w:szCs w:val="26"/>
            </w:rPr>
            <w:fldChar w:fldCharType="begin"/>
          </w:r>
          <w:r w:rsidRPr="00FD0AA3">
            <w:rPr>
              <w:rFonts w:cs="Times New Roman"/>
              <w:szCs w:val="26"/>
            </w:rPr>
            <w:instrText xml:space="preserve"> CITATION Goo18 \l 9226 </w:instrText>
          </w:r>
          <w:r w:rsidRPr="00FD0AA3">
            <w:rPr>
              <w:rFonts w:cs="Times New Roman"/>
              <w:szCs w:val="26"/>
            </w:rPr>
            <w:fldChar w:fldCharType="separate"/>
          </w:r>
          <w:r w:rsidR="00EA69B8">
            <w:rPr>
              <w:rFonts w:cs="Times New Roman"/>
              <w:noProof/>
              <w:szCs w:val="26"/>
            </w:rPr>
            <w:t xml:space="preserve"> </w:t>
          </w:r>
          <w:r w:rsidR="00EA69B8" w:rsidRPr="00EA69B8">
            <w:rPr>
              <w:rFonts w:cs="Times New Roman"/>
              <w:noProof/>
              <w:szCs w:val="26"/>
            </w:rPr>
            <w:t>(Google, 2018)</w:t>
          </w:r>
          <w:r w:rsidRPr="00FD0AA3">
            <w:rPr>
              <w:rFonts w:cs="Times New Roman"/>
              <w:szCs w:val="26"/>
            </w:rPr>
            <w:fldChar w:fldCharType="end"/>
          </w:r>
        </w:sdtContent>
      </w:sdt>
      <w:r w:rsidRPr="00FD0AA3">
        <w:rPr>
          <w:rFonts w:cs="Times New Roman"/>
          <w:szCs w:val="26"/>
        </w:rPr>
        <w:t>.</w:t>
      </w:r>
    </w:p>
    <w:p w14:paraId="3F05CBEC" w14:textId="77777777" w:rsidR="009016DB" w:rsidRPr="00FD0AA3" w:rsidRDefault="009016DB" w:rsidP="009016DB">
      <w:pPr>
        <w:tabs>
          <w:tab w:val="left" w:pos="142"/>
        </w:tabs>
        <w:spacing w:line="480" w:lineRule="auto"/>
        <w:ind w:left="0"/>
        <w:jc w:val="both"/>
        <w:rPr>
          <w:rFonts w:cs="Times New Roman"/>
          <w:szCs w:val="26"/>
        </w:rPr>
      </w:pPr>
      <w:r w:rsidRPr="00FD0AA3">
        <w:rPr>
          <w:rFonts w:cs="Times New Roman"/>
          <w:szCs w:val="26"/>
        </w:rPr>
        <w:t xml:space="preserve">Blockly permite exportar código a diferentes tipos de lenguajes estructurados tales como JavaScript, Python, PHP, </w:t>
      </w:r>
      <w:proofErr w:type="spellStart"/>
      <w:r w:rsidRPr="00FD0AA3">
        <w:rPr>
          <w:rFonts w:cs="Times New Roman"/>
          <w:szCs w:val="26"/>
        </w:rPr>
        <w:t>Lua</w:t>
      </w:r>
      <w:proofErr w:type="spellEnd"/>
      <w:r w:rsidRPr="00FD0AA3">
        <w:rPr>
          <w:rFonts w:cs="Times New Roman"/>
          <w:szCs w:val="26"/>
        </w:rPr>
        <w:t xml:space="preserve"> y Dart, gracias a esto lo convierte en una excelente herramienta y punto de partida para aplicaciones tales como lo son;</w:t>
      </w:r>
    </w:p>
    <w:p w14:paraId="5C6D05DB" w14:textId="77777777" w:rsidR="009016DB" w:rsidRPr="00FD0AA3" w:rsidRDefault="009016DB" w:rsidP="009016DB">
      <w:pPr>
        <w:pStyle w:val="Ttulo3"/>
      </w:pPr>
      <w:bookmarkStart w:id="32" w:name="_Toc45116220"/>
      <w:r w:rsidRPr="00FD0AA3">
        <w:t>App Inventor</w:t>
      </w:r>
      <w:bookmarkEnd w:id="32"/>
    </w:p>
    <w:p w14:paraId="5D869CB1" w14:textId="7ACE4E87" w:rsidR="009016DB" w:rsidRDefault="009016DB" w:rsidP="009016DB">
      <w:pPr>
        <w:tabs>
          <w:tab w:val="left" w:pos="142"/>
        </w:tabs>
        <w:spacing w:line="480" w:lineRule="auto"/>
        <w:ind w:left="0"/>
        <w:jc w:val="both"/>
        <w:rPr>
          <w:rFonts w:cs="Times New Roman"/>
        </w:rPr>
      </w:pPr>
      <w:r w:rsidRPr="00FD0AA3">
        <w:rPr>
          <w:rFonts w:cs="Times New Roman"/>
        </w:rPr>
        <w:t>MIT App Inventor es un entorno de programación visual e intuitiva qu</w:t>
      </w:r>
      <w:r>
        <w:rPr>
          <w:rFonts w:cs="Times New Roman"/>
        </w:rPr>
        <w:t xml:space="preserve">e permite a todos, incluso </w:t>
      </w:r>
      <w:r w:rsidRPr="00FD0AA3">
        <w:rPr>
          <w:rFonts w:cs="Times New Roman"/>
        </w:rPr>
        <w:t xml:space="preserve">niños, crear aplicaciones totalmente funcionales para teléfonos inteligentes y tabletas. Los principiantes en App Inventor pueden tener una primera aplicación simple en funcionamiento en menos de 30 minutos. </w:t>
      </w:r>
      <w:r w:rsidR="00C24B43" w:rsidRPr="00FD0AA3">
        <w:rPr>
          <w:rFonts w:cs="Times New Roman"/>
        </w:rPr>
        <w:t>Y,</w:t>
      </w:r>
      <w:r w:rsidRPr="00FD0AA3">
        <w:rPr>
          <w:rFonts w:cs="Times New Roman"/>
        </w:rPr>
        <w:t xml:space="preserve"> lo </w:t>
      </w:r>
      <w:r w:rsidR="00C24B43" w:rsidRPr="00FD0AA3">
        <w:rPr>
          <w:rFonts w:cs="Times New Roman"/>
        </w:rPr>
        <w:t>que</w:t>
      </w:r>
      <w:r w:rsidRPr="00FD0AA3">
        <w:rPr>
          <w:rFonts w:cs="Times New Roman"/>
        </w:rPr>
        <w:t xml:space="preserve"> es más</w:t>
      </w:r>
      <w:r w:rsidR="00C24B43">
        <w:rPr>
          <w:rFonts w:cs="Times New Roman"/>
        </w:rPr>
        <w:t xml:space="preserve"> interesante</w:t>
      </w:r>
      <w:r w:rsidRPr="00FD0AA3">
        <w:rPr>
          <w:rFonts w:cs="Times New Roman"/>
        </w:rPr>
        <w:t xml:space="preserve">, esta herramienta basada en bloques facilita la creación de aplicaciones complejas y de alto impacto en mucho menos tiempo que los entornos de programación tradicionales. El proyecto MIT App Inventor busca democratizar el desarrollo de software al empoderar a todas las personas, </w:t>
      </w:r>
      <w:r w:rsidRPr="00FD0AA3">
        <w:rPr>
          <w:rFonts w:cs="Times New Roman"/>
        </w:rPr>
        <w:lastRenderedPageBreak/>
        <w:t>especialmente a los jóvenes, para pasar del consumo de tecnología a la creación de tecnología.</w:t>
      </w:r>
      <w:sdt>
        <w:sdtPr>
          <w:rPr>
            <w:rFonts w:cs="Times New Roman"/>
          </w:rPr>
          <w:id w:val="1043563817"/>
          <w:citation/>
        </w:sdtPr>
        <w:sdtContent>
          <w:r w:rsidRPr="00FD0AA3">
            <w:rPr>
              <w:rFonts w:cs="Times New Roman"/>
            </w:rPr>
            <w:fldChar w:fldCharType="begin"/>
          </w:r>
          <w:r w:rsidRPr="00FD0AA3">
            <w:rPr>
              <w:rFonts w:cs="Times New Roman"/>
            </w:rPr>
            <w:instrText xml:space="preserve"> CITATION MIT12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(MIT, 2012)</w:t>
          </w:r>
          <w:r w:rsidRPr="00FD0AA3">
            <w:rPr>
              <w:rFonts w:cs="Times New Roman"/>
            </w:rPr>
            <w:fldChar w:fldCharType="end"/>
          </w:r>
        </w:sdtContent>
      </w:sdt>
    </w:p>
    <w:p w14:paraId="10360EFE"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drawing>
          <wp:anchor distT="0" distB="0" distL="114300" distR="114300" simplePos="0" relativeHeight="251659264" behindDoc="0" locked="0" layoutInCell="1" allowOverlap="1" wp14:anchorId="36774EF5" wp14:editId="1A1CDE4E">
            <wp:simplePos x="0" y="0"/>
            <wp:positionH relativeFrom="margin">
              <wp:align>center</wp:align>
            </wp:positionH>
            <wp:positionV relativeFrom="paragraph">
              <wp:posOffset>5715</wp:posOffset>
            </wp:positionV>
            <wp:extent cx="4457700" cy="2034540"/>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12975" b="5853"/>
                    <a:stretch/>
                  </pic:blipFill>
                  <pic:spPr bwMode="auto">
                    <a:xfrm>
                      <a:off x="0" y="0"/>
                      <a:ext cx="44577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9CDD7" w14:textId="77777777" w:rsidR="009016DB" w:rsidRDefault="009016DB" w:rsidP="009016DB">
      <w:pPr>
        <w:tabs>
          <w:tab w:val="left" w:pos="142"/>
        </w:tabs>
        <w:spacing w:line="480" w:lineRule="auto"/>
        <w:ind w:left="0"/>
        <w:rPr>
          <w:rFonts w:cs="Times New Roman"/>
          <w:szCs w:val="24"/>
        </w:rPr>
      </w:pPr>
    </w:p>
    <w:p w14:paraId="188A60FD" w14:textId="77777777" w:rsidR="009016DB" w:rsidRDefault="009016DB" w:rsidP="009016DB">
      <w:pPr>
        <w:tabs>
          <w:tab w:val="left" w:pos="142"/>
        </w:tabs>
        <w:spacing w:line="480" w:lineRule="auto"/>
        <w:ind w:left="0"/>
        <w:rPr>
          <w:rFonts w:cs="Times New Roman"/>
          <w:szCs w:val="24"/>
        </w:rPr>
      </w:pPr>
    </w:p>
    <w:p w14:paraId="0FB78003" w14:textId="77777777" w:rsidR="009016DB" w:rsidRDefault="009016DB" w:rsidP="009016DB">
      <w:pPr>
        <w:pStyle w:val="Ttulo3"/>
        <w:numPr>
          <w:ilvl w:val="0"/>
          <w:numId w:val="0"/>
        </w:numPr>
        <w:rPr>
          <w:rFonts w:eastAsiaTheme="minorHAnsi" w:cs="Times New Roman"/>
          <w:b w:val="0"/>
          <w:color w:val="auto"/>
        </w:rPr>
      </w:pPr>
    </w:p>
    <w:p w14:paraId="0DB6AC1D" w14:textId="77777777" w:rsidR="009016DB" w:rsidRDefault="009016DB" w:rsidP="009016DB"/>
    <w:p w14:paraId="33F590C7" w14:textId="77777777" w:rsidR="009016DB" w:rsidRDefault="009016DB" w:rsidP="009016DB">
      <w:r>
        <w:rPr>
          <w:noProof/>
          <w:lang w:val="en-US"/>
        </w:rPr>
        <mc:AlternateContent>
          <mc:Choice Requires="wps">
            <w:drawing>
              <wp:anchor distT="0" distB="0" distL="114300" distR="114300" simplePos="0" relativeHeight="251660288" behindDoc="0" locked="0" layoutInCell="1" allowOverlap="1" wp14:anchorId="60890CE2" wp14:editId="04C01CF0">
                <wp:simplePos x="0" y="0"/>
                <wp:positionH relativeFrom="margin">
                  <wp:align>center</wp:align>
                </wp:positionH>
                <wp:positionV relativeFrom="paragraph">
                  <wp:posOffset>56515</wp:posOffset>
                </wp:positionV>
                <wp:extent cx="4457700" cy="635"/>
                <wp:effectExtent l="0" t="0" r="0" b="8255"/>
                <wp:wrapNone/>
                <wp:docPr id="1"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4B5A04E" w14:textId="419D40A9" w:rsidR="000C4D4A" w:rsidRPr="00D108CE" w:rsidRDefault="000C4D4A" w:rsidP="009016DB">
                            <w:pPr>
                              <w:pStyle w:val="Descripcin"/>
                              <w:rPr>
                                <w:rFonts w:cs="Times New Roman"/>
                                <w:sz w:val="24"/>
                              </w:rPr>
                            </w:pPr>
                            <w:bookmarkStart w:id="33" w:name="_Toc44880887"/>
                            <w:bookmarkStart w:id="34"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90CE2" id="_x0000_t202" coordsize="21600,21600" o:spt="202" path="m,l,21600r21600,l21600,xe">
                <v:stroke joinstyle="miter"/>
                <v:path gradientshapeok="t" o:connecttype="rect"/>
              </v:shapetype>
              <v:shape id="Cuadro de texto 1" o:spid="_x0000_s1026" type="#_x0000_t202" style="position:absolute;left:0;text-align:left;margin-left:0;margin-top:4.45pt;width:351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" stroked="f">
                <v:textbox style="mso-fit-shape-to-text:t" inset="0,0,0,0">
                  <w:txbxContent>
                    <w:p w14:paraId="14B5A04E" w14:textId="419D40A9" w:rsidR="000C4D4A" w:rsidRPr="00D108CE" w:rsidRDefault="000C4D4A" w:rsidP="009016DB">
                      <w:pPr>
                        <w:pStyle w:val="Descripcin"/>
                        <w:rPr>
                          <w:rFonts w:cs="Times New Roman"/>
                          <w:sz w:val="24"/>
                        </w:rPr>
                      </w:pPr>
                      <w:bookmarkStart w:id="35" w:name="_Toc44880887"/>
                      <w:bookmarkStart w:id="36" w:name="_Toc45116267"/>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413ED9">
                        <w:t>Interfaz App Inventor (Tomada de: App Inventor interfaz de programación)</w:t>
                      </w:r>
                      <w:bookmarkEnd w:id="35"/>
                      <w:bookmarkEnd w:id="36"/>
                    </w:p>
                  </w:txbxContent>
                </v:textbox>
                <w10:wrap anchorx="margin"/>
              </v:shape>
            </w:pict>
          </mc:Fallback>
        </mc:AlternateContent>
      </w:r>
    </w:p>
    <w:p w14:paraId="6EBFFDA1" w14:textId="77777777" w:rsidR="009016DB" w:rsidRPr="00717D95" w:rsidRDefault="009016DB" w:rsidP="009016DB"/>
    <w:p w14:paraId="5671F370" w14:textId="288933BB" w:rsidR="009016DB" w:rsidRPr="00FD0AA3" w:rsidRDefault="00C24B43" w:rsidP="009016DB">
      <w:pPr>
        <w:pStyle w:val="Ttulo3"/>
      </w:pPr>
      <w:bookmarkStart w:id="37" w:name="_Ref45115183"/>
      <w:bookmarkStart w:id="38" w:name="_Ref45115192"/>
      <w:bookmarkStart w:id="39" w:name="_Toc45116221"/>
      <w:r w:rsidRPr="00FD0AA3">
        <w:t>Micro: bit</w:t>
      </w:r>
      <w:bookmarkEnd w:id="37"/>
      <w:bookmarkEnd w:id="38"/>
      <w:bookmarkEnd w:id="39"/>
    </w:p>
    <w:p w14:paraId="6C94E388" w14:textId="5F3C4A2F"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BBC </w:t>
      </w:r>
      <w:r w:rsidR="00C24B43" w:rsidRPr="00FD0AA3">
        <w:rPr>
          <w:rFonts w:cs="Times New Roman"/>
        </w:rPr>
        <w:t>micro: bit</w:t>
      </w:r>
      <w:r w:rsidRPr="00FD0AA3">
        <w:rPr>
          <w:rFonts w:cs="Times New Roman"/>
        </w:rPr>
        <w:t xml:space="preserve"> es un </w:t>
      </w:r>
      <w:r w:rsidR="00C24B43" w:rsidRPr="00FD0AA3">
        <w:rPr>
          <w:rFonts w:cs="Times New Roman"/>
        </w:rPr>
        <w:t>microcomputador</w:t>
      </w:r>
      <w:r w:rsidRPr="00FD0AA3">
        <w:rPr>
          <w:rFonts w:cs="Times New Roman"/>
        </w:rPr>
        <w:t xml:space="preserve"> programable que cabe en la mano y que puede usarse para todo tipo de fantásticas invenciones: desde robots a instrumentos musicales. </w:t>
      </w:r>
    </w:p>
    <w:p w14:paraId="26E9BC10" w14:textId="6025A99D" w:rsidR="009016DB" w:rsidRPr="00FD0AA3" w:rsidRDefault="009016DB" w:rsidP="009016DB">
      <w:pPr>
        <w:tabs>
          <w:tab w:val="left" w:pos="142"/>
        </w:tabs>
        <w:spacing w:line="480" w:lineRule="auto"/>
        <w:ind w:left="0"/>
        <w:jc w:val="both"/>
        <w:rPr>
          <w:rFonts w:cs="Times New Roman"/>
        </w:rPr>
      </w:pPr>
      <w:r w:rsidRPr="00FD0AA3">
        <w:rPr>
          <w:rFonts w:cs="Times New Roman"/>
        </w:rPr>
        <w:t xml:space="preserve">Se puede programar desde cualquier navegador web en Bloques, </w:t>
      </w:r>
      <w:r w:rsidR="00C24B43" w:rsidRPr="00FD0AA3">
        <w:rPr>
          <w:rFonts w:cs="Times New Roman"/>
        </w:rPr>
        <w:t>JavaScript</w:t>
      </w:r>
      <w:r w:rsidRPr="00FD0AA3">
        <w:rPr>
          <w:rFonts w:cs="Times New Roman"/>
        </w:rPr>
        <w:t>, Python, Scratch y más; no se requiere ningún otro software.</w:t>
      </w:r>
      <w:sdt>
        <w:sdtPr>
          <w:rPr>
            <w:rFonts w:cs="Times New Roman"/>
          </w:rPr>
          <w:id w:val="-2095856933"/>
          <w:citation/>
        </w:sdtPr>
        <w:sdtContent>
          <w:r w:rsidRPr="00FD0AA3">
            <w:rPr>
              <w:rFonts w:cs="Times New Roman"/>
            </w:rPr>
            <w:fldChar w:fldCharType="begin"/>
          </w:r>
          <w:r w:rsidRPr="00FD0AA3">
            <w:rPr>
              <w:rFonts w:cs="Times New Roman"/>
            </w:rPr>
            <w:instrText xml:space="preserve"> CITATION Mic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(Micro:Bit Educational Foundation, s.f.)</w:t>
          </w:r>
          <w:r w:rsidRPr="00FD0AA3">
            <w:rPr>
              <w:rFonts w:cs="Times New Roman"/>
            </w:rPr>
            <w:fldChar w:fldCharType="end"/>
          </w:r>
        </w:sdtContent>
      </w:sdt>
    </w:p>
    <w:p w14:paraId="6FE07BC4"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drawing>
          <wp:anchor distT="0" distB="0" distL="114300" distR="114300" simplePos="0" relativeHeight="251661312" behindDoc="0" locked="0" layoutInCell="1" allowOverlap="1" wp14:anchorId="5922C6B4" wp14:editId="262DC4FA">
            <wp:simplePos x="0" y="0"/>
            <wp:positionH relativeFrom="margin">
              <wp:align>center</wp:align>
            </wp:positionH>
            <wp:positionV relativeFrom="paragraph">
              <wp:posOffset>114935</wp:posOffset>
            </wp:positionV>
            <wp:extent cx="3578860" cy="2124075"/>
            <wp:effectExtent l="0" t="0" r="2540" b="9525"/>
            <wp:wrapNone/>
            <wp:docPr id="37" name="Imagen 37" descr="javascrip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editor"/>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7669"/>
                    <a:stretch/>
                  </pic:blipFill>
                  <pic:spPr bwMode="auto">
                    <a:xfrm>
                      <a:off x="0" y="0"/>
                      <a:ext cx="3578860"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8F2C3" w14:textId="77777777" w:rsidR="009016DB" w:rsidRDefault="009016DB" w:rsidP="009016DB">
      <w:pPr>
        <w:tabs>
          <w:tab w:val="left" w:pos="142"/>
        </w:tabs>
        <w:spacing w:line="480" w:lineRule="auto"/>
        <w:ind w:left="0"/>
        <w:rPr>
          <w:rFonts w:cs="Times New Roman"/>
          <w:szCs w:val="24"/>
        </w:rPr>
      </w:pPr>
    </w:p>
    <w:p w14:paraId="1685CD54" w14:textId="77777777" w:rsidR="009016DB" w:rsidRDefault="009016DB" w:rsidP="009016DB">
      <w:pPr>
        <w:tabs>
          <w:tab w:val="left" w:pos="142"/>
        </w:tabs>
        <w:spacing w:line="480" w:lineRule="auto"/>
        <w:ind w:left="0"/>
        <w:rPr>
          <w:rFonts w:cs="Times New Roman"/>
          <w:szCs w:val="24"/>
        </w:rPr>
      </w:pPr>
    </w:p>
    <w:p w14:paraId="2622C29E" w14:textId="77777777" w:rsidR="009016DB" w:rsidRDefault="009016DB" w:rsidP="009016DB">
      <w:pPr>
        <w:tabs>
          <w:tab w:val="left" w:pos="142"/>
        </w:tabs>
        <w:spacing w:line="480" w:lineRule="auto"/>
        <w:ind w:left="0"/>
        <w:rPr>
          <w:rFonts w:cs="Times New Roman"/>
          <w:szCs w:val="24"/>
        </w:rPr>
      </w:pPr>
    </w:p>
    <w:p w14:paraId="1E90FC98" w14:textId="77777777" w:rsidR="009016DB" w:rsidRDefault="009016DB" w:rsidP="009016DB">
      <w:pPr>
        <w:tabs>
          <w:tab w:val="left" w:pos="142"/>
        </w:tabs>
        <w:spacing w:line="480" w:lineRule="auto"/>
        <w:ind w:left="0"/>
        <w:rPr>
          <w:rFonts w:cs="Times New Roman"/>
          <w:szCs w:val="24"/>
        </w:rPr>
      </w:pPr>
    </w:p>
    <w:p w14:paraId="3B371ADA"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2336" behindDoc="0" locked="0" layoutInCell="1" allowOverlap="1" wp14:anchorId="44EA7FA4" wp14:editId="732F81BA">
                <wp:simplePos x="0" y="0"/>
                <wp:positionH relativeFrom="margin">
                  <wp:align>center</wp:align>
                </wp:positionH>
                <wp:positionV relativeFrom="paragraph">
                  <wp:posOffset>14605</wp:posOffset>
                </wp:positionV>
                <wp:extent cx="3578860" cy="635"/>
                <wp:effectExtent l="0" t="0" r="2540" b="8255"/>
                <wp:wrapNone/>
                <wp:docPr id="42" name="Cuadro de texto 42"/>
                <wp:cNvGraphicFramePr/>
                <a:graphic xmlns:a="http://schemas.openxmlformats.org/drawingml/2006/main">
                  <a:graphicData uri="http://schemas.microsoft.com/office/word/2010/wordprocessingShape">
                    <wps:wsp>
                      <wps:cNvSpPr txBox="1"/>
                      <wps:spPr>
                        <a:xfrm>
                          <a:off x="0" y="0"/>
                          <a:ext cx="3578860" cy="635"/>
                        </a:xfrm>
                        <a:prstGeom prst="rect">
                          <a:avLst/>
                        </a:prstGeom>
                        <a:solidFill>
                          <a:prstClr val="white"/>
                        </a:solidFill>
                        <a:ln>
                          <a:noFill/>
                        </a:ln>
                        <a:effectLst/>
                      </wps:spPr>
                      <wps:txbx>
                        <w:txbxContent>
                          <w:p w14:paraId="4C774898" w14:textId="65460AB1" w:rsidR="000C4D4A" w:rsidRPr="009657E7" w:rsidRDefault="000C4D4A" w:rsidP="009016DB">
                            <w:pPr>
                              <w:pStyle w:val="Descripcin"/>
                              <w:rPr>
                                <w:rFonts w:cs="Times New Roman"/>
                                <w:noProof/>
                                <w:sz w:val="24"/>
                              </w:rPr>
                            </w:pPr>
                            <w:bookmarkStart w:id="40" w:name="_Toc44880888"/>
                            <w:bookmarkStart w:id="41"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de: https://microbit.org/code/)</w:t>
                            </w:r>
                            <w:bookmarkEnd w:id="40"/>
                            <w:bookmarkEnd w:id="41"/>
                          </w:p>
                          <w:p w14:paraId="1728D559" w14:textId="77777777" w:rsidR="000C4D4A" w:rsidRPr="009657E7" w:rsidRDefault="000C4D4A"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A7FA4" id="Cuadro de texto 42" o:spid="_x0000_s1027" type="#_x0000_t202" style="position:absolute;left:0;text-align:left;margin-left:0;margin-top:1.15pt;width:281.8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" stroked="f">
                <v:textbox style="mso-fit-shape-to-text:t" inset="0,0,0,0">
                  <w:txbxContent>
                    <w:p w14:paraId="4C774898" w14:textId="65460AB1" w:rsidR="000C4D4A" w:rsidRPr="009657E7" w:rsidRDefault="000C4D4A" w:rsidP="009016DB">
                      <w:pPr>
                        <w:pStyle w:val="Descripcin"/>
                        <w:rPr>
                          <w:rFonts w:cs="Times New Roman"/>
                          <w:noProof/>
                          <w:sz w:val="24"/>
                        </w:rPr>
                      </w:pPr>
                      <w:bookmarkStart w:id="42" w:name="_Toc44880888"/>
                      <w:bookmarkStart w:id="43" w:name="_Toc45116268"/>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w:t>
                      </w:r>
                      <w:proofErr w:type="spellStart"/>
                      <w:proofErr w:type="gramStart"/>
                      <w:r w:rsidRPr="008867BE">
                        <w:t>micro:bit</w:t>
                      </w:r>
                      <w:proofErr w:type="spellEnd"/>
                      <w:proofErr w:type="gramEnd"/>
                      <w:r w:rsidRPr="008867BE">
                        <w:t xml:space="preserve"> (Tomada de: https://microbit.org/code/)</w:t>
                      </w:r>
                      <w:bookmarkEnd w:id="42"/>
                      <w:bookmarkEnd w:id="43"/>
                    </w:p>
                    <w:p w14:paraId="1728D559" w14:textId="77777777" w:rsidR="000C4D4A" w:rsidRPr="009657E7" w:rsidRDefault="000C4D4A" w:rsidP="009016DB">
                      <w:pPr>
                        <w:pStyle w:val="Descripcin"/>
                        <w:rPr>
                          <w:rFonts w:cs="Times New Roman"/>
                          <w:noProof/>
                          <w:sz w:val="24"/>
                        </w:rPr>
                      </w:pPr>
                    </w:p>
                  </w:txbxContent>
                </v:textbox>
                <w10:wrap anchorx="margin"/>
              </v:shape>
            </w:pict>
          </mc:Fallback>
        </mc:AlternateContent>
      </w:r>
    </w:p>
    <w:p w14:paraId="4C0DE98C" w14:textId="77777777" w:rsidR="009016DB" w:rsidRPr="00FD0AA3" w:rsidRDefault="009016DB" w:rsidP="009016DB">
      <w:pPr>
        <w:pStyle w:val="Ttulo3"/>
      </w:pPr>
      <w:bookmarkStart w:id="44" w:name="_Toc45116222"/>
      <w:r w:rsidRPr="00FD0AA3">
        <w:lastRenderedPageBreak/>
        <w:t>CODE</w:t>
      </w:r>
      <w:bookmarkEnd w:id="44"/>
      <w:r w:rsidRPr="00FD0AA3">
        <w:t xml:space="preserve"> </w:t>
      </w:r>
    </w:p>
    <w:p w14:paraId="4CC57D38" w14:textId="6AAA7B66" w:rsidR="009016DB" w:rsidRPr="009E5145" w:rsidRDefault="009016DB" w:rsidP="009016DB">
      <w:pPr>
        <w:tabs>
          <w:tab w:val="left" w:pos="142"/>
        </w:tabs>
        <w:spacing w:line="480" w:lineRule="auto"/>
        <w:ind w:left="0"/>
        <w:jc w:val="both"/>
        <w:rPr>
          <w:rFonts w:cs="Times New Roman"/>
        </w:rPr>
      </w:pPr>
      <w:r w:rsidRPr="00FD0AA3">
        <w:rPr>
          <w:rFonts w:cs="Times New Roman"/>
          <w:noProof/>
          <w:lang w:val="en-US"/>
        </w:rPr>
        <w:drawing>
          <wp:anchor distT="0" distB="0" distL="114300" distR="114300" simplePos="0" relativeHeight="251663360" behindDoc="0" locked="0" layoutInCell="1" allowOverlap="1" wp14:anchorId="0090C3E5" wp14:editId="4CB7DD77">
            <wp:simplePos x="0" y="0"/>
            <wp:positionH relativeFrom="margin">
              <wp:align>center</wp:align>
            </wp:positionH>
            <wp:positionV relativeFrom="paragraph">
              <wp:posOffset>1645506</wp:posOffset>
            </wp:positionV>
            <wp:extent cx="4044315" cy="19831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8147" b="4647"/>
                    <a:stretch/>
                  </pic:blipFill>
                  <pic:spPr bwMode="auto">
                    <a:xfrm>
                      <a:off x="0" y="0"/>
                      <a:ext cx="4044315" cy="1983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Code.org es una organización sin fines de lucro, dedicada a expandir el acceso a Ciencias de la Computación; haciéndola disponible en más escuelas y a aumentar la participación de las mujeres y minorías </w:t>
      </w:r>
      <w:r w:rsidR="00C24B43" w:rsidRPr="00FD0AA3">
        <w:rPr>
          <w:rFonts w:cs="Times New Roman"/>
        </w:rPr>
        <w:t>sub</w:t>
      </w:r>
      <w:r w:rsidR="00C24B43">
        <w:rPr>
          <w:rFonts w:cs="Times New Roman"/>
        </w:rPr>
        <w:t>r</w:t>
      </w:r>
      <w:r w:rsidR="00C24B43" w:rsidRPr="00FD0AA3">
        <w:rPr>
          <w:rFonts w:cs="Times New Roman"/>
        </w:rPr>
        <w:t>epresentadas</w:t>
      </w:r>
      <w:r w:rsidRPr="00FD0AA3">
        <w:rPr>
          <w:rFonts w:cs="Times New Roman"/>
        </w:rPr>
        <w:t xml:space="preserve">. Su visión es que cada estudiante en cada escuela tenga la oportunidad de aprender informática, de la misma manera que biología, química o álgebra. </w:t>
      </w:r>
      <w:sdt>
        <w:sdtPr>
          <w:rPr>
            <w:rFonts w:cs="Times New Roman"/>
          </w:rPr>
          <w:id w:val="-2046279316"/>
          <w:citation/>
        </w:sdtPr>
        <w:sdtContent>
          <w:r w:rsidRPr="00FD0AA3">
            <w:rPr>
              <w:rFonts w:cs="Times New Roman"/>
            </w:rPr>
            <w:fldChar w:fldCharType="begin"/>
          </w:r>
          <w:r w:rsidRPr="00FD0AA3">
            <w:rPr>
              <w:rFonts w:cs="Times New Roman"/>
            </w:rPr>
            <w:instrText xml:space="preserve"> CITATION Cod13 \l 9226 </w:instrText>
          </w:r>
          <w:r w:rsidRPr="00FD0AA3">
            <w:rPr>
              <w:rFonts w:cs="Times New Roman"/>
            </w:rPr>
            <w:fldChar w:fldCharType="separate"/>
          </w:r>
          <w:r w:rsidR="00EA69B8" w:rsidRPr="00EA69B8">
            <w:rPr>
              <w:rFonts w:cs="Times New Roman"/>
              <w:noProof/>
            </w:rPr>
            <w:t>(Code, 2013)</w:t>
          </w:r>
          <w:r w:rsidRPr="00FD0AA3">
            <w:rPr>
              <w:rFonts w:cs="Times New Roman"/>
            </w:rPr>
            <w:fldChar w:fldCharType="end"/>
          </w:r>
        </w:sdtContent>
      </w:sdt>
    </w:p>
    <w:p w14:paraId="4F61B39F" w14:textId="77777777" w:rsidR="009016DB" w:rsidRDefault="009016DB" w:rsidP="009016DB">
      <w:pPr>
        <w:tabs>
          <w:tab w:val="left" w:pos="142"/>
        </w:tabs>
        <w:spacing w:line="480" w:lineRule="auto"/>
        <w:ind w:left="0"/>
        <w:rPr>
          <w:rFonts w:cs="Times New Roman"/>
          <w:szCs w:val="24"/>
        </w:rPr>
      </w:pPr>
    </w:p>
    <w:p w14:paraId="7234B246" w14:textId="77777777" w:rsidR="009016DB" w:rsidRDefault="009016DB" w:rsidP="009016DB">
      <w:pPr>
        <w:tabs>
          <w:tab w:val="left" w:pos="142"/>
        </w:tabs>
        <w:spacing w:line="480" w:lineRule="auto"/>
        <w:ind w:left="0"/>
        <w:rPr>
          <w:rFonts w:cs="Times New Roman"/>
          <w:szCs w:val="24"/>
        </w:rPr>
      </w:pPr>
    </w:p>
    <w:p w14:paraId="6AA82DA0" w14:textId="77777777" w:rsidR="009016DB" w:rsidRDefault="009016DB" w:rsidP="009016DB">
      <w:pPr>
        <w:tabs>
          <w:tab w:val="left" w:pos="142"/>
        </w:tabs>
        <w:spacing w:line="480" w:lineRule="auto"/>
        <w:ind w:left="0"/>
        <w:rPr>
          <w:rFonts w:cs="Times New Roman"/>
          <w:szCs w:val="24"/>
        </w:rPr>
      </w:pPr>
    </w:p>
    <w:p w14:paraId="50EB3940"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mc:AlternateContent>
          <mc:Choice Requires="wps">
            <w:drawing>
              <wp:anchor distT="0" distB="0" distL="114300" distR="114300" simplePos="0" relativeHeight="251664384" behindDoc="0" locked="0" layoutInCell="1" allowOverlap="1" wp14:anchorId="79C1BC14" wp14:editId="185952AA">
                <wp:simplePos x="0" y="0"/>
                <wp:positionH relativeFrom="margin">
                  <wp:posOffset>405765</wp:posOffset>
                </wp:positionH>
                <wp:positionV relativeFrom="paragraph">
                  <wp:posOffset>490220</wp:posOffset>
                </wp:positionV>
                <wp:extent cx="4791075" cy="266700"/>
                <wp:effectExtent l="0" t="0" r="9525" b="0"/>
                <wp:wrapTopAndBottom/>
                <wp:docPr id="6" name="Cuadro de texto 6"/>
                <wp:cNvGraphicFramePr/>
                <a:graphic xmlns:a="http://schemas.openxmlformats.org/drawingml/2006/main">
                  <a:graphicData uri="http://schemas.microsoft.com/office/word/2010/wordprocessingShape">
                    <wps:wsp>
                      <wps:cNvSpPr txBox="1"/>
                      <wps:spPr>
                        <a:xfrm>
                          <a:off x="0" y="0"/>
                          <a:ext cx="4791075" cy="266700"/>
                        </a:xfrm>
                        <a:prstGeom prst="rect">
                          <a:avLst/>
                        </a:prstGeom>
                        <a:solidFill>
                          <a:prstClr val="white"/>
                        </a:solidFill>
                        <a:ln>
                          <a:noFill/>
                        </a:ln>
                        <a:effectLst/>
                      </wps:spPr>
                      <wps:txbx>
                        <w:txbxContent>
                          <w:p w14:paraId="139752B9" w14:textId="0E54CBA3" w:rsidR="000C4D4A" w:rsidRPr="00C50211" w:rsidRDefault="000C4D4A" w:rsidP="009016DB">
                            <w:pPr>
                              <w:pStyle w:val="Descripcin"/>
                              <w:jc w:val="center"/>
                              <w:rPr>
                                <w:noProof/>
                                <w:sz w:val="26"/>
                              </w:rPr>
                            </w:pPr>
                            <w:bookmarkStart w:id="45" w:name="_Toc16776993"/>
                            <w:bookmarkStart w:id="46" w:name="_Toc16777167"/>
                            <w:bookmarkStart w:id="47" w:name="_Toc30336125"/>
                            <w:bookmarkStart w:id="48" w:name="_Toc44880889"/>
                            <w:bookmarkStart w:id="49"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45"/>
                            <w:bookmarkEnd w:id="46"/>
                            <w:bookmarkEnd w:id="47"/>
                            <w:bookmarkEnd w:id="48"/>
                            <w:bookmarkEnd w:id="49"/>
                          </w:p>
                          <w:p w14:paraId="2F4D4226" w14:textId="77777777" w:rsidR="000C4D4A" w:rsidRPr="00C50211" w:rsidRDefault="000C4D4A" w:rsidP="009016DB">
                            <w:pPr>
                              <w:pStyle w:val="Descripcin"/>
                              <w:jc w:val="center"/>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C14" id="Cuadro de texto 6" o:spid="_x0000_s1028" type="#_x0000_t202" style="position:absolute;left:0;text-align:left;margin-left:31.95pt;margin-top:38.6pt;width:377.25pt;height:21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" stroked="f">
                <v:textbox inset="0,0,0,0">
                  <w:txbxContent>
                    <w:p w14:paraId="139752B9" w14:textId="0E54CBA3" w:rsidR="000C4D4A" w:rsidRPr="00C50211" w:rsidRDefault="000C4D4A" w:rsidP="009016DB">
                      <w:pPr>
                        <w:pStyle w:val="Descripcin"/>
                        <w:jc w:val="center"/>
                        <w:rPr>
                          <w:noProof/>
                          <w:sz w:val="26"/>
                        </w:rPr>
                      </w:pPr>
                      <w:bookmarkStart w:id="50" w:name="_Toc16776993"/>
                      <w:bookmarkStart w:id="51" w:name="_Toc16777167"/>
                      <w:bookmarkStart w:id="52" w:name="_Toc30336125"/>
                      <w:bookmarkStart w:id="53" w:name="_Toc44880889"/>
                      <w:bookmarkStart w:id="54" w:name="_Toc45116269"/>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Interfaz Code.org (Tomada de: CODE interfaz de programación)</w:t>
                      </w:r>
                      <w:bookmarkEnd w:id="50"/>
                      <w:bookmarkEnd w:id="51"/>
                      <w:bookmarkEnd w:id="52"/>
                      <w:bookmarkEnd w:id="53"/>
                      <w:bookmarkEnd w:id="54"/>
                    </w:p>
                    <w:p w14:paraId="2F4D4226" w14:textId="77777777" w:rsidR="000C4D4A" w:rsidRPr="00C50211" w:rsidRDefault="000C4D4A" w:rsidP="009016DB">
                      <w:pPr>
                        <w:pStyle w:val="Descripcin"/>
                        <w:jc w:val="center"/>
                        <w:rPr>
                          <w:noProof/>
                          <w:sz w:val="26"/>
                        </w:rPr>
                      </w:pPr>
                    </w:p>
                  </w:txbxContent>
                </v:textbox>
                <w10:wrap type="topAndBottom" anchorx="margin"/>
              </v:shape>
            </w:pict>
          </mc:Fallback>
        </mc:AlternateContent>
      </w:r>
    </w:p>
    <w:p w14:paraId="6B003C31" w14:textId="77777777" w:rsidR="009016DB" w:rsidRPr="009E5145" w:rsidRDefault="009016DB" w:rsidP="009016DB">
      <w:pPr>
        <w:pStyle w:val="Ttulo3"/>
      </w:pPr>
      <w:bookmarkStart w:id="55" w:name="_Toc45116223"/>
      <w:proofErr w:type="spellStart"/>
      <w:r w:rsidRPr="00FD0AA3">
        <w:t>AutoBlocks</w:t>
      </w:r>
      <w:proofErr w:type="spellEnd"/>
      <w:r w:rsidRPr="00FD0AA3">
        <w:t xml:space="preserve"> </w:t>
      </w:r>
      <w:proofErr w:type="spellStart"/>
      <w:r w:rsidRPr="00FD0AA3">
        <w:t>for</w:t>
      </w:r>
      <w:proofErr w:type="spellEnd"/>
      <w:r w:rsidRPr="00FD0AA3">
        <w:t xml:space="preserve"> Jira</w:t>
      </w:r>
      <w:bookmarkEnd w:id="55"/>
    </w:p>
    <w:p w14:paraId="03120BE1" w14:textId="77777777"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Basado en el Google Blockly Framework: </w:t>
      </w:r>
      <w:proofErr w:type="spellStart"/>
      <w:r w:rsidRPr="00FD0AA3">
        <w:rPr>
          <w:rFonts w:cs="Times New Roman"/>
          <w:szCs w:val="24"/>
        </w:rPr>
        <w:t>AutoBlocks</w:t>
      </w:r>
      <w:proofErr w:type="spellEnd"/>
      <w:r w:rsidRPr="00FD0AA3">
        <w:rPr>
          <w:rFonts w:cs="Times New Roman"/>
          <w:szCs w:val="24"/>
        </w:rPr>
        <w:t xml:space="preserve"> es una pizarra virtual que democratiza la automatización para los usuarios de Jira, permitiendo la personalización de Jira con tecnología fácil de arrastrar y soltar.</w:t>
      </w:r>
    </w:p>
    <w:p w14:paraId="665E75C0" w14:textId="09D48F93" w:rsidR="009016DB" w:rsidRPr="00FD0AA3" w:rsidRDefault="009016DB" w:rsidP="009016DB">
      <w:pPr>
        <w:tabs>
          <w:tab w:val="left" w:pos="142"/>
        </w:tabs>
        <w:spacing w:line="480" w:lineRule="auto"/>
        <w:ind w:left="0"/>
        <w:jc w:val="both"/>
        <w:rPr>
          <w:rFonts w:cs="Times New Roman"/>
          <w:szCs w:val="24"/>
        </w:rPr>
      </w:pPr>
      <w:r w:rsidRPr="00FD0AA3">
        <w:rPr>
          <w:rFonts w:cs="Times New Roman"/>
          <w:szCs w:val="24"/>
        </w:rPr>
        <w:t xml:space="preserve">Empoderar a los usuarios de Jira para construir sus propias automatizaciones, una vez que estén listas, enviarlas a Jira </w:t>
      </w:r>
      <w:proofErr w:type="spellStart"/>
      <w:r w:rsidRPr="00FD0AA3">
        <w:rPr>
          <w:rFonts w:cs="Times New Roman"/>
          <w:szCs w:val="24"/>
        </w:rPr>
        <w:t>Admin</w:t>
      </w:r>
      <w:proofErr w:type="spellEnd"/>
      <w:r w:rsidRPr="00FD0AA3">
        <w:rPr>
          <w:rFonts w:cs="Times New Roman"/>
          <w:szCs w:val="24"/>
        </w:rPr>
        <w:t xml:space="preserve"> para su revisión y aprobación.</w:t>
      </w:r>
      <w:sdt>
        <w:sdtPr>
          <w:rPr>
            <w:rFonts w:cs="Times New Roman"/>
            <w:szCs w:val="24"/>
          </w:rPr>
          <w:id w:val="2102906831"/>
          <w:citation/>
        </w:sdtPr>
        <w:sdtContent>
          <w:r w:rsidRPr="00FD0AA3">
            <w:rPr>
              <w:rFonts w:cs="Times New Roman"/>
              <w:szCs w:val="24"/>
            </w:rPr>
            <w:fldChar w:fldCharType="begin"/>
          </w:r>
          <w:r w:rsidRPr="00FD0AA3">
            <w:rPr>
              <w:rFonts w:cs="Times New Roman"/>
              <w:szCs w:val="24"/>
            </w:rPr>
            <w:instrText xml:space="preserve"> CITATION Atl19 \l 9226 </w:instrText>
          </w:r>
          <w:r w:rsidRPr="00FD0AA3">
            <w:rPr>
              <w:rFonts w:cs="Times New Roman"/>
              <w:szCs w:val="24"/>
            </w:rPr>
            <w:fldChar w:fldCharType="separate"/>
          </w:r>
          <w:r w:rsidR="00EA69B8">
            <w:rPr>
              <w:rFonts w:cs="Times New Roman"/>
              <w:noProof/>
              <w:szCs w:val="24"/>
            </w:rPr>
            <w:t xml:space="preserve"> </w:t>
          </w:r>
          <w:r w:rsidR="00EA69B8" w:rsidRPr="00EA69B8">
            <w:rPr>
              <w:rFonts w:cs="Times New Roman"/>
              <w:noProof/>
              <w:szCs w:val="24"/>
            </w:rPr>
            <w:t>(Atlassian Marketplace, 2019)</w:t>
          </w:r>
          <w:r w:rsidRPr="00FD0AA3">
            <w:rPr>
              <w:rFonts w:cs="Times New Roman"/>
              <w:szCs w:val="24"/>
            </w:rPr>
            <w:fldChar w:fldCharType="end"/>
          </w:r>
        </w:sdtContent>
      </w:sdt>
    </w:p>
    <w:p w14:paraId="50D83DBD" w14:textId="77777777" w:rsidR="009016DB" w:rsidRDefault="009016DB" w:rsidP="009016DB">
      <w:pPr>
        <w:tabs>
          <w:tab w:val="left" w:pos="142"/>
        </w:tabs>
        <w:spacing w:line="480" w:lineRule="auto"/>
        <w:ind w:left="0"/>
        <w:rPr>
          <w:rFonts w:cs="Times New Roman"/>
          <w:szCs w:val="24"/>
        </w:rPr>
      </w:pPr>
    </w:p>
    <w:p w14:paraId="12C5573A" w14:textId="77777777" w:rsidR="009016DB" w:rsidRDefault="009016DB" w:rsidP="009016DB">
      <w:pPr>
        <w:tabs>
          <w:tab w:val="left" w:pos="142"/>
        </w:tabs>
        <w:spacing w:line="480" w:lineRule="auto"/>
        <w:ind w:left="0"/>
        <w:rPr>
          <w:rFonts w:cs="Times New Roman"/>
          <w:szCs w:val="24"/>
        </w:rPr>
      </w:pPr>
    </w:p>
    <w:p w14:paraId="37AFFE33" w14:textId="77777777" w:rsidR="009016DB" w:rsidRDefault="009016DB" w:rsidP="009016DB">
      <w:pPr>
        <w:tabs>
          <w:tab w:val="left" w:pos="142"/>
        </w:tabs>
        <w:spacing w:line="480" w:lineRule="auto"/>
        <w:ind w:left="0"/>
        <w:rPr>
          <w:rFonts w:cs="Times New Roman"/>
          <w:szCs w:val="24"/>
        </w:rPr>
      </w:pPr>
    </w:p>
    <w:p w14:paraId="75B7B1DB" w14:textId="77777777" w:rsidR="009016DB" w:rsidRDefault="009016DB" w:rsidP="009016DB">
      <w:pPr>
        <w:tabs>
          <w:tab w:val="left" w:pos="142"/>
        </w:tabs>
        <w:spacing w:line="480" w:lineRule="auto"/>
        <w:ind w:left="0"/>
        <w:rPr>
          <w:rFonts w:cs="Times New Roman"/>
          <w:szCs w:val="24"/>
        </w:rPr>
      </w:pPr>
      <w:r w:rsidRPr="00FD0AA3">
        <w:rPr>
          <w:rFonts w:cs="Times New Roman"/>
          <w:noProof/>
          <w:lang w:val="en-US"/>
        </w:rPr>
        <w:lastRenderedPageBreak/>
        <w:drawing>
          <wp:anchor distT="0" distB="0" distL="114300" distR="114300" simplePos="0" relativeHeight="251665408" behindDoc="0" locked="0" layoutInCell="1" allowOverlap="1" wp14:anchorId="5C326F05" wp14:editId="15D9EC6F">
            <wp:simplePos x="0" y="0"/>
            <wp:positionH relativeFrom="margin">
              <wp:align>center</wp:align>
            </wp:positionH>
            <wp:positionV relativeFrom="paragraph">
              <wp:posOffset>-6350</wp:posOffset>
            </wp:positionV>
            <wp:extent cx="3723640" cy="2138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2233" t="14484" r="20740" b="27278"/>
                    <a:stretch/>
                  </pic:blipFill>
                  <pic:spPr bwMode="auto">
                    <a:xfrm>
                      <a:off x="0" y="0"/>
                      <a:ext cx="3723640" cy="213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F1BC4" w14:textId="77777777" w:rsidR="009016DB" w:rsidRDefault="009016DB" w:rsidP="009016DB">
      <w:pPr>
        <w:tabs>
          <w:tab w:val="left" w:pos="142"/>
        </w:tabs>
        <w:spacing w:line="480" w:lineRule="auto"/>
        <w:ind w:left="0"/>
        <w:rPr>
          <w:rFonts w:cs="Times New Roman"/>
          <w:szCs w:val="24"/>
        </w:rPr>
      </w:pPr>
    </w:p>
    <w:p w14:paraId="6148F5C2" w14:textId="77777777" w:rsidR="009016DB" w:rsidRDefault="009016DB" w:rsidP="009016DB">
      <w:pPr>
        <w:tabs>
          <w:tab w:val="left" w:pos="142"/>
        </w:tabs>
        <w:spacing w:line="480" w:lineRule="auto"/>
        <w:ind w:left="0"/>
        <w:rPr>
          <w:rFonts w:cs="Times New Roman"/>
          <w:szCs w:val="24"/>
        </w:rPr>
      </w:pPr>
    </w:p>
    <w:p w14:paraId="4708FF39" w14:textId="77777777" w:rsidR="009016DB" w:rsidRDefault="009016DB" w:rsidP="009016DB">
      <w:pPr>
        <w:tabs>
          <w:tab w:val="left" w:pos="142"/>
        </w:tabs>
        <w:spacing w:line="480" w:lineRule="auto"/>
        <w:ind w:left="0"/>
        <w:rPr>
          <w:rFonts w:cs="Times New Roman"/>
          <w:szCs w:val="24"/>
        </w:rPr>
      </w:pPr>
    </w:p>
    <w:p w14:paraId="3F340F30"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6432" behindDoc="0" locked="0" layoutInCell="1" allowOverlap="1" wp14:anchorId="64501B17" wp14:editId="702C271B">
                <wp:simplePos x="0" y="0"/>
                <wp:positionH relativeFrom="margin">
                  <wp:posOffset>386716</wp:posOffset>
                </wp:positionH>
                <wp:positionV relativeFrom="paragraph">
                  <wp:posOffset>385445</wp:posOffset>
                </wp:positionV>
                <wp:extent cx="4552950" cy="40957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4552950" cy="409575"/>
                        </a:xfrm>
                        <a:prstGeom prst="rect">
                          <a:avLst/>
                        </a:prstGeom>
                        <a:solidFill>
                          <a:prstClr val="white"/>
                        </a:solidFill>
                        <a:ln>
                          <a:noFill/>
                        </a:ln>
                        <a:effectLst/>
                      </wps:spPr>
                      <wps:txbx>
                        <w:txbxContent>
                          <w:p w14:paraId="1A79F88D" w14:textId="65F14B62" w:rsidR="000C4D4A" w:rsidRPr="0097181B" w:rsidRDefault="000C4D4A" w:rsidP="009016DB">
                            <w:pPr>
                              <w:pStyle w:val="Descripcin"/>
                              <w:jc w:val="center"/>
                              <w:rPr>
                                <w:rFonts w:cs="Times New Roman"/>
                                <w:noProof/>
                                <w:sz w:val="24"/>
                              </w:rPr>
                            </w:pPr>
                            <w:bookmarkStart w:id="56" w:name="_Toc44880890"/>
                            <w:bookmarkStart w:id="57"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6"/>
                            <w:bookmarkEnd w:id="57"/>
                          </w:p>
                          <w:p w14:paraId="5440F40A" w14:textId="77777777" w:rsidR="000C4D4A" w:rsidRPr="0097181B" w:rsidRDefault="000C4D4A" w:rsidP="009016DB">
                            <w:pPr>
                              <w:pStyle w:val="Descripcin"/>
                              <w:jc w:val="center"/>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1B17" id="Cuadro de texto 43" o:spid="_x0000_s1029" type="#_x0000_t202" style="position:absolute;left:0;text-align:left;margin-left:30.45pt;margin-top:30.35pt;width:358.5pt;height:3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" stroked="f">
                <v:textbox inset="0,0,0,0">
                  <w:txbxContent>
                    <w:p w14:paraId="1A79F88D" w14:textId="65F14B62" w:rsidR="000C4D4A" w:rsidRPr="0097181B" w:rsidRDefault="000C4D4A" w:rsidP="009016DB">
                      <w:pPr>
                        <w:pStyle w:val="Descripcin"/>
                        <w:jc w:val="center"/>
                        <w:rPr>
                          <w:rFonts w:cs="Times New Roman"/>
                          <w:noProof/>
                          <w:sz w:val="24"/>
                        </w:rPr>
                      </w:pPr>
                      <w:bookmarkStart w:id="58" w:name="_Toc44880890"/>
                      <w:bookmarkStart w:id="59" w:name="_Toc45116270"/>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w:t>
                      </w:r>
                      <w:r w:rsidRPr="00434FB1">
                        <w:t xml:space="preserve">Interfaz de </w:t>
                      </w:r>
                      <w:proofErr w:type="spellStart"/>
                      <w:r w:rsidRPr="00434FB1">
                        <w:t>AutoBlock</w:t>
                      </w:r>
                      <w:proofErr w:type="spellEnd"/>
                      <w:r w:rsidRPr="00434FB1">
                        <w:t xml:space="preserve"> (Tomada de https://marketplace.atlassian.com/apps/1219915/autoblocks-for-jira?hosting=server&amp;tab=overview)</w:t>
                      </w:r>
                      <w:bookmarkEnd w:id="58"/>
                      <w:bookmarkEnd w:id="59"/>
                    </w:p>
                    <w:p w14:paraId="5440F40A" w14:textId="77777777" w:rsidR="000C4D4A" w:rsidRPr="0097181B" w:rsidRDefault="000C4D4A" w:rsidP="009016DB">
                      <w:pPr>
                        <w:pStyle w:val="Descripcin"/>
                        <w:jc w:val="center"/>
                        <w:rPr>
                          <w:rFonts w:cs="Times New Roman"/>
                          <w:noProof/>
                          <w:sz w:val="24"/>
                        </w:rPr>
                      </w:pPr>
                    </w:p>
                  </w:txbxContent>
                </v:textbox>
                <w10:wrap anchorx="margin"/>
              </v:shape>
            </w:pict>
          </mc:Fallback>
        </mc:AlternateContent>
      </w:r>
    </w:p>
    <w:p w14:paraId="4B378A57" w14:textId="77777777" w:rsidR="009016DB" w:rsidRDefault="009016DB" w:rsidP="009016DB">
      <w:pPr>
        <w:tabs>
          <w:tab w:val="left" w:pos="142"/>
        </w:tabs>
        <w:spacing w:line="480" w:lineRule="auto"/>
        <w:ind w:left="0"/>
        <w:rPr>
          <w:rFonts w:cs="Times New Roman"/>
          <w:szCs w:val="24"/>
        </w:rPr>
      </w:pPr>
    </w:p>
    <w:p w14:paraId="2CC306A5" w14:textId="77777777" w:rsidR="009016DB" w:rsidRPr="00FD0AA3" w:rsidRDefault="009016DB" w:rsidP="009016DB">
      <w:pPr>
        <w:pStyle w:val="Ttulo3"/>
      </w:pPr>
      <w:bookmarkStart w:id="60" w:name="_Toc45116224"/>
      <w:r w:rsidRPr="00FD0AA3">
        <w:t xml:space="preserve">NOVA </w:t>
      </w:r>
      <w:proofErr w:type="spellStart"/>
      <w:r w:rsidRPr="00FD0AA3">
        <w:t>Labs</w:t>
      </w:r>
      <w:bookmarkEnd w:id="60"/>
      <w:proofErr w:type="spellEnd"/>
    </w:p>
    <w:p w14:paraId="50E2B604" w14:textId="03E81DA1" w:rsidR="009016DB" w:rsidRDefault="009016DB" w:rsidP="009016DB">
      <w:pPr>
        <w:tabs>
          <w:tab w:val="left" w:pos="142"/>
        </w:tabs>
        <w:spacing w:line="480" w:lineRule="auto"/>
        <w:ind w:left="0"/>
        <w:jc w:val="both"/>
        <w:rPr>
          <w:rFonts w:cs="Times New Roman"/>
        </w:rPr>
      </w:pPr>
      <w:r w:rsidRPr="00FD0AA3">
        <w:rPr>
          <w:rFonts w:cs="Times New Roman"/>
        </w:rPr>
        <w:t xml:space="preserve">NOVA </w:t>
      </w:r>
      <w:proofErr w:type="spellStart"/>
      <w:r w:rsidRPr="00FD0AA3">
        <w:rPr>
          <w:rFonts w:cs="Times New Roman"/>
        </w:rPr>
        <w:t>Labs</w:t>
      </w:r>
      <w:proofErr w:type="spellEnd"/>
      <w:r w:rsidRPr="00FD0AA3">
        <w:rPr>
          <w:rFonts w:cs="Times New Roman"/>
        </w:rPr>
        <w:t xml:space="preserve"> es una plataforma digital gratuita que involucra a adolescentes y estudiantes en juegos interactivos que fomentan la exploración científica auténtica. Desde la predicción de tormentas solares y la construcción de sistemas de energía renovable hasta el seguimiento del movimiento de las nubes y el diseño de moléculas de ARN, los participantes de NOVA </w:t>
      </w:r>
      <w:proofErr w:type="spellStart"/>
      <w:r w:rsidRPr="00FD0AA3">
        <w:rPr>
          <w:rFonts w:cs="Times New Roman"/>
        </w:rPr>
        <w:t>Labs</w:t>
      </w:r>
      <w:proofErr w:type="spellEnd"/>
      <w:r w:rsidRPr="00FD0AA3">
        <w:rPr>
          <w:rFonts w:cs="Times New Roman"/>
        </w:rPr>
        <w:t xml:space="preserve"> pueden realizar investigaciones visualizando, analizando y compartiendo los mismos datos que usan los científicos.</w:t>
      </w:r>
      <w:sdt>
        <w:sdtPr>
          <w:rPr>
            <w:rFonts w:cs="Times New Roman"/>
          </w:rPr>
          <w:id w:val="-699853774"/>
          <w:citation/>
        </w:sdtPr>
        <w:sdtContent>
          <w:r w:rsidRPr="00FD0AA3">
            <w:rPr>
              <w:rFonts w:cs="Times New Roman"/>
            </w:rPr>
            <w:fldChar w:fldCharType="begin"/>
          </w:r>
          <w:r w:rsidRPr="00FD0AA3">
            <w:rPr>
              <w:rFonts w:cs="Times New Roman"/>
            </w:rPr>
            <w:instrText xml:space="preserve"> CITATION NOV19 \l 9226 </w:instrText>
          </w:r>
          <w:r w:rsidRPr="00FD0AA3">
            <w:rPr>
              <w:rFonts w:cs="Times New Roman"/>
            </w:rPr>
            <w:fldChar w:fldCharType="separate"/>
          </w:r>
          <w:r w:rsidR="00EA69B8">
            <w:rPr>
              <w:rFonts w:cs="Times New Roman"/>
              <w:noProof/>
            </w:rPr>
            <w:t xml:space="preserve"> </w:t>
          </w:r>
          <w:r w:rsidR="00EA69B8" w:rsidRPr="00EA69B8">
            <w:rPr>
              <w:rFonts w:cs="Times New Roman"/>
              <w:noProof/>
            </w:rPr>
            <w:t>(NOVA Labs, 2019)</w:t>
          </w:r>
          <w:r w:rsidRPr="00FD0AA3">
            <w:rPr>
              <w:rFonts w:cs="Times New Roman"/>
            </w:rPr>
            <w:fldChar w:fldCharType="end"/>
          </w:r>
        </w:sdtContent>
      </w:sdt>
    </w:p>
    <w:p w14:paraId="246D9BA2" w14:textId="77777777" w:rsidR="009016DB" w:rsidRDefault="009016DB" w:rsidP="009016DB">
      <w:pPr>
        <w:pStyle w:val="Ttulo2"/>
      </w:pPr>
      <w:bookmarkStart w:id="61" w:name="_Toc45116225"/>
      <w:r>
        <w:t>ESP32</w:t>
      </w:r>
      <w:bookmarkEnd w:id="61"/>
    </w:p>
    <w:p w14:paraId="1BF86A13" w14:textId="66CB8BC0" w:rsidR="009016DB" w:rsidRDefault="009016DB" w:rsidP="009016DB">
      <w:pPr>
        <w:pStyle w:val="Sinespaciado"/>
        <w:spacing w:line="480" w:lineRule="auto"/>
        <w:rPr>
          <w:lang w:eastAsia="es-CO"/>
        </w:rPr>
      </w:pPr>
      <w:r>
        <w:rPr>
          <w:lang w:eastAsia="es-CO"/>
        </w:rPr>
        <w:t xml:space="preserve">Es un procesador elaborado por </w:t>
      </w:r>
      <w:proofErr w:type="spellStart"/>
      <w:r>
        <w:rPr>
          <w:lang w:eastAsia="es-CO"/>
        </w:rPr>
        <w:t>Espressif</w:t>
      </w:r>
      <w:proofErr w:type="spellEnd"/>
      <w:r>
        <w:rPr>
          <w:lang w:eastAsia="es-CO"/>
        </w:rPr>
        <w:t xml:space="preserve"> </w:t>
      </w:r>
      <w:proofErr w:type="spellStart"/>
      <w:r>
        <w:rPr>
          <w:lang w:eastAsia="es-CO"/>
        </w:rPr>
        <w:t>Systems</w:t>
      </w:r>
      <w:proofErr w:type="spellEnd"/>
      <w:r>
        <w:rPr>
          <w:lang w:eastAsia="es-CO"/>
        </w:rPr>
        <w:t xml:space="preserve">, cuenta con capacidades IoT, y que permite la conexión mediante </w:t>
      </w:r>
      <w:proofErr w:type="spellStart"/>
      <w:r>
        <w:rPr>
          <w:lang w:eastAsia="es-CO"/>
        </w:rPr>
        <w:t>Wi</w:t>
      </w:r>
      <w:proofErr w:type="spellEnd"/>
      <w:r>
        <w:rPr>
          <w:lang w:eastAsia="es-CO"/>
        </w:rPr>
        <w:t xml:space="preserve">-Fi (802.11 b/g/n/e/i) y Bluetooth versión 4.2 y Bluetooth de baja energía (BLE). </w:t>
      </w:r>
      <w:sdt>
        <w:sdtPr>
          <w:rPr>
            <w:lang w:eastAsia="es-CO"/>
          </w:rPr>
          <w:id w:val="-344327433"/>
          <w:citation/>
        </w:sdtPr>
        <w:sdtContent>
          <w:r>
            <w:rPr>
              <w:lang w:eastAsia="es-CO"/>
            </w:rPr>
            <w:fldChar w:fldCharType="begin"/>
          </w:r>
          <w:r>
            <w:rPr>
              <w:lang w:eastAsia="es-CO"/>
            </w:rPr>
            <w:instrText xml:space="preserve"> CITATION Esp16 \l 9226 </w:instrText>
          </w:r>
          <w:r>
            <w:rPr>
              <w:lang w:eastAsia="es-CO"/>
            </w:rPr>
            <w:fldChar w:fldCharType="separate"/>
          </w:r>
          <w:r w:rsidR="00EA69B8">
            <w:rPr>
              <w:noProof/>
              <w:lang w:eastAsia="es-CO"/>
            </w:rPr>
            <w:t>(Systems, 2016)</w:t>
          </w:r>
          <w:r>
            <w:rPr>
              <w:lang w:eastAsia="es-CO"/>
            </w:rPr>
            <w:fldChar w:fldCharType="end"/>
          </w:r>
        </w:sdtContent>
      </w:sdt>
    </w:p>
    <w:p w14:paraId="240A14AD" w14:textId="77777777" w:rsidR="009016DB" w:rsidRDefault="009016DB" w:rsidP="009016DB">
      <w:pPr>
        <w:pStyle w:val="Sinespaciado"/>
        <w:spacing w:line="480" w:lineRule="auto"/>
        <w:rPr>
          <w:lang w:eastAsia="es-CO"/>
        </w:rPr>
      </w:pPr>
      <w:r>
        <w:rPr>
          <w:lang w:eastAsia="es-CO"/>
        </w:rPr>
        <w:t xml:space="preserve">De fábrica trae el firmware para ser programado desde el IDE de Arduino, pero este puede ser cambiado por el firmware de </w:t>
      </w:r>
      <w:proofErr w:type="spellStart"/>
      <w:r>
        <w:rPr>
          <w:lang w:eastAsia="es-CO"/>
        </w:rPr>
        <w:t>MicroPython</w:t>
      </w:r>
      <w:proofErr w:type="spellEnd"/>
      <w:r>
        <w:rPr>
          <w:lang w:eastAsia="es-CO"/>
        </w:rPr>
        <w:t>.</w:t>
      </w:r>
    </w:p>
    <w:p w14:paraId="31C7E60C" w14:textId="77777777" w:rsidR="009016DB" w:rsidRDefault="009016DB" w:rsidP="009016DB">
      <w:pPr>
        <w:pStyle w:val="Ttulo2"/>
      </w:pPr>
      <w:bookmarkStart w:id="62" w:name="_Toc45116226"/>
      <w:proofErr w:type="spellStart"/>
      <w:r>
        <w:lastRenderedPageBreak/>
        <w:t>MicroPython</w:t>
      </w:r>
      <w:bookmarkEnd w:id="62"/>
      <w:proofErr w:type="spellEnd"/>
    </w:p>
    <w:p w14:paraId="5CD132D9" w14:textId="77777777" w:rsidR="009016DB" w:rsidRDefault="009016DB" w:rsidP="009016DB">
      <w:pPr>
        <w:pStyle w:val="Sinespaciado"/>
        <w:spacing w:line="480" w:lineRule="auto"/>
        <w:rPr>
          <w:lang w:eastAsia="es-CO"/>
        </w:rPr>
      </w:pPr>
      <w:r>
        <w:rPr>
          <w:lang w:eastAsia="es-CO"/>
        </w:rPr>
        <w:t>Este es un compilador de Python, el cual obtiene un mensaje interactivo (REPL) para ejecutar comandos desde una consola. Con capacidad de ejecutar e importar archivos integrados.</w:t>
      </w:r>
    </w:p>
    <w:p w14:paraId="60989C86" w14:textId="03A164A4" w:rsidR="009016DB" w:rsidRDefault="009016DB" w:rsidP="009016DB">
      <w:pPr>
        <w:pStyle w:val="Sinespaciado"/>
        <w:spacing w:line="480" w:lineRule="auto"/>
        <w:rPr>
          <w:lang w:eastAsia="es-CO"/>
        </w:rPr>
      </w:pPr>
      <w:proofErr w:type="spellStart"/>
      <w:r>
        <w:rPr>
          <w:lang w:eastAsia="es-CO"/>
        </w:rPr>
        <w:t>MicroPython</w:t>
      </w:r>
      <w:proofErr w:type="spellEnd"/>
      <w:r>
        <w:rPr>
          <w:lang w:eastAsia="es-CO"/>
        </w:rPr>
        <w:t xml:space="preserve"> según sus desarrolladores es bastante compatible con Python.</w:t>
      </w:r>
      <w:sdt>
        <w:sdtPr>
          <w:rPr>
            <w:lang w:eastAsia="es-CO"/>
          </w:rPr>
          <w:id w:val="-1933512670"/>
          <w:citation/>
        </w:sdtPr>
        <w:sdtContent>
          <w:r>
            <w:rPr>
              <w:lang w:eastAsia="es-CO"/>
            </w:rPr>
            <w:fldChar w:fldCharType="begin"/>
          </w:r>
          <w:r>
            <w:rPr>
              <w:lang w:eastAsia="es-CO"/>
            </w:rPr>
            <w:instrText xml:space="preserve"> CITATION Mic18 \l 9226 </w:instrText>
          </w:r>
          <w:r>
            <w:rPr>
              <w:lang w:eastAsia="es-CO"/>
            </w:rPr>
            <w:fldChar w:fldCharType="separate"/>
          </w:r>
          <w:r w:rsidR="00EA69B8">
            <w:rPr>
              <w:noProof/>
              <w:lang w:eastAsia="es-CO"/>
            </w:rPr>
            <w:t xml:space="preserve"> (MicroPython, 2018)</w:t>
          </w:r>
          <w:r>
            <w:rPr>
              <w:lang w:eastAsia="es-CO"/>
            </w:rPr>
            <w:fldChar w:fldCharType="end"/>
          </w:r>
        </w:sdtContent>
      </w:sdt>
    </w:p>
    <w:p w14:paraId="59B9BDE2" w14:textId="77777777" w:rsidR="009016DB" w:rsidRDefault="009016DB" w:rsidP="009016DB">
      <w:pPr>
        <w:pStyle w:val="Ttulo2"/>
      </w:pPr>
      <w:bookmarkStart w:id="63" w:name="_Toc45116227"/>
      <w:proofErr w:type="spellStart"/>
      <w:r>
        <w:t>Wi</w:t>
      </w:r>
      <w:proofErr w:type="spellEnd"/>
      <w:r>
        <w:t>-Fi</w:t>
      </w:r>
      <w:bookmarkEnd w:id="63"/>
    </w:p>
    <w:p w14:paraId="45B674F2" w14:textId="2A9FBAD5" w:rsidR="009016DB" w:rsidRDefault="009016DB" w:rsidP="009016DB">
      <w:pPr>
        <w:pStyle w:val="Sinespaciado"/>
        <w:spacing w:line="480" w:lineRule="auto"/>
        <w:rPr>
          <w:lang w:eastAsia="es-CO"/>
        </w:rPr>
      </w:pPr>
      <w:r>
        <w:rPr>
          <w:lang w:eastAsia="es-CO"/>
        </w:rPr>
        <w:t xml:space="preserve">Es una marca comercial de </w:t>
      </w:r>
      <w:proofErr w:type="spellStart"/>
      <w:r>
        <w:rPr>
          <w:lang w:eastAsia="es-CO"/>
        </w:rPr>
        <w:t>Wi</w:t>
      </w:r>
      <w:proofErr w:type="spellEnd"/>
      <w:r>
        <w:rPr>
          <w:lang w:eastAsia="es-CO"/>
        </w:rPr>
        <w:t>-Fi Alliance, tiene como objetivo fomentar las conexiones inalámbricas y la compatibilidad entre equipos.</w:t>
      </w:r>
      <w:sdt>
        <w:sdtPr>
          <w:rPr>
            <w:lang w:eastAsia="es-CO"/>
          </w:rPr>
          <w:id w:val="1904411740"/>
          <w:citation/>
        </w:sdtPr>
        <w:sdtContent>
          <w:r>
            <w:rPr>
              <w:lang w:eastAsia="es-CO"/>
            </w:rPr>
            <w:fldChar w:fldCharType="begin"/>
          </w:r>
          <w:r>
            <w:rPr>
              <w:lang w:eastAsia="es-CO"/>
            </w:rPr>
            <w:instrText xml:space="preserve"> CITATION WiF20 \l 9226 </w:instrText>
          </w:r>
          <w:r>
            <w:rPr>
              <w:lang w:eastAsia="es-CO"/>
            </w:rPr>
            <w:fldChar w:fldCharType="separate"/>
          </w:r>
          <w:r w:rsidR="00EA69B8">
            <w:rPr>
              <w:noProof/>
              <w:lang w:eastAsia="es-CO"/>
            </w:rPr>
            <w:t xml:space="preserve"> (Alliance, 2020)</w:t>
          </w:r>
          <w:r>
            <w:rPr>
              <w:lang w:eastAsia="es-CO"/>
            </w:rPr>
            <w:fldChar w:fldCharType="end"/>
          </w:r>
        </w:sdtContent>
      </w:sdt>
    </w:p>
    <w:p w14:paraId="03B14CB2" w14:textId="77777777" w:rsidR="009016DB" w:rsidRDefault="009016DB" w:rsidP="009016DB">
      <w:pPr>
        <w:pStyle w:val="Sinespaciado"/>
        <w:spacing w:line="480" w:lineRule="auto"/>
        <w:rPr>
          <w:lang w:eastAsia="es-CO"/>
        </w:rPr>
      </w:pPr>
      <w:r>
        <w:rPr>
          <w:lang w:eastAsia="es-CO"/>
        </w:rPr>
        <w:t xml:space="preserve">Actualmente se ha popularizado a tal grado que teniendo un dispositivo compatible con </w:t>
      </w:r>
      <w:proofErr w:type="spellStart"/>
      <w:r>
        <w:rPr>
          <w:lang w:eastAsia="es-CO"/>
        </w:rPr>
        <w:t>Wi</w:t>
      </w:r>
      <w:proofErr w:type="spellEnd"/>
      <w:r>
        <w:rPr>
          <w:lang w:eastAsia="es-CO"/>
        </w:rPr>
        <w:t>-Fi se puede conectar a la red inalámbricamente desde cualquier parte del mundo, esto es debido a la gran ventaja de esta tecnología en cuanto a la ausencia de cables.</w:t>
      </w:r>
    </w:p>
    <w:p w14:paraId="43D807E7" w14:textId="77777777" w:rsidR="009016DB" w:rsidRDefault="009016DB" w:rsidP="009016DB">
      <w:pPr>
        <w:pStyle w:val="Ttulo2"/>
      </w:pPr>
      <w:bookmarkStart w:id="64" w:name="_Toc44878933"/>
      <w:bookmarkStart w:id="65" w:name="_Toc44879278"/>
      <w:bookmarkStart w:id="66" w:name="_Toc44878934"/>
      <w:bookmarkStart w:id="67" w:name="_Toc44879279"/>
      <w:bookmarkStart w:id="68" w:name="_Toc45116228"/>
      <w:bookmarkEnd w:id="64"/>
      <w:bookmarkEnd w:id="65"/>
      <w:bookmarkEnd w:id="66"/>
      <w:bookmarkEnd w:id="67"/>
      <w:r>
        <w:t>PWM</w:t>
      </w:r>
      <w:bookmarkEnd w:id="68"/>
      <w:r>
        <w:t xml:space="preserve"> </w:t>
      </w:r>
    </w:p>
    <w:p w14:paraId="51B40E72" w14:textId="54F1C0E4" w:rsidR="009016DB" w:rsidRDefault="009016DB" w:rsidP="009016DB">
      <w:pPr>
        <w:pStyle w:val="Sinespaciado"/>
        <w:spacing w:line="480" w:lineRule="auto"/>
        <w:rPr>
          <w:lang w:eastAsia="es-CO"/>
        </w:rPr>
      </w:pPr>
      <w:r>
        <w:rPr>
          <w:lang w:eastAsia="es-CO"/>
        </w:rPr>
        <w:t xml:space="preserve">La modulación por ancho de pulsos es una seña cuadrada la cual se puede variar cuánto dura esta señal en el nivel alto (generalmente VCC) y nivel bajo (generalmente GND), durante un periodo de tiempo determinado. Lo que se logra con esto es variar la tensión media, esta variación puede hacer que el comportamiento en un componente cambie, por ejemplo, el brillo en un LED o la velocidad en un motor de corriente continua </w:t>
      </w:r>
      <w:sdt>
        <w:sdtPr>
          <w:rPr>
            <w:lang w:eastAsia="es-CO"/>
          </w:rPr>
          <w:id w:val="-1745402377"/>
          <w:citation/>
        </w:sdtPr>
        <w:sdtContent>
          <w:r>
            <w:rPr>
              <w:lang w:eastAsia="es-CO"/>
            </w:rPr>
            <w:fldChar w:fldCharType="begin"/>
          </w:r>
          <w:r>
            <w:rPr>
              <w:lang w:eastAsia="es-CO"/>
            </w:rPr>
            <w:instrText xml:space="preserve"> CITATION Góm18 \l 9226 </w:instrText>
          </w:r>
          <w:r>
            <w:rPr>
              <w:lang w:eastAsia="es-CO"/>
            </w:rPr>
            <w:fldChar w:fldCharType="separate"/>
          </w:r>
          <w:r w:rsidR="00EA69B8">
            <w:rPr>
              <w:noProof/>
              <w:lang w:eastAsia="es-CO"/>
            </w:rPr>
            <w:t>(Gómez, 2018)</w:t>
          </w:r>
          <w:r>
            <w:rPr>
              <w:lang w:eastAsia="es-CO"/>
            </w:rPr>
            <w:fldChar w:fldCharType="end"/>
          </w:r>
        </w:sdtContent>
      </w:sdt>
      <w:r>
        <w:rPr>
          <w:lang w:eastAsia="es-CO"/>
        </w:rPr>
        <w:t>.</w:t>
      </w:r>
    </w:p>
    <w:p w14:paraId="039B09FA" w14:textId="77777777" w:rsidR="009016DB" w:rsidRDefault="009016DB" w:rsidP="009016DB">
      <w:pPr>
        <w:pStyle w:val="Sinespaciado"/>
        <w:spacing w:line="480" w:lineRule="auto"/>
        <w:rPr>
          <w:lang w:eastAsia="es-CO"/>
        </w:rPr>
      </w:pPr>
    </w:p>
    <w:p w14:paraId="6DDA7823" w14:textId="77777777" w:rsidR="009016DB" w:rsidRDefault="009016DB" w:rsidP="009016DB">
      <w:pPr>
        <w:pStyle w:val="Sinespaciado"/>
        <w:spacing w:line="480" w:lineRule="auto"/>
        <w:rPr>
          <w:lang w:eastAsia="es-CO"/>
        </w:rPr>
      </w:pPr>
    </w:p>
    <w:p w14:paraId="713FB905" w14:textId="77777777" w:rsidR="009016DB" w:rsidRDefault="009016DB" w:rsidP="009016DB">
      <w:pPr>
        <w:pStyle w:val="Sinespaciado"/>
        <w:spacing w:line="480" w:lineRule="auto"/>
        <w:rPr>
          <w:lang w:eastAsia="es-CO"/>
        </w:rPr>
      </w:pPr>
    </w:p>
    <w:p w14:paraId="34A9DAA5" w14:textId="77777777" w:rsidR="009016DB" w:rsidRDefault="009016DB" w:rsidP="009016DB">
      <w:pPr>
        <w:pStyle w:val="Sinespaciado"/>
        <w:spacing w:line="480" w:lineRule="auto"/>
        <w:rPr>
          <w:lang w:eastAsia="es-CO"/>
        </w:rPr>
      </w:pPr>
    </w:p>
    <w:p w14:paraId="7335C015" w14:textId="77777777" w:rsidR="009016DB" w:rsidRDefault="009016DB" w:rsidP="009016DB">
      <w:pPr>
        <w:pStyle w:val="Ttulo1"/>
        <w:tabs>
          <w:tab w:val="left" w:pos="142"/>
        </w:tabs>
        <w:spacing w:line="480" w:lineRule="auto"/>
        <w:ind w:left="0"/>
        <w:jc w:val="center"/>
        <w:rPr>
          <w:rFonts w:cs="Times New Roman"/>
        </w:rPr>
      </w:pPr>
      <w:bookmarkStart w:id="69" w:name="_Ref45115033"/>
      <w:bookmarkStart w:id="70" w:name="_Toc45116229"/>
      <w:r w:rsidRPr="00FD0AA3">
        <w:rPr>
          <w:rFonts w:cs="Times New Roman"/>
        </w:rPr>
        <w:lastRenderedPageBreak/>
        <w:t>M</w:t>
      </w:r>
      <w:r w:rsidR="00557A0F" w:rsidRPr="00FD0AA3">
        <w:rPr>
          <w:rFonts w:cs="Times New Roman"/>
        </w:rPr>
        <w:t>etodolog</w:t>
      </w:r>
      <w:r w:rsidR="00557A0F">
        <w:rPr>
          <w:rFonts w:cs="Times New Roman"/>
        </w:rPr>
        <w:t>ía</w:t>
      </w:r>
      <w:bookmarkEnd w:id="69"/>
      <w:bookmarkEnd w:id="70"/>
    </w:p>
    <w:p w14:paraId="7016E527" w14:textId="77777777" w:rsidR="009016DB" w:rsidRPr="000A0A65" w:rsidRDefault="009016DB" w:rsidP="009016DB"/>
    <w:p w14:paraId="39620F5E" w14:textId="77777777" w:rsidR="009016DB" w:rsidRDefault="009016DB" w:rsidP="009016DB">
      <w:pPr>
        <w:pStyle w:val="Ttulo2"/>
      </w:pPr>
      <w:bookmarkStart w:id="71" w:name="_Toc45116230"/>
      <w:r>
        <w:t>Objetivo 1 – Construir bloques básicos de programación visual bajo el entorno de Blockly</w:t>
      </w:r>
      <w:bookmarkEnd w:id="71"/>
    </w:p>
    <w:p w14:paraId="01F448EB" w14:textId="77777777" w:rsidR="009016DB" w:rsidRPr="00FD0AA3" w:rsidRDefault="009016DB" w:rsidP="009016DB">
      <w:pPr>
        <w:pStyle w:val="Ttulo3"/>
      </w:pPr>
      <w:bookmarkStart w:id="72" w:name="_Toc45116231"/>
      <w:r>
        <w:rPr>
          <w:lang w:eastAsia="es-CO"/>
        </w:rPr>
        <w:t xml:space="preserve">Actividad 1.1 - </w:t>
      </w:r>
      <w:r w:rsidRPr="00FD0AA3">
        <w:t>Selección de bloques funcionales</w:t>
      </w:r>
      <w:r>
        <w:t xml:space="preserve"> y la metodología de construcción</w:t>
      </w:r>
      <w:bookmarkEnd w:id="72"/>
    </w:p>
    <w:p w14:paraId="139E0297" w14:textId="3C49CAC3" w:rsidR="009016DB" w:rsidRDefault="009016DB" w:rsidP="009016DB">
      <w:pPr>
        <w:tabs>
          <w:tab w:val="left" w:pos="142"/>
        </w:tabs>
        <w:spacing w:line="480" w:lineRule="auto"/>
        <w:ind w:left="0"/>
        <w:jc w:val="both"/>
        <w:rPr>
          <w:rFonts w:cs="Times New Roman"/>
        </w:rPr>
      </w:pPr>
      <w:r w:rsidRPr="00FD0AA3">
        <w:rPr>
          <w:rFonts w:cs="Times New Roman"/>
          <w:noProof/>
          <w:lang w:val="en-US"/>
        </w:rPr>
        <w:drawing>
          <wp:anchor distT="0" distB="0" distL="114300" distR="114300" simplePos="0" relativeHeight="251667456" behindDoc="0" locked="0" layoutInCell="1" allowOverlap="1" wp14:anchorId="68E52A45" wp14:editId="0F5CE61D">
            <wp:simplePos x="0" y="0"/>
            <wp:positionH relativeFrom="margin">
              <wp:align>center</wp:align>
            </wp:positionH>
            <wp:positionV relativeFrom="paragraph">
              <wp:posOffset>1323340</wp:posOffset>
            </wp:positionV>
            <wp:extent cx="3200400" cy="2719070"/>
            <wp:effectExtent l="0" t="0" r="0" b="508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1568" t="22934" r="32281" b="22450"/>
                    <a:stretch/>
                  </pic:blipFill>
                  <pic:spPr bwMode="auto">
                    <a:xfrm>
                      <a:off x="0" y="0"/>
                      <a:ext cx="320040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AA3">
        <w:rPr>
          <w:rFonts w:cs="Times New Roman"/>
        </w:rPr>
        <w:t xml:space="preserve">Se trabajará la tarjeta ESP32 con el Firmware de </w:t>
      </w:r>
      <w:proofErr w:type="spellStart"/>
      <w:r w:rsidRPr="00FD0AA3">
        <w:rPr>
          <w:rFonts w:cs="Times New Roman"/>
        </w:rPr>
        <w:t>MicroPython</w:t>
      </w:r>
      <w:proofErr w:type="spellEnd"/>
      <w:r w:rsidRPr="00FD0AA3">
        <w:rPr>
          <w:rFonts w:cs="Times New Roman"/>
        </w:rPr>
        <w:t>, para lo cual se deben seleccionar el tipo de bloques que necesita</w:t>
      </w:r>
      <w:r>
        <w:rPr>
          <w:rFonts w:cs="Times New Roman"/>
        </w:rPr>
        <w:t xml:space="preserve"> </w:t>
      </w:r>
      <w:r w:rsidRPr="00FD0AA3">
        <w:rPr>
          <w:rFonts w:cs="Times New Roman"/>
        </w:rPr>
        <w:t>y las especificaciones de la tarjeta de desarrollo (</w:t>
      </w:r>
      <w:r w:rsidRPr="00762C2E">
        <w:rPr>
          <w:rFonts w:cs="Times New Roman"/>
        </w:rPr>
        <w:t>véase</w:t>
      </w:r>
      <w:r w:rsidR="004202B7">
        <w:rPr>
          <w:rFonts w:cs="Times New Roman"/>
        </w:rPr>
        <w:t xml:space="preserve"> </w:t>
      </w:r>
      <w:r w:rsidR="004202B7">
        <w:rPr>
          <w:rFonts w:cs="Times New Roman"/>
        </w:rPr>
        <w:fldChar w:fldCharType="begin"/>
      </w:r>
      <w:r w:rsidR="004202B7">
        <w:rPr>
          <w:rFonts w:cs="Times New Roman"/>
        </w:rPr>
        <w:instrText xml:space="preserve"> REF _Ref45114958 \h </w:instrText>
      </w:r>
      <w:r w:rsidR="004202B7">
        <w:rPr>
          <w:rFonts w:cs="Times New Roman"/>
        </w:rPr>
      </w:r>
      <w:r w:rsidR="004202B7">
        <w:rPr>
          <w:rFonts w:cs="Times New Roman"/>
        </w:rPr>
        <w:fldChar w:fldCharType="separate"/>
      </w:r>
      <w:r w:rsidR="000C4D4A">
        <w:t xml:space="preserve">Ilustración </w:t>
      </w:r>
      <w:r w:rsidR="000C4D4A">
        <w:rPr>
          <w:noProof/>
        </w:rPr>
        <w:t>5</w:t>
      </w:r>
      <w:r w:rsidR="004202B7">
        <w:rPr>
          <w:rFonts w:cs="Times New Roman"/>
        </w:rPr>
        <w:fldChar w:fldCharType="end"/>
      </w:r>
      <w:r w:rsidRPr="00FD0AA3">
        <w:rPr>
          <w:rFonts w:cs="Times New Roman"/>
        </w:rPr>
        <w:t>).</w:t>
      </w:r>
      <w:r>
        <w:rPr>
          <w:rFonts w:cs="Times New Roman"/>
        </w:rPr>
        <w:t xml:space="preserve"> </w:t>
      </w:r>
      <w:r w:rsidRPr="00FD0AA3">
        <w:rPr>
          <w:rFonts w:cs="Times New Roman"/>
        </w:rPr>
        <w:t xml:space="preserve">Estos bloques </w:t>
      </w:r>
      <w:r>
        <w:rPr>
          <w:rFonts w:cs="Times New Roman"/>
        </w:rPr>
        <w:t>pueden ser</w:t>
      </w:r>
      <w:r w:rsidRPr="00FD0AA3">
        <w:rPr>
          <w:rFonts w:cs="Times New Roman"/>
        </w:rPr>
        <w:t xml:space="preserve"> WI-FI, Bluetooth,</w:t>
      </w:r>
      <w:r>
        <w:rPr>
          <w:rFonts w:cs="Times New Roman"/>
        </w:rPr>
        <w:t xml:space="preserve"> </w:t>
      </w:r>
      <w:r w:rsidRPr="00FD0AA3">
        <w:rPr>
          <w:rFonts w:cs="Times New Roman"/>
        </w:rPr>
        <w:t>PWM, entre otros.</w:t>
      </w:r>
    </w:p>
    <w:p w14:paraId="2FD61C92" w14:textId="77777777" w:rsidR="009016DB" w:rsidRPr="006B7991" w:rsidRDefault="009016DB" w:rsidP="009016DB">
      <w:pPr>
        <w:pStyle w:val="Sinespaciado"/>
        <w:spacing w:line="480" w:lineRule="auto"/>
        <w:rPr>
          <w:lang w:eastAsia="es-CO"/>
        </w:rPr>
      </w:pPr>
    </w:p>
    <w:p w14:paraId="4412E2FB" w14:textId="77777777" w:rsidR="009016DB" w:rsidRDefault="009016DB" w:rsidP="009016DB">
      <w:pPr>
        <w:tabs>
          <w:tab w:val="left" w:pos="142"/>
        </w:tabs>
        <w:spacing w:line="480" w:lineRule="auto"/>
        <w:ind w:left="0"/>
        <w:rPr>
          <w:rFonts w:cs="Times New Roman"/>
          <w:szCs w:val="24"/>
        </w:rPr>
      </w:pPr>
    </w:p>
    <w:p w14:paraId="239A9E23" w14:textId="77777777" w:rsidR="009016DB" w:rsidRDefault="009016DB" w:rsidP="009016DB">
      <w:pPr>
        <w:tabs>
          <w:tab w:val="left" w:pos="142"/>
        </w:tabs>
        <w:spacing w:line="480" w:lineRule="auto"/>
        <w:ind w:left="0"/>
        <w:rPr>
          <w:rFonts w:cs="Times New Roman"/>
          <w:szCs w:val="24"/>
        </w:rPr>
      </w:pPr>
    </w:p>
    <w:p w14:paraId="7DB16E37" w14:textId="77777777" w:rsidR="009016DB" w:rsidRDefault="009016DB" w:rsidP="009016DB">
      <w:pPr>
        <w:tabs>
          <w:tab w:val="left" w:pos="142"/>
        </w:tabs>
        <w:spacing w:line="480" w:lineRule="auto"/>
        <w:ind w:left="0"/>
        <w:rPr>
          <w:rFonts w:cs="Times New Roman"/>
          <w:szCs w:val="24"/>
        </w:rPr>
      </w:pPr>
    </w:p>
    <w:p w14:paraId="1ADE3B74" w14:textId="77777777" w:rsidR="009016DB" w:rsidRDefault="009016DB" w:rsidP="009016DB">
      <w:pPr>
        <w:tabs>
          <w:tab w:val="left" w:pos="142"/>
        </w:tabs>
        <w:spacing w:line="480" w:lineRule="auto"/>
        <w:ind w:left="0"/>
        <w:rPr>
          <w:rFonts w:cs="Times New Roman"/>
          <w:szCs w:val="24"/>
        </w:rPr>
      </w:pPr>
    </w:p>
    <w:p w14:paraId="5A9B9433" w14:textId="77777777" w:rsidR="009016DB" w:rsidRDefault="009016DB" w:rsidP="009016DB">
      <w:pPr>
        <w:tabs>
          <w:tab w:val="left" w:pos="142"/>
        </w:tabs>
        <w:spacing w:line="480" w:lineRule="auto"/>
        <w:ind w:left="0"/>
        <w:rPr>
          <w:rFonts w:cs="Times New Roman"/>
          <w:szCs w:val="24"/>
        </w:rPr>
      </w:pPr>
    </w:p>
    <w:p w14:paraId="1D91582C" w14:textId="77777777" w:rsidR="009016DB" w:rsidRDefault="009016DB" w:rsidP="009016DB">
      <w:pPr>
        <w:tabs>
          <w:tab w:val="left" w:pos="142"/>
        </w:tabs>
        <w:spacing w:line="480" w:lineRule="auto"/>
        <w:ind w:left="0"/>
        <w:rPr>
          <w:rFonts w:cs="Times New Roman"/>
          <w:szCs w:val="24"/>
        </w:rPr>
      </w:pPr>
      <w:r>
        <w:rPr>
          <w:noProof/>
          <w:lang w:val="en-US"/>
        </w:rPr>
        <mc:AlternateContent>
          <mc:Choice Requires="wps">
            <w:drawing>
              <wp:anchor distT="0" distB="0" distL="114300" distR="114300" simplePos="0" relativeHeight="251668480" behindDoc="0" locked="0" layoutInCell="1" allowOverlap="1" wp14:anchorId="4AE783B0" wp14:editId="2EB3CE15">
                <wp:simplePos x="0" y="0"/>
                <wp:positionH relativeFrom="column">
                  <wp:posOffset>1215390</wp:posOffset>
                </wp:positionH>
                <wp:positionV relativeFrom="paragraph">
                  <wp:posOffset>156846</wp:posOffset>
                </wp:positionV>
                <wp:extent cx="3904180" cy="20955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3904180" cy="209550"/>
                        </a:xfrm>
                        <a:prstGeom prst="rect">
                          <a:avLst/>
                        </a:prstGeom>
                        <a:solidFill>
                          <a:prstClr val="white"/>
                        </a:solidFill>
                        <a:ln>
                          <a:noFill/>
                        </a:ln>
                        <a:effectLst/>
                      </wps:spPr>
                      <wps:txbx>
                        <w:txbxContent>
                          <w:p w14:paraId="3B1015B4" w14:textId="58FF3863" w:rsidR="000C4D4A" w:rsidRPr="00512944" w:rsidRDefault="000C4D4A" w:rsidP="009016DB">
                            <w:pPr>
                              <w:pStyle w:val="Descripcin"/>
                              <w:rPr>
                                <w:rFonts w:cs="Times New Roman"/>
                                <w:noProof/>
                                <w:sz w:val="24"/>
                              </w:rPr>
                            </w:pPr>
                            <w:bookmarkStart w:id="73" w:name="_Toc44880891"/>
                            <w:bookmarkStart w:id="74" w:name="_Ref45114958"/>
                            <w:bookmarkStart w:id="75"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74"/>
                            <w:r>
                              <w:t xml:space="preserve"> </w:t>
                            </w:r>
                            <w:r w:rsidRPr="00D33DE6">
                              <w:t>Diagrama de bloques de funciones (Tomada de: ESP32 página 12)</w:t>
                            </w:r>
                            <w:bookmarkEnd w:id="73"/>
                            <w:bookmarkEnd w:id="75"/>
                          </w:p>
                          <w:p w14:paraId="731D66F7" w14:textId="77777777" w:rsidR="000C4D4A" w:rsidRPr="00512944" w:rsidRDefault="000C4D4A" w:rsidP="009016DB">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83B0" id="Cuadro de texto 44" o:spid="_x0000_s1030" type="#_x0000_t202" style="position:absolute;left:0;text-align:left;margin-left:95.7pt;margin-top:12.35pt;width:307.4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" stroked="f">
                <v:textbox inset="0,0,0,0">
                  <w:txbxContent>
                    <w:p w14:paraId="3B1015B4" w14:textId="58FF3863" w:rsidR="000C4D4A" w:rsidRPr="00512944" w:rsidRDefault="000C4D4A" w:rsidP="009016DB">
                      <w:pPr>
                        <w:pStyle w:val="Descripcin"/>
                        <w:rPr>
                          <w:rFonts w:cs="Times New Roman"/>
                          <w:noProof/>
                          <w:sz w:val="24"/>
                        </w:rPr>
                      </w:pPr>
                      <w:bookmarkStart w:id="76" w:name="_Toc44880891"/>
                      <w:bookmarkStart w:id="77" w:name="_Ref45114958"/>
                      <w:bookmarkStart w:id="78" w:name="_Toc45116271"/>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bookmarkEnd w:id="77"/>
                      <w:r>
                        <w:t xml:space="preserve"> </w:t>
                      </w:r>
                      <w:r w:rsidRPr="00D33DE6">
                        <w:t>Diagrama de bloques de funciones (Tomada de: ESP32 página 12)</w:t>
                      </w:r>
                      <w:bookmarkEnd w:id="76"/>
                      <w:bookmarkEnd w:id="78"/>
                    </w:p>
                    <w:p w14:paraId="731D66F7" w14:textId="77777777" w:rsidR="000C4D4A" w:rsidRPr="00512944" w:rsidRDefault="000C4D4A" w:rsidP="009016DB">
                      <w:pPr>
                        <w:pStyle w:val="Descripcin"/>
                        <w:rPr>
                          <w:rFonts w:cs="Times New Roman"/>
                          <w:noProof/>
                          <w:sz w:val="24"/>
                        </w:rPr>
                      </w:pPr>
                    </w:p>
                  </w:txbxContent>
                </v:textbox>
              </v:shape>
            </w:pict>
          </mc:Fallback>
        </mc:AlternateContent>
      </w:r>
    </w:p>
    <w:p w14:paraId="6BF05C2F" w14:textId="3D632209" w:rsidR="009016DB" w:rsidRDefault="009016DB" w:rsidP="009016DB">
      <w:pPr>
        <w:tabs>
          <w:tab w:val="left" w:pos="142"/>
        </w:tabs>
        <w:spacing w:line="480" w:lineRule="auto"/>
        <w:ind w:left="0"/>
        <w:jc w:val="both"/>
        <w:rPr>
          <w:rFonts w:cs="Times New Roman"/>
        </w:rPr>
      </w:pPr>
      <w:r>
        <w:rPr>
          <w:rFonts w:cs="Times New Roman"/>
        </w:rPr>
        <w:t>E</w:t>
      </w:r>
      <w:r w:rsidRPr="00FD0AA3">
        <w:rPr>
          <w:rFonts w:cs="Times New Roman"/>
        </w:rPr>
        <w:t>l paquete de demostración de Blockly</w:t>
      </w:r>
      <w:r>
        <w:rPr>
          <w:rFonts w:cs="Times New Roman"/>
        </w:rPr>
        <w:t xml:space="preserve"> (Google)</w:t>
      </w:r>
      <w:r w:rsidRPr="00FD0AA3">
        <w:rPr>
          <w:rFonts w:cs="Times New Roman"/>
        </w:rPr>
        <w:t xml:space="preserve">, </w:t>
      </w:r>
      <w:r>
        <w:rPr>
          <w:rFonts w:cs="Times New Roman"/>
        </w:rPr>
        <w:t xml:space="preserve">incluye el Blockly </w:t>
      </w:r>
      <w:proofErr w:type="spellStart"/>
      <w:r>
        <w:rPr>
          <w:rFonts w:cs="Times New Roman"/>
        </w:rPr>
        <w:t>Developer</w:t>
      </w:r>
      <w:proofErr w:type="spellEnd"/>
      <w:r>
        <w:rPr>
          <w:rFonts w:cs="Times New Roman"/>
        </w:rPr>
        <w:t xml:space="preserve"> Tools (véase </w:t>
      </w:r>
      <w:r w:rsidR="004202B7">
        <w:rPr>
          <w:rFonts w:cs="Times New Roman"/>
        </w:rPr>
        <w:fldChar w:fldCharType="begin"/>
      </w:r>
      <w:r w:rsidR="004202B7">
        <w:rPr>
          <w:rFonts w:cs="Times New Roman"/>
        </w:rPr>
        <w:instrText xml:space="preserve"> REF _Ref45114965 \h </w:instrText>
      </w:r>
      <w:r w:rsidR="004202B7">
        <w:rPr>
          <w:rFonts w:cs="Times New Roman"/>
        </w:rPr>
      </w:r>
      <w:r w:rsidR="004202B7">
        <w:rPr>
          <w:rFonts w:cs="Times New Roman"/>
        </w:rPr>
        <w:fldChar w:fldCharType="separate"/>
      </w:r>
      <w:r w:rsidR="000C4D4A">
        <w:t xml:space="preserve">Ilustración </w:t>
      </w:r>
      <w:r w:rsidR="000C4D4A">
        <w:rPr>
          <w:noProof/>
        </w:rPr>
        <w:t>6</w:t>
      </w:r>
      <w:r w:rsidR="004202B7">
        <w:rPr>
          <w:rFonts w:cs="Times New Roman"/>
        </w:rPr>
        <w:fldChar w:fldCharType="end"/>
      </w:r>
      <w:r>
        <w:rPr>
          <w:rFonts w:cs="Times New Roman"/>
        </w:rPr>
        <w:t>), el cual permite diseñar bloques dependiendo de la función que va a cumplir.</w:t>
      </w:r>
    </w:p>
    <w:p w14:paraId="7F0D6CDC" w14:textId="77777777" w:rsidR="009016DB" w:rsidRDefault="009016DB" w:rsidP="009016DB">
      <w:pPr>
        <w:tabs>
          <w:tab w:val="left" w:pos="142"/>
        </w:tabs>
        <w:spacing w:line="480" w:lineRule="auto"/>
        <w:ind w:left="0"/>
        <w:rPr>
          <w:rFonts w:cs="Times New Roman"/>
        </w:rPr>
      </w:pPr>
    </w:p>
    <w:p w14:paraId="41162271" w14:textId="77777777" w:rsidR="009016DB" w:rsidRDefault="009016DB" w:rsidP="009016DB">
      <w:pPr>
        <w:tabs>
          <w:tab w:val="left" w:pos="142"/>
        </w:tabs>
        <w:spacing w:line="480" w:lineRule="auto"/>
        <w:ind w:left="0"/>
        <w:rPr>
          <w:rFonts w:cs="Times New Roman"/>
        </w:rPr>
      </w:pPr>
    </w:p>
    <w:p w14:paraId="09341FE5" w14:textId="77777777" w:rsidR="009016DB" w:rsidRDefault="009016DB" w:rsidP="009016DB">
      <w:pPr>
        <w:tabs>
          <w:tab w:val="left" w:pos="142"/>
        </w:tabs>
        <w:spacing w:line="480" w:lineRule="auto"/>
        <w:ind w:left="0"/>
        <w:rPr>
          <w:rFonts w:cs="Times New Roman"/>
        </w:rPr>
      </w:pPr>
    </w:p>
    <w:p w14:paraId="2FB85BAD" w14:textId="77777777" w:rsidR="009016DB" w:rsidRDefault="009016DB" w:rsidP="009016DB">
      <w:pPr>
        <w:tabs>
          <w:tab w:val="left" w:pos="142"/>
        </w:tabs>
        <w:spacing w:line="480" w:lineRule="auto"/>
        <w:ind w:left="0"/>
        <w:rPr>
          <w:rFonts w:cs="Times New Roman"/>
          <w:noProof/>
          <w:lang w:eastAsia="es-CO"/>
        </w:rPr>
      </w:pPr>
      <w:r w:rsidRPr="00FD0AA3">
        <w:rPr>
          <w:rFonts w:cs="Times New Roman"/>
          <w:noProof/>
          <w:lang w:val="en-US"/>
        </w:rPr>
        <w:drawing>
          <wp:anchor distT="0" distB="0" distL="114300" distR="114300" simplePos="0" relativeHeight="251669504" behindDoc="0" locked="0" layoutInCell="1" allowOverlap="1" wp14:anchorId="42F5B89F" wp14:editId="67B8800E">
            <wp:simplePos x="0" y="0"/>
            <wp:positionH relativeFrom="margin">
              <wp:align>right</wp:align>
            </wp:positionH>
            <wp:positionV relativeFrom="paragraph">
              <wp:posOffset>5715</wp:posOffset>
            </wp:positionV>
            <wp:extent cx="5612130" cy="268605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8751" b="6156"/>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BA43" w14:textId="77777777" w:rsidR="009016DB" w:rsidRDefault="009016DB" w:rsidP="009016DB">
      <w:pPr>
        <w:tabs>
          <w:tab w:val="left" w:pos="142"/>
        </w:tabs>
        <w:spacing w:line="480" w:lineRule="auto"/>
        <w:ind w:left="0"/>
        <w:rPr>
          <w:rFonts w:cs="Times New Roman"/>
          <w:noProof/>
          <w:lang w:eastAsia="es-CO"/>
        </w:rPr>
      </w:pPr>
    </w:p>
    <w:p w14:paraId="2D7381F2" w14:textId="77777777" w:rsidR="009016DB" w:rsidRDefault="009016DB" w:rsidP="009016DB">
      <w:pPr>
        <w:tabs>
          <w:tab w:val="left" w:pos="142"/>
        </w:tabs>
        <w:spacing w:line="480" w:lineRule="auto"/>
        <w:ind w:left="0"/>
        <w:rPr>
          <w:rFonts w:cs="Times New Roman"/>
          <w:noProof/>
          <w:lang w:eastAsia="es-CO"/>
        </w:rPr>
      </w:pPr>
    </w:p>
    <w:p w14:paraId="434CE014" w14:textId="77777777" w:rsidR="009016DB" w:rsidRDefault="009016DB" w:rsidP="009016DB">
      <w:pPr>
        <w:tabs>
          <w:tab w:val="left" w:pos="142"/>
        </w:tabs>
        <w:spacing w:line="480" w:lineRule="auto"/>
        <w:ind w:left="0"/>
        <w:rPr>
          <w:rFonts w:cs="Times New Roman"/>
        </w:rPr>
      </w:pPr>
    </w:p>
    <w:p w14:paraId="773D3DD2" w14:textId="77777777" w:rsidR="009016DB" w:rsidRDefault="009016DB" w:rsidP="009016DB">
      <w:pPr>
        <w:tabs>
          <w:tab w:val="left" w:pos="142"/>
        </w:tabs>
        <w:spacing w:line="480" w:lineRule="auto"/>
        <w:ind w:left="0"/>
        <w:rPr>
          <w:rFonts w:cs="Times New Roman"/>
        </w:rPr>
      </w:pPr>
    </w:p>
    <w:p w14:paraId="0379AA56" w14:textId="77777777" w:rsidR="009016DB" w:rsidRDefault="009016DB" w:rsidP="009016DB">
      <w:pPr>
        <w:tabs>
          <w:tab w:val="left" w:pos="142"/>
        </w:tabs>
        <w:spacing w:line="480" w:lineRule="auto"/>
        <w:ind w:left="0"/>
        <w:rPr>
          <w:rFonts w:cs="Times New Roman"/>
        </w:rPr>
      </w:pPr>
    </w:p>
    <w:p w14:paraId="6D886142" w14:textId="77777777" w:rsidR="009016DB" w:rsidRDefault="009016DB" w:rsidP="009016DB">
      <w:pPr>
        <w:tabs>
          <w:tab w:val="left" w:pos="142"/>
        </w:tabs>
        <w:spacing w:line="480" w:lineRule="auto"/>
        <w:ind w:left="0"/>
        <w:rPr>
          <w:rFonts w:cs="Times New Roman"/>
        </w:rPr>
      </w:pPr>
      <w:r>
        <w:rPr>
          <w:noProof/>
          <w:lang w:val="en-US"/>
        </w:rPr>
        <mc:AlternateContent>
          <mc:Choice Requires="wps">
            <w:drawing>
              <wp:anchor distT="0" distB="0" distL="114300" distR="114300" simplePos="0" relativeHeight="251670528" behindDoc="0" locked="0" layoutInCell="1" allowOverlap="1" wp14:anchorId="2C158030" wp14:editId="4FE388E1">
                <wp:simplePos x="0" y="0"/>
                <wp:positionH relativeFrom="margin">
                  <wp:align>left</wp:align>
                </wp:positionH>
                <wp:positionV relativeFrom="paragraph">
                  <wp:posOffset>26670</wp:posOffset>
                </wp:positionV>
                <wp:extent cx="5612130" cy="635"/>
                <wp:effectExtent l="0" t="0" r="7620" b="8255"/>
                <wp:wrapNone/>
                <wp:docPr id="45" name="Cuadro de texto 4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171A27A1" w14:textId="4498F7EF" w:rsidR="000C4D4A" w:rsidRPr="003B4216" w:rsidRDefault="000C4D4A" w:rsidP="009016DB">
                            <w:pPr>
                              <w:pStyle w:val="Descripcin"/>
                              <w:jc w:val="center"/>
                              <w:rPr>
                                <w:rFonts w:cs="Times New Roman"/>
                                <w:noProof/>
                                <w:sz w:val="24"/>
                              </w:rPr>
                            </w:pPr>
                            <w:bookmarkStart w:id="79" w:name="_Toc44880892"/>
                            <w:bookmarkStart w:id="80" w:name="_Ref45114965"/>
                            <w:bookmarkStart w:id="81"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80"/>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79"/>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8030" id="Cuadro de texto 45" o:spid="_x0000_s1031" type="#_x0000_t202" style="position:absolute;left:0;text-align:left;margin-left:0;margin-top:2.1pt;width:441.9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" stroked="f">
                <v:textbox style="mso-fit-shape-to-text:t" inset="0,0,0,0">
                  <w:txbxContent>
                    <w:p w14:paraId="171A27A1" w14:textId="4498F7EF" w:rsidR="000C4D4A" w:rsidRPr="003B4216" w:rsidRDefault="000C4D4A" w:rsidP="009016DB">
                      <w:pPr>
                        <w:pStyle w:val="Descripcin"/>
                        <w:jc w:val="center"/>
                        <w:rPr>
                          <w:rFonts w:cs="Times New Roman"/>
                          <w:noProof/>
                          <w:sz w:val="24"/>
                        </w:rPr>
                      </w:pPr>
                      <w:bookmarkStart w:id="82" w:name="_Toc44880892"/>
                      <w:bookmarkStart w:id="83" w:name="_Ref45114965"/>
                      <w:bookmarkStart w:id="84" w:name="_Toc45116272"/>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bookmarkEnd w:id="83"/>
                      <w:r>
                        <w:t xml:space="preserve"> </w:t>
                      </w:r>
                      <w:r w:rsidRPr="004D10BC">
                        <w:t xml:space="preserve">Herramienta para elaborar bloques (Tomado de: Blockly </w:t>
                      </w:r>
                      <w:proofErr w:type="spellStart"/>
                      <w:r w:rsidRPr="004D10BC">
                        <w:t>Developer</w:t>
                      </w:r>
                      <w:proofErr w:type="spellEnd"/>
                      <w:r w:rsidRPr="004D10BC">
                        <w:t xml:space="preserve"> Tools)</w:t>
                      </w:r>
                      <w:bookmarkEnd w:id="82"/>
                      <w:bookmarkEnd w:id="84"/>
                    </w:p>
                  </w:txbxContent>
                </v:textbox>
                <w10:wrap anchorx="margin"/>
              </v:shape>
            </w:pict>
          </mc:Fallback>
        </mc:AlternateContent>
      </w:r>
    </w:p>
    <w:p w14:paraId="24080DC6" w14:textId="77777777" w:rsidR="009016DB" w:rsidRDefault="009016DB" w:rsidP="009016DB">
      <w:pPr>
        <w:tabs>
          <w:tab w:val="left" w:pos="142"/>
        </w:tabs>
        <w:spacing w:line="480" w:lineRule="auto"/>
        <w:ind w:left="0"/>
        <w:jc w:val="both"/>
        <w:rPr>
          <w:rFonts w:cs="Times New Roman"/>
        </w:rPr>
      </w:pPr>
      <w:r>
        <w:rPr>
          <w:rFonts w:cs="Times New Roman"/>
        </w:rPr>
        <w:t>Dependiendo del tipo de bloque, este deberá cumplir algunas especificaciones de</w:t>
      </w:r>
      <w:r w:rsidRPr="004D27C7">
        <w:rPr>
          <w:rFonts w:cs="Times New Roman"/>
        </w:rPr>
        <w:t xml:space="preserve"> </w:t>
      </w:r>
      <w:r>
        <w:rPr>
          <w:rFonts w:cs="Times New Roman"/>
        </w:rPr>
        <w:t>construcción, tales como;</w:t>
      </w:r>
    </w:p>
    <w:p w14:paraId="640534E0"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Paso de información: Los bloques con esta funcionalidad tienen información contenida y se podrá pasar a otros bloques.</w:t>
      </w:r>
    </w:p>
    <w:p w14:paraId="36CA6E4F"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Recibir información: Estos bloques reciben la información de los anteriores. Estos bloques pueden procesar esa información y hacer algo en específico, un ejemplo de estos son los que llaman las funciones y envío por puerto serial.</w:t>
      </w:r>
    </w:p>
    <w:p w14:paraId="0EF6ACFC" w14:textId="77777777" w:rsidR="009016DB" w:rsidRDefault="009016DB" w:rsidP="009016DB">
      <w:pPr>
        <w:pStyle w:val="Prrafodelista"/>
        <w:numPr>
          <w:ilvl w:val="0"/>
          <w:numId w:val="19"/>
        </w:numPr>
        <w:tabs>
          <w:tab w:val="left" w:pos="142"/>
        </w:tabs>
        <w:spacing w:line="480" w:lineRule="auto"/>
        <w:jc w:val="both"/>
        <w:rPr>
          <w:rFonts w:cs="Times New Roman"/>
        </w:rPr>
      </w:pPr>
      <w:r>
        <w:rPr>
          <w:rFonts w:cs="Times New Roman"/>
        </w:rPr>
        <w:t>Combinados: Son una mezcla de las dos anteriores características, estos bloques reciben información de otros bloques, la procesan y pasan la información a otros bloques. Un ejemplo de estos bloques son los ingresos a funciones con retorno.</w:t>
      </w:r>
    </w:p>
    <w:p w14:paraId="285702AF" w14:textId="77777777" w:rsidR="009016DB" w:rsidRPr="009B0AC5" w:rsidRDefault="009016DB" w:rsidP="009016DB">
      <w:pPr>
        <w:pStyle w:val="Prrafodelista"/>
        <w:numPr>
          <w:ilvl w:val="0"/>
          <w:numId w:val="19"/>
        </w:numPr>
        <w:tabs>
          <w:tab w:val="left" w:pos="142"/>
        </w:tabs>
        <w:spacing w:line="480" w:lineRule="auto"/>
        <w:jc w:val="both"/>
        <w:rPr>
          <w:rFonts w:cs="Times New Roman"/>
        </w:rPr>
      </w:pPr>
      <w:r>
        <w:rPr>
          <w:rFonts w:cs="Times New Roman"/>
        </w:rPr>
        <w:t>Condicionales, bucles y funciones: Estos bloques pueden recibir información y poderla pasar, y en su interior pueden ingresar más bloques para realizar procesos.</w:t>
      </w:r>
    </w:p>
    <w:p w14:paraId="2D0EC3D3" w14:textId="77777777" w:rsidR="009016DB" w:rsidRDefault="009016DB" w:rsidP="009016DB">
      <w:pPr>
        <w:pStyle w:val="Ttulo3"/>
      </w:pPr>
      <w:bookmarkStart w:id="85" w:name="_Toc45116232"/>
      <w:r>
        <w:rPr>
          <w:lang w:eastAsia="es-CO"/>
        </w:rPr>
        <w:lastRenderedPageBreak/>
        <w:t xml:space="preserve">Actividad 1.2 – </w:t>
      </w:r>
      <w:r>
        <w:t>Descripción de bloques funcionales en Python</w:t>
      </w:r>
      <w:bookmarkEnd w:id="85"/>
    </w:p>
    <w:p w14:paraId="2A7B3DBC" w14:textId="77777777" w:rsidR="009016DB" w:rsidRDefault="009016DB" w:rsidP="009016DB">
      <w:pPr>
        <w:tabs>
          <w:tab w:val="left" w:pos="142"/>
        </w:tabs>
        <w:spacing w:line="480" w:lineRule="auto"/>
        <w:ind w:left="0"/>
        <w:jc w:val="both"/>
        <w:rPr>
          <w:rFonts w:cs="Times New Roman"/>
          <w:szCs w:val="24"/>
        </w:rPr>
      </w:pPr>
      <w:r w:rsidRPr="00FD0AA3">
        <w:rPr>
          <w:rFonts w:cs="Times New Roman"/>
          <w:szCs w:val="24"/>
        </w:rPr>
        <w:t>Teniendo el tipo de bloque que se va a realizar, se usa la herr</w:t>
      </w:r>
      <w:r>
        <w:rPr>
          <w:rFonts w:cs="Times New Roman"/>
          <w:szCs w:val="24"/>
        </w:rPr>
        <w:t>amienta constructora de bloques. S</w:t>
      </w:r>
      <w:r w:rsidRPr="00FD0AA3">
        <w:rPr>
          <w:rFonts w:cs="Times New Roman"/>
          <w:szCs w:val="24"/>
        </w:rPr>
        <w:t xml:space="preserve">e crea el bloque dependiendo </w:t>
      </w:r>
      <w:r>
        <w:rPr>
          <w:rFonts w:cs="Times New Roman"/>
          <w:szCs w:val="24"/>
        </w:rPr>
        <w:t xml:space="preserve">del tipo y el Blockly </w:t>
      </w:r>
      <w:proofErr w:type="spellStart"/>
      <w:r>
        <w:rPr>
          <w:rFonts w:cs="Times New Roman"/>
          <w:szCs w:val="24"/>
        </w:rPr>
        <w:t>Developer</w:t>
      </w:r>
      <w:proofErr w:type="spellEnd"/>
      <w:r>
        <w:rPr>
          <w:rFonts w:cs="Times New Roman"/>
          <w:szCs w:val="24"/>
        </w:rPr>
        <w:t xml:space="preserve"> Tools devuelve un código JavaScript con espacio para un programa y aquí</w:t>
      </w:r>
      <w:r w:rsidRPr="00FD0AA3">
        <w:rPr>
          <w:rFonts w:cs="Times New Roman"/>
          <w:szCs w:val="24"/>
        </w:rPr>
        <w:t xml:space="preserve"> </w:t>
      </w:r>
      <w:r>
        <w:rPr>
          <w:rFonts w:cs="Times New Roman"/>
          <w:szCs w:val="24"/>
        </w:rPr>
        <w:t>se le asigna un código en Python dependiendo de su funcionalidad.</w:t>
      </w:r>
    </w:p>
    <w:p w14:paraId="54FC2518" w14:textId="77777777" w:rsidR="009016DB" w:rsidRDefault="009016DB" w:rsidP="009016DB">
      <w:pPr>
        <w:pStyle w:val="Ttulo3"/>
      </w:pPr>
      <w:bookmarkStart w:id="86" w:name="_Toc45116233"/>
      <w:r>
        <w:rPr>
          <w:lang w:eastAsia="es-CO"/>
        </w:rPr>
        <w:t xml:space="preserve">Actividad 1.3 – </w:t>
      </w:r>
      <w:r>
        <w:t>Integración de bloques con JavaScript</w:t>
      </w:r>
      <w:bookmarkEnd w:id="86"/>
    </w:p>
    <w:p w14:paraId="6827F4B7" w14:textId="77777777" w:rsidR="009016DB" w:rsidRPr="00ED70F2" w:rsidRDefault="009016DB" w:rsidP="009016DB">
      <w:pPr>
        <w:pStyle w:val="Sinespaciado"/>
        <w:spacing w:line="480" w:lineRule="auto"/>
      </w:pPr>
      <w:r>
        <w:t xml:space="preserve">El programa base de Blockly está escrito en JavaScript y HTML, y es aquí donde se debe integrar cada bloque que se construya, esto se hace agregando el código el bloque al programa base y compilándolo, esto ya añadirá el bloque construido a Blockly. </w:t>
      </w:r>
    </w:p>
    <w:p w14:paraId="5FE3F901" w14:textId="77777777" w:rsidR="009016DB" w:rsidRPr="000B58F7" w:rsidRDefault="009016DB" w:rsidP="009016DB">
      <w:pPr>
        <w:pStyle w:val="Ttulo2"/>
      </w:pPr>
      <w:bookmarkStart w:id="87" w:name="_Toc45116234"/>
      <w:r>
        <w:t xml:space="preserve">Objetivo 2 - </w:t>
      </w:r>
      <w:r w:rsidRPr="00FD0AA3">
        <w:t>Construir</w:t>
      </w:r>
      <w:r>
        <w:t xml:space="preserve"> un </w:t>
      </w:r>
      <w:r w:rsidRPr="00FD0AA3">
        <w:t>prototipo</w:t>
      </w:r>
      <w:r>
        <w:t xml:space="preserve"> inicial de hardware que permita probar la integración de la programación visual</w:t>
      </w:r>
      <w:bookmarkEnd w:id="87"/>
      <w:r w:rsidRPr="00FD0AA3">
        <w:t xml:space="preserve"> </w:t>
      </w:r>
    </w:p>
    <w:p w14:paraId="47D4841D" w14:textId="77777777" w:rsidR="009016DB" w:rsidRDefault="009016DB" w:rsidP="009016DB">
      <w:pPr>
        <w:pStyle w:val="Ttulo3"/>
        <w:rPr>
          <w:lang w:eastAsia="es-CO"/>
        </w:rPr>
      </w:pPr>
      <w:bookmarkStart w:id="88" w:name="_Ref44941124"/>
      <w:bookmarkStart w:id="89" w:name="_Toc45116235"/>
      <w:r>
        <w:rPr>
          <w:lang w:eastAsia="es-CO"/>
        </w:rPr>
        <w:t>Actividad 2.1 – Selección de componentes electrónicos</w:t>
      </w:r>
      <w:bookmarkEnd w:id="88"/>
      <w:bookmarkEnd w:id="89"/>
    </w:p>
    <w:p w14:paraId="3EDD23D4" w14:textId="77777777" w:rsidR="009016DB" w:rsidRDefault="009016DB" w:rsidP="009016DB">
      <w:pPr>
        <w:pStyle w:val="Sinespaciado"/>
        <w:spacing w:line="480" w:lineRule="auto"/>
        <w:rPr>
          <w:lang w:eastAsia="es-CO"/>
        </w:rPr>
      </w:pPr>
      <w:r>
        <w:rPr>
          <w:lang w:eastAsia="es-CO"/>
        </w:rPr>
        <w:t>Con las funcionalidades en hardware ya definidas, se selecciona cada componente electrónico que cumpla con esta funcionalidad, una de estas funcionalidades es la música algorítmica, por tanto, se debe seleccionar un componente que permita reproducir esta música programada.</w:t>
      </w:r>
    </w:p>
    <w:p w14:paraId="44B446F2" w14:textId="77777777" w:rsidR="009016DB" w:rsidRDefault="009016DB" w:rsidP="009016DB">
      <w:pPr>
        <w:pStyle w:val="Ttulo3"/>
        <w:rPr>
          <w:lang w:eastAsia="es-CO"/>
        </w:rPr>
      </w:pPr>
      <w:bookmarkStart w:id="90" w:name="_Toc45116236"/>
      <w:r>
        <w:rPr>
          <w:lang w:eastAsia="es-CO"/>
        </w:rPr>
        <w:t>Actividad 2.2 – Diseño de la tarjeta PCB</w:t>
      </w:r>
      <w:bookmarkEnd w:id="90"/>
    </w:p>
    <w:p w14:paraId="53127DF7" w14:textId="77777777" w:rsidR="009016DB" w:rsidRDefault="009016DB" w:rsidP="009016DB">
      <w:pPr>
        <w:pStyle w:val="Sinespaciado"/>
        <w:spacing w:line="480" w:lineRule="auto"/>
        <w:rPr>
          <w:lang w:eastAsia="es-CO"/>
        </w:rPr>
      </w:pPr>
      <w:r>
        <w:rPr>
          <w:lang w:eastAsia="es-CO"/>
        </w:rPr>
        <w:t>Ya con cada componente definido, se realiza el diseño de la tarjeta PCB con el circuito que permita el funcionamiento de cada uno de ellos y la tarjeta de desarrollo.</w:t>
      </w:r>
    </w:p>
    <w:p w14:paraId="07775496" w14:textId="77777777" w:rsidR="009016DB" w:rsidRDefault="009016DB" w:rsidP="009016DB">
      <w:pPr>
        <w:pStyle w:val="Ttulo3"/>
        <w:rPr>
          <w:lang w:eastAsia="es-CO"/>
        </w:rPr>
      </w:pPr>
      <w:bookmarkStart w:id="91" w:name="_Toc45116237"/>
      <w:r>
        <w:rPr>
          <w:lang w:eastAsia="es-CO"/>
        </w:rPr>
        <w:t>Actividad 2.3 - Ensamblaje y testeo del diseño de hardware</w:t>
      </w:r>
      <w:bookmarkEnd w:id="91"/>
    </w:p>
    <w:p w14:paraId="07F4A888" w14:textId="77777777" w:rsidR="009016DB" w:rsidRPr="009B4B5F" w:rsidRDefault="009016DB" w:rsidP="009016DB">
      <w:pPr>
        <w:pStyle w:val="Sinespaciado"/>
        <w:spacing w:line="480" w:lineRule="auto"/>
        <w:rPr>
          <w:lang w:eastAsia="es-CO"/>
        </w:rPr>
      </w:pPr>
      <w:r>
        <w:rPr>
          <w:lang w:eastAsia="es-CO"/>
        </w:rPr>
        <w:t xml:space="preserve">Con la tarjeta ya hecha, se procede a ensamblarla con cada uno de sus componentes. Luego de tenerla lista, se realizan las pruebas de funcionamiento, las cuales consisten en </w:t>
      </w:r>
      <w:r>
        <w:rPr>
          <w:lang w:eastAsia="es-CO"/>
        </w:rPr>
        <w:lastRenderedPageBreak/>
        <w:t>realizar un programa, enviar el código a la tarjeta y se verifica que cada componente este funcionando correctamente.</w:t>
      </w:r>
    </w:p>
    <w:p w14:paraId="4FF2190F" w14:textId="5BDB113A" w:rsidR="009016DB" w:rsidRDefault="009016DB" w:rsidP="009016DB">
      <w:pPr>
        <w:pStyle w:val="Ttulo2"/>
      </w:pPr>
      <w:bookmarkStart w:id="92" w:name="_Toc45116238"/>
      <w:r>
        <w:t xml:space="preserve">Objetivo 3 - Validar la </w:t>
      </w:r>
      <w:r w:rsidR="00C24B43">
        <w:t>interfaz</w:t>
      </w:r>
      <w:r>
        <w:t xml:space="preserve"> visual de programación con la tarjeta de procesamiento</w:t>
      </w:r>
      <w:bookmarkEnd w:id="92"/>
    </w:p>
    <w:p w14:paraId="15B8425F" w14:textId="77777777" w:rsidR="009016DB" w:rsidRDefault="009016DB" w:rsidP="009016DB">
      <w:pPr>
        <w:pStyle w:val="Ttulo3"/>
        <w:rPr>
          <w:lang w:eastAsia="es-CO"/>
        </w:rPr>
      </w:pPr>
      <w:bookmarkStart w:id="93" w:name="_Toc45116239"/>
      <w:r>
        <w:rPr>
          <w:lang w:eastAsia="es-CO"/>
        </w:rPr>
        <w:t xml:space="preserve">Actividad 3.1 – Instalación de </w:t>
      </w:r>
      <w:proofErr w:type="spellStart"/>
      <w:r>
        <w:rPr>
          <w:lang w:eastAsia="es-CO"/>
        </w:rPr>
        <w:t>MicroPython</w:t>
      </w:r>
      <w:proofErr w:type="spellEnd"/>
      <w:r>
        <w:rPr>
          <w:lang w:eastAsia="es-CO"/>
        </w:rPr>
        <w:t xml:space="preserve"> en el procesador ESP32</w:t>
      </w:r>
      <w:bookmarkEnd w:id="93"/>
    </w:p>
    <w:p w14:paraId="58D6FBE5" w14:textId="77777777" w:rsidR="009016DB" w:rsidRPr="006F7B4A" w:rsidRDefault="009016DB" w:rsidP="009016DB">
      <w:pPr>
        <w:pStyle w:val="Sinespaciado"/>
        <w:spacing w:line="480" w:lineRule="auto"/>
        <w:rPr>
          <w:lang w:eastAsia="es-CO"/>
        </w:rPr>
      </w:pPr>
      <w:r>
        <w:rPr>
          <w:lang w:eastAsia="es-CO"/>
        </w:rPr>
        <w:t xml:space="preserve">Las tarjetas ESP32 traen de fábrica el firmware para ser programados por el IDE de Arduino, por tanto, se debe cambiar para ser programado por </w:t>
      </w:r>
      <w:proofErr w:type="spellStart"/>
      <w:r>
        <w:rPr>
          <w:lang w:eastAsia="es-CO"/>
        </w:rPr>
        <w:t>MicroPython</w:t>
      </w:r>
      <w:proofErr w:type="spellEnd"/>
      <w:r>
        <w:rPr>
          <w:lang w:eastAsia="es-CO"/>
        </w:rPr>
        <w:t xml:space="preserve">. Para poder realizar este procedimiento se debe descargar el firmware para </w:t>
      </w:r>
      <w:proofErr w:type="spellStart"/>
      <w:r>
        <w:rPr>
          <w:lang w:eastAsia="es-CO"/>
        </w:rPr>
        <w:t>MicroPython</w:t>
      </w:r>
      <w:proofErr w:type="spellEnd"/>
      <w:r>
        <w:rPr>
          <w:lang w:eastAsia="es-CO"/>
        </w:rPr>
        <w:t xml:space="preserve"> y seguir las instrucciones del fabricante (estas instrucciones se encuentran en la página de </w:t>
      </w:r>
      <w:proofErr w:type="spellStart"/>
      <w:r>
        <w:rPr>
          <w:lang w:eastAsia="es-CO"/>
        </w:rPr>
        <w:t>SparkFun</w:t>
      </w:r>
      <w:proofErr w:type="spellEnd"/>
      <w:r>
        <w:rPr>
          <w:lang w:eastAsia="es-CO"/>
        </w:rPr>
        <w:t xml:space="preserve">) las cuales consisten en eliminar el firmware actual e instalar el de </w:t>
      </w:r>
      <w:proofErr w:type="spellStart"/>
      <w:r>
        <w:rPr>
          <w:lang w:eastAsia="es-CO"/>
        </w:rPr>
        <w:t>MicroPython</w:t>
      </w:r>
      <w:proofErr w:type="spellEnd"/>
      <w:r>
        <w:rPr>
          <w:lang w:eastAsia="es-CO"/>
        </w:rPr>
        <w:t xml:space="preserve"> y luego verificar por una terminal que fue instalado correctamente. </w:t>
      </w:r>
    </w:p>
    <w:p w14:paraId="4A8A61AC" w14:textId="77777777" w:rsidR="009016DB" w:rsidRDefault="009016DB" w:rsidP="009016DB">
      <w:pPr>
        <w:pStyle w:val="Ttulo3"/>
        <w:rPr>
          <w:lang w:eastAsia="es-CO"/>
        </w:rPr>
      </w:pPr>
      <w:bookmarkStart w:id="94" w:name="_Toc45116240"/>
      <w:r>
        <w:rPr>
          <w:lang w:eastAsia="es-CO"/>
        </w:rPr>
        <w:t xml:space="preserve">Actividad 3.2 – Prueba de </w:t>
      </w:r>
      <w:proofErr w:type="spellStart"/>
      <w:r>
        <w:rPr>
          <w:lang w:eastAsia="es-CO"/>
        </w:rPr>
        <w:t>MicroPython</w:t>
      </w:r>
      <w:proofErr w:type="spellEnd"/>
      <w:r>
        <w:rPr>
          <w:lang w:eastAsia="es-CO"/>
        </w:rPr>
        <w:t xml:space="preserve"> en el procesador con la tarjeta de desarrollo ESP32 </w:t>
      </w:r>
      <w:proofErr w:type="spellStart"/>
      <w:r>
        <w:rPr>
          <w:lang w:eastAsia="es-CO"/>
        </w:rPr>
        <w:t>SparkFun</w:t>
      </w:r>
      <w:bookmarkEnd w:id="94"/>
      <w:proofErr w:type="spellEnd"/>
    </w:p>
    <w:p w14:paraId="39D1E963" w14:textId="77777777" w:rsidR="009016DB" w:rsidRPr="00507E4A" w:rsidRDefault="009016DB" w:rsidP="009016DB">
      <w:pPr>
        <w:pStyle w:val="Sinespaciado"/>
        <w:spacing w:line="480" w:lineRule="auto"/>
        <w:rPr>
          <w:lang w:eastAsia="es-CO"/>
        </w:rPr>
      </w:pPr>
      <w:r>
        <w:rPr>
          <w:lang w:eastAsia="es-CO"/>
        </w:rPr>
        <w:t xml:space="preserve">Luego de haber instalado el Firmware se procede a realizar pruebas con </w:t>
      </w:r>
      <w:proofErr w:type="spellStart"/>
      <w:r>
        <w:rPr>
          <w:lang w:eastAsia="es-CO"/>
        </w:rPr>
        <w:t>MicroPython</w:t>
      </w:r>
      <w:proofErr w:type="spellEnd"/>
      <w:r>
        <w:rPr>
          <w:lang w:eastAsia="es-CO"/>
        </w:rPr>
        <w:t xml:space="preserve"> corriendo en la ESP32, para esto se realiza un </w:t>
      </w:r>
      <w:proofErr w:type="spellStart"/>
      <w:r>
        <w:rPr>
          <w:lang w:eastAsia="es-CO"/>
        </w:rPr>
        <w:t>Blink</w:t>
      </w:r>
      <w:proofErr w:type="spellEnd"/>
      <w:r>
        <w:rPr>
          <w:lang w:eastAsia="es-CO"/>
        </w:rPr>
        <w:t xml:space="preserve">. Se usa el programa </w:t>
      </w:r>
      <w:proofErr w:type="spellStart"/>
      <w:r>
        <w:rPr>
          <w:lang w:eastAsia="es-CO"/>
        </w:rPr>
        <w:t>Atom</w:t>
      </w:r>
      <w:proofErr w:type="spellEnd"/>
      <w:r>
        <w:rPr>
          <w:lang w:eastAsia="es-CO"/>
        </w:rPr>
        <w:t xml:space="preserve"> para realizar el código correspondiente y se carga en la tarjeta de desarrollo, y se valida que el led integrado en la ESP32 parpadee.</w:t>
      </w:r>
    </w:p>
    <w:p w14:paraId="44F35601" w14:textId="77777777" w:rsidR="009016DB" w:rsidRDefault="009016DB" w:rsidP="009016DB">
      <w:pPr>
        <w:pStyle w:val="Ttulo3"/>
        <w:rPr>
          <w:lang w:eastAsia="es-CO"/>
        </w:rPr>
      </w:pPr>
      <w:bookmarkStart w:id="95" w:name="_Toc45116241"/>
      <w:r>
        <w:rPr>
          <w:lang w:eastAsia="es-CO"/>
        </w:rPr>
        <w:t xml:space="preserve">Actividad 3.3 - Integración de los bloques con </w:t>
      </w:r>
      <w:proofErr w:type="spellStart"/>
      <w:r>
        <w:rPr>
          <w:lang w:eastAsia="es-CO"/>
        </w:rPr>
        <w:t>MicroPython</w:t>
      </w:r>
      <w:bookmarkEnd w:id="95"/>
      <w:proofErr w:type="spellEnd"/>
    </w:p>
    <w:p w14:paraId="46373270" w14:textId="31E62AF5" w:rsidR="009016DB" w:rsidRDefault="009016DB" w:rsidP="009016DB">
      <w:pPr>
        <w:pStyle w:val="Sinespaciado"/>
        <w:spacing w:line="480" w:lineRule="auto"/>
        <w:rPr>
          <w:lang w:eastAsia="es-CO"/>
        </w:rPr>
      </w:pPr>
      <w:r>
        <w:rPr>
          <w:lang w:eastAsia="es-CO"/>
        </w:rPr>
        <w:t xml:space="preserve">Para poder integrar los bloques con </w:t>
      </w:r>
      <w:proofErr w:type="spellStart"/>
      <w:r>
        <w:rPr>
          <w:lang w:eastAsia="es-CO"/>
        </w:rPr>
        <w:t>MicroPython</w:t>
      </w:r>
      <w:proofErr w:type="spellEnd"/>
      <w:r>
        <w:rPr>
          <w:lang w:eastAsia="es-CO"/>
        </w:rPr>
        <w:t xml:space="preserve">, se realiza un programa tipo </w:t>
      </w:r>
      <w:proofErr w:type="spellStart"/>
      <w:r>
        <w:rPr>
          <w:lang w:eastAsia="es-CO"/>
        </w:rPr>
        <w:t>Blink</w:t>
      </w:r>
      <w:proofErr w:type="spellEnd"/>
      <w:r>
        <w:rPr>
          <w:lang w:eastAsia="es-CO"/>
        </w:rPr>
        <w:t xml:space="preserve"> en Blockly y el programa resultante se copea y se pega en un archivo en </w:t>
      </w:r>
      <w:proofErr w:type="spellStart"/>
      <w:r>
        <w:rPr>
          <w:lang w:eastAsia="es-CO"/>
        </w:rPr>
        <w:t>Atom</w:t>
      </w:r>
      <w:proofErr w:type="spellEnd"/>
      <w:r>
        <w:rPr>
          <w:lang w:eastAsia="es-CO"/>
        </w:rPr>
        <w:t xml:space="preserve"> y se carga el programa a la tarjeta para luego verificar su funcionamiento. Luego de lo anterior se le agrega la funcionalidad a Blockly para poder descargar el </w:t>
      </w:r>
      <w:proofErr w:type="gramStart"/>
      <w:r>
        <w:rPr>
          <w:lang w:eastAsia="es-CO"/>
        </w:rPr>
        <w:t>archivo .</w:t>
      </w:r>
      <w:r w:rsidR="00C24B43">
        <w:rPr>
          <w:lang w:eastAsia="es-CO"/>
        </w:rPr>
        <w:t>Py</w:t>
      </w:r>
      <w:proofErr w:type="gramEnd"/>
      <w:r>
        <w:rPr>
          <w:lang w:eastAsia="es-CO"/>
        </w:rPr>
        <w:t xml:space="preserve">, para así descargarlo y poder abrirlo en </w:t>
      </w:r>
      <w:proofErr w:type="spellStart"/>
      <w:r>
        <w:rPr>
          <w:lang w:eastAsia="es-CO"/>
        </w:rPr>
        <w:t>Atom</w:t>
      </w:r>
      <w:proofErr w:type="spellEnd"/>
      <w:r>
        <w:rPr>
          <w:lang w:eastAsia="es-CO"/>
        </w:rPr>
        <w:t xml:space="preserve"> y cargar el programa para revisar su funcionamiento. </w:t>
      </w:r>
    </w:p>
    <w:p w14:paraId="4E96D6DE" w14:textId="77777777" w:rsidR="009016DB" w:rsidRDefault="009016DB" w:rsidP="009016DB">
      <w:pPr>
        <w:pStyle w:val="Ttulo3"/>
        <w:rPr>
          <w:lang w:eastAsia="es-CO"/>
        </w:rPr>
      </w:pPr>
      <w:bookmarkStart w:id="96" w:name="_Toc45116242"/>
      <w:r>
        <w:rPr>
          <w:lang w:eastAsia="es-CO"/>
        </w:rPr>
        <w:lastRenderedPageBreak/>
        <w:t>Actividad 3.4 - Prueba del hardware básico y su funcionalidad</w:t>
      </w:r>
      <w:bookmarkEnd w:id="96"/>
      <w:r>
        <w:rPr>
          <w:lang w:eastAsia="es-CO"/>
        </w:rPr>
        <w:t xml:space="preserve">   </w:t>
      </w:r>
    </w:p>
    <w:p w14:paraId="0BBDD6DF" w14:textId="77777777" w:rsidR="009016DB" w:rsidRDefault="009016DB" w:rsidP="009016DB">
      <w:pPr>
        <w:pStyle w:val="Sinespaciado"/>
        <w:spacing w:line="480" w:lineRule="auto"/>
        <w:rPr>
          <w:lang w:eastAsia="es-CO"/>
        </w:rPr>
      </w:pPr>
      <w:r>
        <w:rPr>
          <w:lang w:eastAsia="es-CO"/>
        </w:rPr>
        <w:t xml:space="preserve">Se hace la integración entre el hardware y el Blockly, para esto, se realiza un programa en bloques con todas las funcionalidades agregadas en el hardware, con esto se envía a la tarjeta de desarrollo y se ejecuta este programa y se revisa que todas las funcionalidades se estén realizando correctamente según lo que se programó. </w:t>
      </w:r>
    </w:p>
    <w:p w14:paraId="0CE8E2C9" w14:textId="77777777" w:rsidR="009016DB" w:rsidRDefault="009016DB" w:rsidP="009016DB">
      <w:pPr>
        <w:pStyle w:val="Ttulo2"/>
      </w:pPr>
      <w:bookmarkStart w:id="97" w:name="_Toc45116243"/>
      <w:r>
        <w:t>Objetivo 4 - Implementar la web e integrar el sistema con un diseño centrado en el usuario</w:t>
      </w:r>
      <w:bookmarkEnd w:id="97"/>
    </w:p>
    <w:p w14:paraId="5D50EE38" w14:textId="77777777" w:rsidR="009016DB" w:rsidRDefault="009016DB" w:rsidP="009016DB">
      <w:pPr>
        <w:pStyle w:val="Ttulo3"/>
        <w:rPr>
          <w:lang w:eastAsia="es-CO"/>
        </w:rPr>
      </w:pPr>
      <w:bookmarkStart w:id="98" w:name="_Toc45116244"/>
      <w:r>
        <w:rPr>
          <w:lang w:eastAsia="es-CO"/>
        </w:rPr>
        <w:t>Actividad 4.1 – Configuración del web server</w:t>
      </w:r>
      <w:bookmarkEnd w:id="98"/>
    </w:p>
    <w:p w14:paraId="04CFB2D7" w14:textId="7AC0226C" w:rsidR="009016DB" w:rsidRPr="00097FB5" w:rsidRDefault="009016DB" w:rsidP="009016DB">
      <w:pPr>
        <w:pStyle w:val="Sinespaciado"/>
        <w:spacing w:line="480" w:lineRule="auto"/>
        <w:rPr>
          <w:lang w:eastAsia="es-CO"/>
        </w:rPr>
      </w:pPr>
      <w:r>
        <w:rPr>
          <w:lang w:eastAsia="es-CO"/>
        </w:rPr>
        <w:t xml:space="preserve">La tarjeta ESP32 cuenta con la funcionalidad </w:t>
      </w:r>
      <w:proofErr w:type="spellStart"/>
      <w:r>
        <w:rPr>
          <w:lang w:eastAsia="es-CO"/>
        </w:rPr>
        <w:t>WebSocket</w:t>
      </w:r>
      <w:proofErr w:type="spellEnd"/>
      <w:r>
        <w:rPr>
          <w:lang w:eastAsia="es-CO"/>
        </w:rPr>
        <w:t>, el cual es un canal de comunicación full-</w:t>
      </w:r>
      <w:proofErr w:type="spellStart"/>
      <w:r>
        <w:rPr>
          <w:lang w:eastAsia="es-CO"/>
        </w:rPr>
        <w:t>duplex</w:t>
      </w:r>
      <w:proofErr w:type="spellEnd"/>
      <w:r>
        <w:rPr>
          <w:lang w:eastAsia="es-CO"/>
        </w:rPr>
        <w:t xml:space="preserve"> </w:t>
      </w:r>
      <w:sdt>
        <w:sdtPr>
          <w:rPr>
            <w:lang w:eastAsia="es-CO"/>
          </w:rPr>
          <w:id w:val="-1414381769"/>
          <w:citation/>
        </w:sdtPr>
        <w:sdtContent>
          <w:r>
            <w:rPr>
              <w:lang w:eastAsia="es-CO"/>
            </w:rPr>
            <w:fldChar w:fldCharType="begin"/>
          </w:r>
          <w:r>
            <w:rPr>
              <w:lang w:eastAsia="es-CO"/>
            </w:rPr>
            <w:instrText xml:space="preserve"> CITATION Par19 \l 9226 </w:instrText>
          </w:r>
          <w:r>
            <w:rPr>
              <w:lang w:eastAsia="es-CO"/>
            </w:rPr>
            <w:fldChar w:fldCharType="separate"/>
          </w:r>
          <w:r w:rsidR="00EA69B8">
            <w:rPr>
              <w:noProof/>
              <w:lang w:eastAsia="es-CO"/>
            </w:rPr>
            <w:t>(Pardo, 2019)</w:t>
          </w:r>
          <w:r>
            <w:rPr>
              <w:lang w:eastAsia="es-CO"/>
            </w:rPr>
            <w:fldChar w:fldCharType="end"/>
          </w:r>
        </w:sdtContent>
      </w:sdt>
      <w:r>
        <w:rPr>
          <w:lang w:eastAsia="es-CO"/>
        </w:rPr>
        <w:t>. Esto puede servir como medio para enviar el código generado por Blockly sin tener que conectar la tarjeta físicamente al dispositivo desde donde se está utilizado la plataforma.</w:t>
      </w:r>
    </w:p>
    <w:p w14:paraId="2F0C8313" w14:textId="77777777" w:rsidR="009016DB" w:rsidRDefault="009016DB" w:rsidP="009016DB">
      <w:pPr>
        <w:pStyle w:val="Ttulo3"/>
        <w:rPr>
          <w:lang w:eastAsia="es-CO"/>
        </w:rPr>
      </w:pPr>
      <w:bookmarkStart w:id="99" w:name="_Toc45116245"/>
      <w:r>
        <w:rPr>
          <w:lang w:eastAsia="es-CO"/>
        </w:rPr>
        <w:t>Actividad 4.2 - Diseño del HTML e integración de los bloques</w:t>
      </w:r>
      <w:bookmarkEnd w:id="99"/>
    </w:p>
    <w:p w14:paraId="0E0D46BF" w14:textId="77777777" w:rsidR="009016DB" w:rsidRDefault="009016DB" w:rsidP="009016DB">
      <w:pPr>
        <w:pStyle w:val="Sinespaciado"/>
        <w:spacing w:line="480" w:lineRule="auto"/>
        <w:rPr>
          <w:lang w:eastAsia="es-CO"/>
        </w:rPr>
      </w:pPr>
      <w:r>
        <w:rPr>
          <w:lang w:eastAsia="es-CO"/>
        </w:rPr>
        <w:t xml:space="preserve">La plataforma debe ser amigable con el usuario, para lo cual, la distribución de bloques, botones y área de trabajo debe ser ordenada y que el usuario pueda familiarizarse con la plataforma de forma eficaz. </w:t>
      </w:r>
    </w:p>
    <w:p w14:paraId="2E5FD4DF" w14:textId="77777777" w:rsidR="009016DB" w:rsidRDefault="009016DB" w:rsidP="009016DB">
      <w:pPr>
        <w:pStyle w:val="Sinespaciado"/>
        <w:spacing w:line="480" w:lineRule="auto"/>
        <w:rPr>
          <w:lang w:eastAsia="es-CO"/>
        </w:rPr>
      </w:pPr>
    </w:p>
    <w:p w14:paraId="2D762D6E" w14:textId="77777777" w:rsidR="009016DB" w:rsidRDefault="009016DB" w:rsidP="009016DB">
      <w:pPr>
        <w:pStyle w:val="Sinespaciado"/>
        <w:spacing w:line="480" w:lineRule="auto"/>
        <w:rPr>
          <w:lang w:eastAsia="es-CO"/>
        </w:rPr>
      </w:pPr>
    </w:p>
    <w:p w14:paraId="29B99434" w14:textId="77777777" w:rsidR="009016DB" w:rsidRDefault="009016DB" w:rsidP="009016DB">
      <w:pPr>
        <w:pStyle w:val="Sinespaciado"/>
        <w:spacing w:line="480" w:lineRule="auto"/>
        <w:rPr>
          <w:lang w:eastAsia="es-CO"/>
        </w:rPr>
      </w:pPr>
    </w:p>
    <w:p w14:paraId="4F774E0E" w14:textId="77777777" w:rsidR="009016DB" w:rsidRDefault="009016DB" w:rsidP="009016DB">
      <w:pPr>
        <w:pStyle w:val="Sinespaciado"/>
        <w:spacing w:line="480" w:lineRule="auto"/>
        <w:rPr>
          <w:lang w:eastAsia="es-CO"/>
        </w:rPr>
      </w:pPr>
    </w:p>
    <w:p w14:paraId="2EFA4DA6" w14:textId="77777777" w:rsidR="009016DB" w:rsidRDefault="009016DB" w:rsidP="009016DB">
      <w:pPr>
        <w:pStyle w:val="Sinespaciado"/>
        <w:spacing w:line="480" w:lineRule="auto"/>
        <w:rPr>
          <w:lang w:eastAsia="es-CO"/>
        </w:rPr>
      </w:pPr>
    </w:p>
    <w:p w14:paraId="5381959F" w14:textId="77777777" w:rsidR="009016DB" w:rsidRDefault="009016DB" w:rsidP="009016DB">
      <w:pPr>
        <w:pStyle w:val="Sinespaciado"/>
        <w:spacing w:line="480" w:lineRule="auto"/>
        <w:rPr>
          <w:lang w:eastAsia="es-CO"/>
        </w:rPr>
      </w:pPr>
    </w:p>
    <w:p w14:paraId="2D55D712" w14:textId="77777777" w:rsidR="009016DB" w:rsidRDefault="009016DB" w:rsidP="009016DB">
      <w:pPr>
        <w:pStyle w:val="Sinespaciado"/>
        <w:spacing w:line="480" w:lineRule="auto"/>
        <w:rPr>
          <w:lang w:eastAsia="es-CO"/>
        </w:rPr>
      </w:pPr>
    </w:p>
    <w:p w14:paraId="51288D01" w14:textId="77777777" w:rsidR="009016DB" w:rsidRDefault="009016DB" w:rsidP="009016DB">
      <w:pPr>
        <w:pStyle w:val="Sinespaciado"/>
        <w:spacing w:line="480" w:lineRule="auto"/>
        <w:ind w:firstLine="0"/>
        <w:rPr>
          <w:lang w:eastAsia="es-CO"/>
        </w:rPr>
      </w:pPr>
    </w:p>
    <w:p w14:paraId="1BB6336F" w14:textId="77777777" w:rsidR="009016DB" w:rsidRPr="004672E9" w:rsidRDefault="009016DB" w:rsidP="009016DB">
      <w:pPr>
        <w:pStyle w:val="Ttulo1"/>
        <w:tabs>
          <w:tab w:val="left" w:pos="142"/>
        </w:tabs>
        <w:spacing w:line="480" w:lineRule="auto"/>
        <w:ind w:left="0"/>
        <w:jc w:val="center"/>
        <w:rPr>
          <w:rFonts w:cs="Times New Roman"/>
        </w:rPr>
      </w:pPr>
      <w:bookmarkStart w:id="100" w:name="_Toc45116246"/>
      <w:r w:rsidRPr="00FD0AA3">
        <w:rPr>
          <w:rFonts w:cs="Times New Roman"/>
        </w:rPr>
        <w:lastRenderedPageBreak/>
        <w:t>Cronograma</w:t>
      </w:r>
      <w:bookmarkEnd w:id="100"/>
    </w:p>
    <w:p w14:paraId="37DFFB85" w14:textId="2D7A197A" w:rsidR="009016DB" w:rsidRDefault="009016DB" w:rsidP="009016DB">
      <w:pPr>
        <w:pStyle w:val="Sinespaciado"/>
        <w:spacing w:line="480" w:lineRule="auto"/>
      </w:pPr>
      <w:r>
        <w:rPr>
          <w:noProof/>
          <w:lang w:val="en-US"/>
        </w:rPr>
        <mc:AlternateContent>
          <mc:Choice Requires="wps">
            <w:drawing>
              <wp:anchor distT="0" distB="0" distL="114300" distR="114300" simplePos="0" relativeHeight="251706368" behindDoc="0" locked="0" layoutInCell="1" allowOverlap="1" wp14:anchorId="6706F89A" wp14:editId="117C161F">
                <wp:simplePos x="0" y="0"/>
                <wp:positionH relativeFrom="margin">
                  <wp:align>left</wp:align>
                </wp:positionH>
                <wp:positionV relativeFrom="paragraph">
                  <wp:posOffset>620695</wp:posOffset>
                </wp:positionV>
                <wp:extent cx="5576570" cy="457200"/>
                <wp:effectExtent l="0" t="0" r="5080" b="0"/>
                <wp:wrapNone/>
                <wp:docPr id="123" name="Cuadro de texto 123"/>
                <wp:cNvGraphicFramePr/>
                <a:graphic xmlns:a="http://schemas.openxmlformats.org/drawingml/2006/main">
                  <a:graphicData uri="http://schemas.microsoft.com/office/word/2010/wordprocessingShape">
                    <wps:wsp>
                      <wps:cNvSpPr txBox="1"/>
                      <wps:spPr>
                        <a:xfrm>
                          <a:off x="0" y="0"/>
                          <a:ext cx="5576570" cy="457200"/>
                        </a:xfrm>
                        <a:prstGeom prst="rect">
                          <a:avLst/>
                        </a:prstGeom>
                        <a:solidFill>
                          <a:prstClr val="white"/>
                        </a:solidFill>
                        <a:ln>
                          <a:noFill/>
                        </a:ln>
                        <a:effectLst/>
                      </wps:spPr>
                      <wps:txbx>
                        <w:txbxContent>
                          <w:p w14:paraId="7B157171" w14:textId="77777777" w:rsidR="000C4D4A" w:rsidRPr="00E02162" w:rsidRDefault="000C4D4A" w:rsidP="009016DB">
                            <w:pPr>
                              <w:pStyle w:val="Descripcin"/>
                              <w:jc w:val="center"/>
                              <w:rPr>
                                <w:noProof/>
                                <w:sz w:val="24"/>
                              </w:rPr>
                            </w:pPr>
                            <w:bookmarkStart w:id="101" w:name="_Ref45114982"/>
                            <w:bookmarkStart w:id="102" w:name="_Ref45114994"/>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102"/>
                            <w:r>
                              <w:t xml:space="preserve"> Cronograma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06F89A" id="Cuadro de texto 123" o:spid="_x0000_s1032" type="#_x0000_t202" style="position:absolute;left:0;text-align:left;margin-left:0;margin-top:48.85pt;width:439.1pt;height:36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" stroked="f">
                <v:textbox inset="0,0,0,0">
                  <w:txbxContent>
                    <w:p w14:paraId="7B157171" w14:textId="77777777" w:rsidR="000C4D4A" w:rsidRPr="00E02162" w:rsidRDefault="000C4D4A" w:rsidP="009016DB">
                      <w:pPr>
                        <w:pStyle w:val="Descripcin"/>
                        <w:jc w:val="center"/>
                        <w:rPr>
                          <w:noProof/>
                          <w:sz w:val="24"/>
                        </w:rPr>
                      </w:pPr>
                      <w:bookmarkStart w:id="103" w:name="_Ref45114982"/>
                      <w:bookmarkStart w:id="104" w:name="_Ref45114994"/>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bookmarkEnd w:id="104"/>
                      <w:r>
                        <w:t xml:space="preserve"> Cronograma</w:t>
                      </w:r>
                      <w:bookmarkEnd w:id="103"/>
                    </w:p>
                  </w:txbxContent>
                </v:textbox>
                <w10:wrap anchorx="margin"/>
              </v:shape>
            </w:pict>
          </mc:Fallback>
        </mc:AlternateContent>
      </w:r>
      <w:r w:rsidRPr="00FD0AA3">
        <w:t xml:space="preserve">Las tareas mostradas en </w:t>
      </w:r>
      <w:r w:rsidR="004202B7">
        <w:fldChar w:fldCharType="begin"/>
      </w:r>
      <w:r w:rsidR="004202B7">
        <w:instrText xml:space="preserve"> REF _Ref45114994 \h </w:instrText>
      </w:r>
      <w:r w:rsidR="004202B7">
        <w:fldChar w:fldCharType="separate"/>
      </w:r>
      <w:r w:rsidR="000C4D4A">
        <w:t xml:space="preserve">Tabla </w:t>
      </w:r>
      <w:r w:rsidR="000C4D4A">
        <w:rPr>
          <w:noProof/>
        </w:rPr>
        <w:t>1</w:t>
      </w:r>
      <w:r w:rsidR="004202B7">
        <w:fldChar w:fldCharType="end"/>
      </w:r>
      <w:r w:rsidRPr="00FD0AA3">
        <w:t xml:space="preserve">, son aquellas mostradas en </w:t>
      </w:r>
      <w:r w:rsidR="004202B7">
        <w:t>la</w:t>
      </w:r>
      <w:r w:rsidRPr="00FD0AA3">
        <w:t xml:space="preserve"> </w:t>
      </w:r>
      <w:r w:rsidR="004202B7">
        <w:fldChar w:fldCharType="begin"/>
      </w:r>
      <w:r w:rsidR="004202B7">
        <w:instrText xml:space="preserve"> REF _Ref45115033 \h </w:instrText>
      </w:r>
      <w:r w:rsidR="004202B7">
        <w:fldChar w:fldCharType="separate"/>
      </w:r>
      <w:r w:rsidR="000C4D4A" w:rsidRPr="00FD0AA3">
        <w:rPr>
          <w:rFonts w:cs="Times New Roman"/>
        </w:rPr>
        <w:t>Metodolog</w:t>
      </w:r>
      <w:r w:rsidR="000C4D4A">
        <w:rPr>
          <w:rFonts w:cs="Times New Roman"/>
        </w:rPr>
        <w:t>ía</w:t>
      </w:r>
      <w:r w:rsidR="004202B7">
        <w:fldChar w:fldCharType="end"/>
      </w:r>
      <w:r w:rsidRPr="00FD0AA3">
        <w:t>.</w:t>
      </w:r>
    </w:p>
    <w:p w14:paraId="26C1011F" w14:textId="728DEB1E" w:rsidR="009016DB" w:rsidRDefault="00E319E5" w:rsidP="009016DB">
      <w:pPr>
        <w:pStyle w:val="Sinespaciado"/>
        <w:spacing w:line="480" w:lineRule="auto"/>
      </w:pPr>
      <w:r>
        <w:rPr>
          <w:noProof/>
          <w:lang w:val="en-US"/>
        </w:rPr>
        <w:drawing>
          <wp:anchor distT="0" distB="0" distL="114300" distR="114300" simplePos="0" relativeHeight="251808768" behindDoc="0" locked="0" layoutInCell="1" allowOverlap="1" wp14:anchorId="2648D1D1" wp14:editId="40DCC7E3">
            <wp:simplePos x="0" y="0"/>
            <wp:positionH relativeFrom="margin">
              <wp:align>right</wp:align>
            </wp:positionH>
            <wp:positionV relativeFrom="paragraph">
              <wp:posOffset>227965</wp:posOffset>
            </wp:positionV>
            <wp:extent cx="5612130" cy="3801745"/>
            <wp:effectExtent l="0" t="0" r="7620" b="825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12130" cy="3801745"/>
                    </a:xfrm>
                    <a:prstGeom prst="rect">
                      <a:avLst/>
                    </a:prstGeom>
                  </pic:spPr>
                </pic:pic>
              </a:graphicData>
            </a:graphic>
            <wp14:sizeRelH relativeFrom="page">
              <wp14:pctWidth>0</wp14:pctWidth>
            </wp14:sizeRelH>
            <wp14:sizeRelV relativeFrom="page">
              <wp14:pctHeight>0</wp14:pctHeight>
            </wp14:sizeRelV>
          </wp:anchor>
        </w:drawing>
      </w:r>
    </w:p>
    <w:p w14:paraId="5554DA00" w14:textId="5CC0FBEF" w:rsidR="009016DB" w:rsidRDefault="00E319E5" w:rsidP="009016DB">
      <w:pPr>
        <w:pStyle w:val="Sinespaciado"/>
        <w:spacing w:line="480" w:lineRule="auto"/>
      </w:pPr>
      <w:r>
        <w:rPr>
          <w:noProof/>
          <w:lang w:eastAsia="es-CO"/>
        </w:rPr>
        <w:t xml:space="preserve"> </w:t>
      </w:r>
    </w:p>
    <w:p w14:paraId="333C26BD" w14:textId="77777777" w:rsidR="009016DB" w:rsidRDefault="009016DB" w:rsidP="009016DB">
      <w:pPr>
        <w:pStyle w:val="Sinespaciado"/>
        <w:spacing w:line="480" w:lineRule="auto"/>
      </w:pPr>
    </w:p>
    <w:p w14:paraId="25A6FA5A" w14:textId="77777777" w:rsidR="009016DB" w:rsidRDefault="009016DB" w:rsidP="009016DB">
      <w:pPr>
        <w:pStyle w:val="Sinespaciado"/>
        <w:spacing w:line="480" w:lineRule="auto"/>
      </w:pPr>
    </w:p>
    <w:p w14:paraId="11DF126F" w14:textId="77777777" w:rsidR="009016DB" w:rsidRDefault="009016DB" w:rsidP="009016DB">
      <w:pPr>
        <w:pStyle w:val="Sinespaciado"/>
        <w:spacing w:line="480" w:lineRule="auto"/>
      </w:pPr>
    </w:p>
    <w:p w14:paraId="35D2E798" w14:textId="77777777" w:rsidR="009016DB" w:rsidRDefault="009016DB" w:rsidP="009016DB">
      <w:pPr>
        <w:pStyle w:val="Sinespaciado"/>
        <w:spacing w:line="480" w:lineRule="auto"/>
      </w:pPr>
    </w:p>
    <w:p w14:paraId="770B7FB1" w14:textId="77777777" w:rsidR="009016DB" w:rsidRDefault="009016DB" w:rsidP="009016DB">
      <w:pPr>
        <w:pStyle w:val="Sinespaciado"/>
        <w:spacing w:line="480" w:lineRule="auto"/>
      </w:pPr>
    </w:p>
    <w:p w14:paraId="0F2EA277" w14:textId="77777777" w:rsidR="009016DB" w:rsidRDefault="009016DB" w:rsidP="009016DB">
      <w:pPr>
        <w:pStyle w:val="Sinespaciado"/>
        <w:spacing w:line="480" w:lineRule="auto"/>
      </w:pPr>
    </w:p>
    <w:p w14:paraId="0B1B57C5" w14:textId="77777777" w:rsidR="009016DB" w:rsidRDefault="009016DB" w:rsidP="009016DB">
      <w:pPr>
        <w:pStyle w:val="Sinespaciado"/>
        <w:spacing w:line="480" w:lineRule="auto"/>
      </w:pPr>
    </w:p>
    <w:p w14:paraId="3302DE4F" w14:textId="77777777" w:rsidR="009016DB" w:rsidRDefault="009016DB" w:rsidP="009016DB">
      <w:pPr>
        <w:pStyle w:val="Sinespaciado"/>
        <w:spacing w:line="480" w:lineRule="auto"/>
      </w:pPr>
    </w:p>
    <w:p w14:paraId="101749F4" w14:textId="77777777" w:rsidR="009016DB" w:rsidRDefault="009016DB" w:rsidP="009016DB">
      <w:pPr>
        <w:pStyle w:val="Sinespaciado"/>
        <w:spacing w:line="480" w:lineRule="auto"/>
      </w:pPr>
    </w:p>
    <w:p w14:paraId="687CD387" w14:textId="77777777" w:rsidR="009016DB" w:rsidRDefault="009016DB" w:rsidP="009016DB">
      <w:pPr>
        <w:pStyle w:val="Ttulo1"/>
        <w:numPr>
          <w:ilvl w:val="0"/>
          <w:numId w:val="0"/>
        </w:numPr>
      </w:pPr>
    </w:p>
    <w:p w14:paraId="17CBE399" w14:textId="1201487E" w:rsidR="009016DB" w:rsidRDefault="009016DB" w:rsidP="009016DB">
      <w:pPr>
        <w:spacing w:line="259" w:lineRule="auto"/>
        <w:ind w:left="0" w:firstLine="0"/>
        <w:rPr>
          <w:rFonts w:eastAsia="Times New Roman" w:cstheme="majorBidi"/>
          <w:b/>
          <w:color w:val="000000" w:themeColor="text1"/>
          <w:szCs w:val="32"/>
          <w:lang w:eastAsia="es-CO"/>
        </w:rPr>
      </w:pPr>
      <w:r>
        <w:br w:type="page"/>
      </w:r>
    </w:p>
    <w:p w14:paraId="03E71A3C" w14:textId="2A00F86B" w:rsidR="009016DB" w:rsidRDefault="009016DB" w:rsidP="009016DB">
      <w:pPr>
        <w:pStyle w:val="Ttulo1"/>
        <w:ind w:left="0" w:hanging="426"/>
        <w:jc w:val="center"/>
      </w:pPr>
      <w:bookmarkStart w:id="105" w:name="_Toc45116247"/>
      <w:r>
        <w:lastRenderedPageBreak/>
        <w:t>R</w:t>
      </w:r>
      <w:r w:rsidR="00557A0F">
        <w:t>esultados</w:t>
      </w:r>
      <w:bookmarkEnd w:id="105"/>
    </w:p>
    <w:p w14:paraId="53E6255F" w14:textId="07299432" w:rsidR="009016DB" w:rsidRPr="002D6FE6" w:rsidRDefault="009016DB" w:rsidP="009016DB"/>
    <w:p w14:paraId="3F34827B" w14:textId="390514C7" w:rsidR="009016DB" w:rsidRDefault="00557A0F" w:rsidP="00557A0F">
      <w:pPr>
        <w:pStyle w:val="Sinespaciado"/>
        <w:spacing w:line="480" w:lineRule="auto"/>
        <w:rPr>
          <w:lang w:eastAsia="es-CO"/>
        </w:rPr>
      </w:pPr>
      <w:r>
        <w:rPr>
          <w:lang w:eastAsia="es-CO"/>
        </w:rPr>
        <w:t xml:space="preserve">En este capítulo se </w:t>
      </w:r>
      <w:del w:id="106" w:author="UECCI" w:date="2020-07-07T11:07:00Z">
        <w:r w:rsidR="00C24B43" w:rsidDel="00EE4A3B">
          <w:rPr>
            <w:lang w:eastAsia="es-CO"/>
          </w:rPr>
          <w:delText>mostrarán</w:delText>
        </w:r>
        <w:r w:rsidDel="00EE4A3B">
          <w:rPr>
            <w:lang w:eastAsia="es-CO"/>
          </w:rPr>
          <w:delText xml:space="preserve"> </w:delText>
        </w:r>
      </w:del>
      <w:ins w:id="107" w:author="UECCI" w:date="2020-07-07T11:07:00Z">
        <w:r w:rsidR="00EE4A3B">
          <w:rPr>
            <w:lang w:eastAsia="es-CO"/>
          </w:rPr>
          <w:t xml:space="preserve">muestran </w:t>
        </w:r>
      </w:ins>
      <w:r>
        <w:rPr>
          <w:lang w:eastAsia="es-CO"/>
        </w:rPr>
        <w:t xml:space="preserve">los resultados obtenidos </w:t>
      </w:r>
      <w:ins w:id="108" w:author="UECCI" w:date="2020-07-07T11:08:00Z">
        <w:r w:rsidR="00EE4A3B">
          <w:rPr>
            <w:lang w:eastAsia="es-CO"/>
          </w:rPr>
          <w:t>de</w:t>
        </w:r>
      </w:ins>
      <w:del w:id="109" w:author="UECCI" w:date="2020-07-07T11:08:00Z">
        <w:r w:rsidDel="00EE4A3B">
          <w:rPr>
            <w:lang w:eastAsia="es-CO"/>
          </w:rPr>
          <w:delText>al</w:delText>
        </w:r>
      </w:del>
      <w:r>
        <w:rPr>
          <w:lang w:eastAsia="es-CO"/>
        </w:rPr>
        <w:t xml:space="preserve"> </w:t>
      </w:r>
      <w:del w:id="110" w:author="UECCI" w:date="2020-07-07T11:07:00Z">
        <w:r w:rsidDel="00EE4A3B">
          <w:rPr>
            <w:lang w:eastAsia="es-CO"/>
          </w:rPr>
          <w:delText xml:space="preserve">haber </w:delText>
        </w:r>
      </w:del>
      <w:del w:id="111" w:author="UECCI" w:date="2020-07-07T11:08:00Z">
        <w:r w:rsidDel="00EE4A3B">
          <w:rPr>
            <w:lang w:eastAsia="es-CO"/>
          </w:rPr>
          <w:delText xml:space="preserve">realizado </w:delText>
        </w:r>
      </w:del>
      <w:r>
        <w:rPr>
          <w:lang w:eastAsia="es-CO"/>
        </w:rPr>
        <w:t>las actividades planteadas en la metodología</w:t>
      </w:r>
      <w:r w:rsidR="00820280">
        <w:rPr>
          <w:lang w:eastAsia="es-CO"/>
        </w:rPr>
        <w:t xml:space="preserve"> para lograr el diseño de la interfaz de programación visual en plataformas con soporte Micropython, se </w:t>
      </w:r>
      <w:r w:rsidR="00C24B43">
        <w:rPr>
          <w:lang w:eastAsia="es-CO"/>
        </w:rPr>
        <w:t>destacarán</w:t>
      </w:r>
      <w:r w:rsidR="00820280">
        <w:rPr>
          <w:lang w:eastAsia="es-CO"/>
        </w:rPr>
        <w:t xml:space="preserve"> aquellos resultados que estén directamente relación con el objetivo general, esto porque se obtuvieron bastante resultados de pruebas realizadas a la interfaz de programación respecto a mejoras de rendimiento</w:t>
      </w:r>
      <w:r w:rsidR="003231C0">
        <w:rPr>
          <w:lang w:eastAsia="es-CO"/>
        </w:rPr>
        <w:t xml:space="preserve"> y resolución de errores.</w:t>
      </w:r>
    </w:p>
    <w:p w14:paraId="5C7E81C6" w14:textId="4B3E5D8D" w:rsidR="009016DB" w:rsidRPr="002D6FE6" w:rsidRDefault="009016DB" w:rsidP="009016DB">
      <w:pPr>
        <w:pStyle w:val="Ttulo2"/>
      </w:pPr>
      <w:bookmarkStart w:id="112" w:name="_Toc45116248"/>
      <w:commentRangeStart w:id="113"/>
      <w:r>
        <w:t>Creación de bloques funcionales</w:t>
      </w:r>
      <w:commentRangeEnd w:id="113"/>
      <w:r w:rsidR="009F0645">
        <w:rPr>
          <w:rStyle w:val="Refdecomentario"/>
          <w:rFonts w:eastAsiaTheme="minorHAnsi" w:cstheme="minorBidi"/>
          <w:b w:val="0"/>
          <w:color w:val="auto"/>
          <w:lang w:eastAsia="en-US"/>
        </w:rPr>
        <w:commentReference w:id="113"/>
      </w:r>
      <w:bookmarkEnd w:id="112"/>
    </w:p>
    <w:p w14:paraId="6513C7F9" w14:textId="54B5458A" w:rsidR="005D7CB0" w:rsidRDefault="009016DB" w:rsidP="005D7CB0">
      <w:pPr>
        <w:pStyle w:val="Sinespaciado"/>
        <w:spacing w:line="480" w:lineRule="auto"/>
        <w:rPr>
          <w:ins w:id="114" w:author="Diany Lorena Hincapie Melo" w:date="2020-07-08T12:13:00Z"/>
          <w:lang w:eastAsia="es-CO"/>
        </w:rPr>
      </w:pPr>
      <w:r>
        <w:rPr>
          <w:lang w:eastAsia="es-CO"/>
        </w:rPr>
        <w:t>Se definieron unos bloques funcionales que sirvan para crear instrumentos musicales</w:t>
      </w:r>
      <w:ins w:id="115" w:author="UECCI" w:date="2020-07-07T14:19:00Z">
        <w:r w:rsidR="00243771">
          <w:rPr>
            <w:lang w:eastAsia="es-CO"/>
          </w:rPr>
          <w:t xml:space="preserve"> a partir de bloques </w:t>
        </w:r>
      </w:ins>
      <w:ins w:id="116" w:author="UECCI" w:date="2020-07-07T14:20:00Z">
        <w:r w:rsidR="00243771">
          <w:rPr>
            <w:lang w:eastAsia="es-CO"/>
          </w:rPr>
          <w:t>funcionales</w:t>
        </w:r>
      </w:ins>
      <w:ins w:id="117" w:author="UECCI" w:date="2020-07-07T14:19:00Z">
        <w:r w:rsidR="00243771">
          <w:rPr>
            <w:lang w:eastAsia="es-CO"/>
          </w:rPr>
          <w:t xml:space="preserve"> escritos en Python </w:t>
        </w:r>
      </w:ins>
      <w:del w:id="118" w:author="UECCI" w:date="2020-07-07T14:19:00Z">
        <w:r w:rsidDel="00243771">
          <w:rPr>
            <w:lang w:eastAsia="es-CO"/>
          </w:rPr>
          <w:delText>,</w:delText>
        </w:r>
      </w:del>
      <w:r>
        <w:rPr>
          <w:lang w:eastAsia="es-CO"/>
        </w:rPr>
        <w:t xml:space="preserve"> estos están divididos en categorías </w:t>
      </w:r>
      <w:r w:rsidR="00A1426C">
        <w:rPr>
          <w:lang w:eastAsia="es-CO"/>
        </w:rPr>
        <w:t xml:space="preserve">y bloques, ver </w:t>
      </w:r>
      <w:r w:rsidR="00A1426C">
        <w:rPr>
          <w:lang w:eastAsia="es-CO"/>
        </w:rPr>
        <w:fldChar w:fldCharType="begin"/>
      </w:r>
      <w:r w:rsidR="00A1426C">
        <w:rPr>
          <w:lang w:eastAsia="es-CO"/>
        </w:rPr>
        <w:instrText xml:space="preserve"> REF _Ref45112043 \h </w:instrText>
      </w:r>
      <w:r w:rsidR="00A1426C">
        <w:rPr>
          <w:lang w:eastAsia="es-CO"/>
        </w:rPr>
      </w:r>
      <w:r w:rsidR="00A1426C">
        <w:rPr>
          <w:lang w:eastAsia="es-CO"/>
        </w:rPr>
        <w:fldChar w:fldCharType="separate"/>
      </w:r>
      <w:r w:rsidR="000C4D4A">
        <w:t xml:space="preserve">Ilustración </w:t>
      </w:r>
      <w:r w:rsidR="000C4D4A">
        <w:rPr>
          <w:noProof/>
        </w:rPr>
        <w:t>7</w:t>
      </w:r>
      <w:r w:rsidR="00A1426C">
        <w:rPr>
          <w:lang w:eastAsia="es-CO"/>
        </w:rPr>
        <w:fldChar w:fldCharType="end"/>
      </w:r>
      <w:r w:rsidR="00A1426C">
        <w:rPr>
          <w:lang w:eastAsia="es-CO"/>
        </w:rPr>
        <w:t xml:space="preserve"> </w:t>
      </w:r>
      <w:r>
        <w:rPr>
          <w:lang w:eastAsia="es-CO"/>
        </w:rPr>
        <w:t>y cada funcionalidad puede tener hasta 3 bloques, ya sea el importador, que es el que crea el objeto con los respectivos pines para su funcionamiento</w:t>
      </w:r>
      <w:ins w:id="119" w:author="Diany Lorena Hincapie Melo" w:date="2020-07-08T09:25:00Z">
        <w:r w:rsidR="005451A8">
          <w:rPr>
            <w:lang w:eastAsia="es-CO"/>
          </w:rPr>
          <w:t>,</w:t>
        </w:r>
      </w:ins>
      <w:ins w:id="120" w:author="Diany Lorena Hincapie Melo" w:date="2020-07-08T09:26:00Z">
        <w:r w:rsidR="005451A8">
          <w:rPr>
            <w:lang w:eastAsia="es-CO"/>
          </w:rPr>
          <w:t xml:space="preserve"> algunos bloques contienen un controlador el cual presenta una interfaz codificada que se encarga de manejar la comunicación con el </w:t>
        </w:r>
      </w:ins>
      <w:ins w:id="121" w:author="Diany Lorena Hincapie Melo" w:date="2020-07-08T09:27:00Z">
        <w:r w:rsidR="005451A8">
          <w:rPr>
            <w:lang w:eastAsia="es-CO"/>
          </w:rPr>
          <w:t>dispositivo</w:t>
        </w:r>
      </w:ins>
      <w:ins w:id="122" w:author="Diany Lorena Hincapie Melo" w:date="2020-07-08T09:26:00Z">
        <w:r w:rsidR="005451A8">
          <w:rPr>
            <w:lang w:eastAsia="es-CO"/>
          </w:rPr>
          <w:t>.</w:t>
        </w:r>
      </w:ins>
      <w:del w:id="123" w:author="Diany Lorena Hincapie Melo" w:date="2020-07-08T09:25:00Z">
        <w:r w:rsidDel="005451A8">
          <w:rPr>
            <w:lang w:eastAsia="es-CO"/>
          </w:rPr>
          <w:delText>,</w:delText>
        </w:r>
      </w:del>
      <w:r>
        <w:rPr>
          <w:lang w:eastAsia="es-CO"/>
        </w:rPr>
        <w:t xml:space="preserve"> el funcional que es el que activara las funciones del objeto anterior y por último un bloque extra para alguna otra funcionalidad o configuración</w:t>
      </w:r>
      <w:ins w:id="124" w:author="Diany Lorena Hincapie Melo" w:date="2020-07-08T12:13:00Z">
        <w:r w:rsidR="00413D4B">
          <w:rPr>
            <w:lang w:eastAsia="es-CO"/>
          </w:rPr>
          <w:t>.</w:t>
        </w:r>
      </w:ins>
      <w:del w:id="125" w:author="Diany Lorena Hincapie Melo" w:date="2020-07-08T12:13:00Z">
        <w:r w:rsidDel="00413D4B">
          <w:rPr>
            <w:lang w:eastAsia="es-CO"/>
          </w:rPr>
          <w:delText>:</w:delText>
        </w:r>
      </w:del>
    </w:p>
    <w:p w14:paraId="0E78EA34" w14:textId="3B92050D" w:rsidR="00413D4B" w:rsidRDefault="00413D4B" w:rsidP="00413D4B">
      <w:pPr>
        <w:pStyle w:val="Sinespaciado"/>
        <w:spacing w:line="480" w:lineRule="auto"/>
        <w:rPr>
          <w:moveTo w:id="126" w:author="Diany Lorena Hincapie Melo" w:date="2020-07-08T12:14:00Z"/>
          <w:lang w:eastAsia="es-CO"/>
        </w:rPr>
      </w:pPr>
      <w:moveToRangeStart w:id="127" w:author="Diany Lorena Hincapie Melo" w:date="2020-07-08T12:14:00Z" w:name="move45102903"/>
      <w:moveTo w:id="128" w:author="Diany Lorena Hincapie Melo" w:date="2020-07-08T12:14:00Z">
        <w:r>
          <w:rPr>
            <w:lang w:eastAsia="es-CO"/>
          </w:rPr>
          <w:t xml:space="preserve">Usando Blockly </w:t>
        </w:r>
        <w:proofErr w:type="spellStart"/>
        <w:r>
          <w:rPr>
            <w:lang w:eastAsia="es-CO"/>
          </w:rPr>
          <w:t>Developer</w:t>
        </w:r>
        <w:proofErr w:type="spellEnd"/>
        <w:r>
          <w:rPr>
            <w:lang w:eastAsia="es-CO"/>
          </w:rPr>
          <w:t xml:space="preserve"> Tools permite crear bloques según sea su tipo.</w:t>
        </w:r>
      </w:moveTo>
    </w:p>
    <w:p w14:paraId="4FBD7CB2" w14:textId="07D51409" w:rsidR="00413D4B" w:rsidRDefault="00413D4B" w:rsidP="00413D4B">
      <w:pPr>
        <w:pStyle w:val="Sinespaciado"/>
        <w:spacing w:line="480" w:lineRule="auto"/>
        <w:rPr>
          <w:ins w:id="129" w:author="Diany Lorena Hincapie Melo" w:date="2020-07-08T12:16:00Z"/>
          <w:lang w:eastAsia="es-CO"/>
        </w:rPr>
      </w:pPr>
      <w:moveTo w:id="130" w:author="Diany Lorena Hincapie Melo" w:date="2020-07-08T12:14:00Z">
        <w:r>
          <w:rPr>
            <w:lang w:eastAsia="es-CO"/>
          </w:rPr>
          <w:t xml:space="preserve">En la </w:t>
        </w:r>
      </w:moveTo>
      <w:r w:rsidR="00A1426C">
        <w:rPr>
          <w:lang w:eastAsia="es-CO"/>
        </w:rPr>
        <w:fldChar w:fldCharType="begin"/>
      </w:r>
      <w:r w:rsidR="00A1426C">
        <w:rPr>
          <w:lang w:eastAsia="es-CO"/>
        </w:rPr>
        <w:instrText xml:space="preserve"> REF _Ref45112059 \h </w:instrText>
      </w:r>
      <w:r w:rsidR="00A1426C">
        <w:rPr>
          <w:lang w:eastAsia="es-CO"/>
        </w:rPr>
      </w:r>
      <w:r w:rsidR="00A1426C">
        <w:rPr>
          <w:lang w:eastAsia="es-CO"/>
        </w:rPr>
        <w:fldChar w:fldCharType="separate"/>
      </w:r>
      <w:ins w:id="131" w:author="Diany Lorena Hincapie Melo" w:date="2020-07-08T12:24:00Z">
        <w:r w:rsidR="000C4D4A">
          <w:t xml:space="preserve">Ilustración </w:t>
        </w:r>
      </w:ins>
      <w:r w:rsidR="000C4D4A">
        <w:rPr>
          <w:noProof/>
        </w:rPr>
        <w:t>8</w:t>
      </w:r>
      <w:r w:rsidR="00A1426C">
        <w:rPr>
          <w:lang w:eastAsia="es-CO"/>
        </w:rPr>
        <w:fldChar w:fldCharType="end"/>
      </w:r>
      <w:r w:rsidR="00A1426C">
        <w:rPr>
          <w:lang w:eastAsia="es-CO"/>
        </w:rPr>
        <w:t xml:space="preserve"> </w:t>
      </w:r>
      <w:moveTo w:id="132" w:author="Diany Lorena Hincapie Melo" w:date="2020-07-08T12:14:00Z">
        <w:del w:id="133" w:author="Diany Lorena Hincapie Melo" w:date="2020-07-08T12:21:00Z">
          <w:r w:rsidDel="002D69D2">
            <w:rPr>
              <w:color w:val="FF0000"/>
              <w:lang w:eastAsia="es-CO"/>
            </w:rPr>
            <w:fldChar w:fldCharType="begin"/>
          </w:r>
          <w:r w:rsidDel="002D69D2">
            <w:rPr>
              <w:lang w:eastAsia="es-CO"/>
            </w:rPr>
            <w:delInstrText xml:space="preserve"> REF _Ref44880872 \h </w:delInstrText>
          </w:r>
        </w:del>
      </w:moveTo>
      <w:del w:id="134" w:author="Diany Lorena Hincapie Melo" w:date="2020-07-08T12:21:00Z">
        <w:r w:rsidDel="002D69D2">
          <w:rPr>
            <w:color w:val="FF0000"/>
            <w:lang w:eastAsia="es-CO"/>
          </w:rPr>
        </w:r>
      </w:del>
      <w:moveTo w:id="135" w:author="Diany Lorena Hincapie Melo" w:date="2020-07-08T12:14:00Z">
        <w:del w:id="136" w:author="Diany Lorena Hincapie Melo" w:date="2020-07-08T12:21:00Z">
          <w:r w:rsidDel="002D69D2">
            <w:rPr>
              <w:color w:val="FF0000"/>
              <w:lang w:eastAsia="es-CO"/>
            </w:rPr>
            <w:fldChar w:fldCharType="separate"/>
          </w:r>
          <w:r w:rsidDel="002D69D2">
            <w:delText xml:space="preserve">Ilustración </w:delText>
          </w:r>
          <w:r w:rsidDel="002D69D2">
            <w:rPr>
              <w:noProof/>
            </w:rPr>
            <w:delText>36</w:delText>
          </w:r>
          <w:r w:rsidDel="002D69D2">
            <w:rPr>
              <w:color w:val="FF0000"/>
              <w:lang w:eastAsia="es-CO"/>
            </w:rPr>
            <w:fldChar w:fldCharType="end"/>
          </w:r>
          <w:r w:rsidDel="002D69D2">
            <w:rPr>
              <w:color w:val="FF0000"/>
              <w:lang w:eastAsia="es-CO"/>
            </w:rPr>
            <w:delText xml:space="preserve"> </w:delText>
          </w:r>
        </w:del>
        <w:r>
          <w:rPr>
            <w:lang w:eastAsia="es-CO"/>
          </w:rPr>
          <w:t xml:space="preserve">se puede evidenciar la </w:t>
        </w:r>
      </w:moveTo>
      <w:ins w:id="137" w:author="Diany Lorena Hincapie Melo" w:date="2020-07-08T12:15:00Z">
        <w:r w:rsidR="002D69D2">
          <w:rPr>
            <w:lang w:eastAsia="es-CO"/>
          </w:rPr>
          <w:t xml:space="preserve">construcción del bloque importador de notas, además de la </w:t>
        </w:r>
      </w:ins>
      <w:moveTo w:id="138" w:author="Diany Lorena Hincapie Melo" w:date="2020-07-08T12:14:00Z">
        <w:r>
          <w:rPr>
            <w:lang w:eastAsia="es-CO"/>
          </w:rPr>
          <w:t>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dependiendo de su funcionalidad.</w:t>
        </w:r>
      </w:moveTo>
      <w:ins w:id="139" w:author="Diany Lorena Hincapie Melo" w:date="2020-07-08T12:16:00Z">
        <w:r w:rsidR="002D69D2">
          <w:rPr>
            <w:lang w:eastAsia="es-CO"/>
          </w:rPr>
          <w:t xml:space="preserve"> Estos códigos se agregan al programa base.</w:t>
        </w:r>
      </w:ins>
      <w:ins w:id="140" w:author="Diany Lorena Hincapie Melo" w:date="2020-07-08T12:24:00Z">
        <w:r w:rsidR="002D69D2">
          <w:rPr>
            <w:lang w:eastAsia="es-CO"/>
          </w:rPr>
          <w:t xml:space="preserve"> </w:t>
        </w:r>
        <w:r w:rsidR="00630324">
          <w:rPr>
            <w:lang w:eastAsia="es-CO"/>
          </w:rPr>
          <w:t xml:space="preserve">La </w:t>
        </w:r>
      </w:ins>
      <w:ins w:id="141" w:author="Diany Lorena Hincapie Melo" w:date="2020-07-08T12:25:00Z">
        <w:r w:rsidR="00630324">
          <w:rPr>
            <w:lang w:eastAsia="es-CO"/>
          </w:rPr>
          <w:t xml:space="preserve">construcción de estos bloques se realizó siguiendo la documentación de Blockly para cada tipo de bloques </w:t>
        </w:r>
      </w:ins>
      <w:customXmlInsRangeStart w:id="142" w:author="Diany Lorena Hincapie Melo" w:date="2020-07-08T12:27:00Z"/>
      <w:sdt>
        <w:sdtPr>
          <w:rPr>
            <w:lang w:eastAsia="es-CO"/>
          </w:rPr>
          <w:id w:val="953762119"/>
          <w:citation/>
        </w:sdtPr>
        <w:sdtContent>
          <w:customXmlInsRangeEnd w:id="142"/>
          <w:ins w:id="143" w:author="Diany Lorena Hincapie Melo" w:date="2020-07-08T12:27:00Z">
            <w:r w:rsidR="00630324">
              <w:rPr>
                <w:lang w:eastAsia="es-CO"/>
              </w:rPr>
              <w:fldChar w:fldCharType="begin"/>
            </w:r>
            <w:r w:rsidR="00630324">
              <w:rPr>
                <w:lang w:eastAsia="es-CO"/>
              </w:rPr>
              <w:instrText xml:space="preserve"> CITATION Goo20 \l 9226 </w:instrText>
            </w:r>
          </w:ins>
          <w:r w:rsidR="00630324">
            <w:rPr>
              <w:lang w:eastAsia="es-CO"/>
            </w:rPr>
            <w:fldChar w:fldCharType="separate"/>
          </w:r>
          <w:r w:rsidR="00EA69B8">
            <w:rPr>
              <w:noProof/>
              <w:lang w:eastAsia="es-CO"/>
            </w:rPr>
            <w:t>(Google, 2020)</w:t>
          </w:r>
          <w:ins w:id="144" w:author="Diany Lorena Hincapie Melo" w:date="2020-07-08T12:27:00Z">
            <w:r w:rsidR="00630324">
              <w:rPr>
                <w:lang w:eastAsia="es-CO"/>
              </w:rPr>
              <w:fldChar w:fldCharType="end"/>
            </w:r>
          </w:ins>
          <w:customXmlInsRangeStart w:id="145" w:author="Diany Lorena Hincapie Melo" w:date="2020-07-08T12:27:00Z"/>
        </w:sdtContent>
      </w:sdt>
      <w:customXmlInsRangeEnd w:id="145"/>
      <w:ins w:id="146" w:author="Diany Lorena Hincapie Melo" w:date="2020-07-08T12:27:00Z">
        <w:r w:rsidR="00630324">
          <w:rPr>
            <w:lang w:eastAsia="es-CO"/>
          </w:rPr>
          <w:t>.</w:t>
        </w:r>
      </w:ins>
    </w:p>
    <w:p w14:paraId="3ED91999" w14:textId="13B059A5" w:rsidR="002D69D2" w:rsidRDefault="002D69D2" w:rsidP="00413D4B">
      <w:pPr>
        <w:pStyle w:val="Sinespaciado"/>
        <w:spacing w:line="480" w:lineRule="auto"/>
        <w:rPr>
          <w:ins w:id="147" w:author="Diany Lorena Hincapie Melo" w:date="2020-07-08T12:16:00Z"/>
          <w:lang w:eastAsia="es-CO"/>
        </w:rPr>
      </w:pPr>
    </w:p>
    <w:p w14:paraId="6F6BC077" w14:textId="51113575" w:rsidR="002D69D2" w:rsidRDefault="002D69D2" w:rsidP="00413D4B">
      <w:pPr>
        <w:pStyle w:val="Sinespaciado"/>
        <w:spacing w:line="480" w:lineRule="auto"/>
        <w:rPr>
          <w:ins w:id="148" w:author="Diany Lorena Hincapie Melo" w:date="2020-07-08T12:16:00Z"/>
          <w:lang w:eastAsia="es-CO"/>
        </w:rPr>
      </w:pPr>
    </w:p>
    <w:p w14:paraId="1C3CBA80" w14:textId="6D347F3E" w:rsidR="002D69D2" w:rsidRDefault="005D7CB0" w:rsidP="00413D4B">
      <w:pPr>
        <w:pStyle w:val="Sinespaciado"/>
        <w:spacing w:line="480" w:lineRule="auto"/>
        <w:rPr>
          <w:lang w:eastAsia="es-CO"/>
        </w:rPr>
      </w:pPr>
      <w:r>
        <w:rPr>
          <w:noProof/>
        </w:rPr>
        <mc:AlternateContent>
          <mc:Choice Requires="wps">
            <w:drawing>
              <wp:anchor distT="0" distB="0" distL="114300" distR="114300" simplePos="0" relativeHeight="251825152" behindDoc="0" locked="0" layoutInCell="1" allowOverlap="1" wp14:anchorId="12026689" wp14:editId="59B151CB">
                <wp:simplePos x="0" y="0"/>
                <wp:positionH relativeFrom="column">
                  <wp:posOffset>1320165</wp:posOffset>
                </wp:positionH>
                <wp:positionV relativeFrom="paragraph">
                  <wp:posOffset>4137025</wp:posOffset>
                </wp:positionV>
                <wp:extent cx="296735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6499A23A" w14:textId="615FEFB5" w:rsidR="000C4D4A" w:rsidRPr="0082003A" w:rsidRDefault="000C4D4A" w:rsidP="005D7CB0">
                            <w:pPr>
                              <w:pStyle w:val="Descripcin"/>
                              <w:jc w:val="center"/>
                              <w:rPr>
                                <w:noProof/>
                                <w:sz w:val="24"/>
                              </w:rPr>
                            </w:pPr>
                            <w:bookmarkStart w:id="149" w:name="_Ref45112043"/>
                            <w:bookmarkStart w:id="150" w:name="_Toc45116273"/>
                            <w:r>
                              <w:t xml:space="preserve">Ilustración </w:t>
                            </w:r>
                            <w:fldSimple w:instr=" SEQ Ilustración \* ARABIC ">
                              <w:r>
                                <w:rPr>
                                  <w:noProof/>
                                </w:rPr>
                                <w:t>7</w:t>
                              </w:r>
                            </w:fldSimple>
                            <w:bookmarkEnd w:id="149"/>
                            <w:r>
                              <w:t xml:space="preserve"> Distribución de bloques (Categoría y bloque)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689" id="Cuadro de texto 67" o:spid="_x0000_s1033" type="#_x0000_t202" style="position:absolute;left:0;text-align:left;margin-left:103.95pt;margin-top:325.75pt;width:233.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d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" stroked="f">
                <v:textbox style="mso-fit-shape-to-text:t" inset="0,0,0,0">
                  <w:txbxContent>
                    <w:p w14:paraId="6499A23A" w14:textId="615FEFB5" w:rsidR="000C4D4A" w:rsidRPr="0082003A" w:rsidRDefault="000C4D4A" w:rsidP="005D7CB0">
                      <w:pPr>
                        <w:pStyle w:val="Descripcin"/>
                        <w:jc w:val="center"/>
                        <w:rPr>
                          <w:noProof/>
                          <w:sz w:val="24"/>
                        </w:rPr>
                      </w:pPr>
                      <w:bookmarkStart w:id="151" w:name="_Ref45112043"/>
                      <w:bookmarkStart w:id="152" w:name="_Toc45116273"/>
                      <w:r>
                        <w:t xml:space="preserve">Ilustración </w:t>
                      </w:r>
                      <w:fldSimple w:instr=" SEQ Ilustración \* ARABIC ">
                        <w:r>
                          <w:rPr>
                            <w:noProof/>
                          </w:rPr>
                          <w:t>7</w:t>
                        </w:r>
                      </w:fldSimple>
                      <w:bookmarkEnd w:id="151"/>
                      <w:r>
                        <w:t xml:space="preserve"> Distribución de bloques (Categoría y bloque)</w:t>
                      </w:r>
                      <w:bookmarkEnd w:id="152"/>
                    </w:p>
                  </w:txbxContent>
                </v:textbox>
              </v:shape>
            </w:pict>
          </mc:Fallback>
        </mc:AlternateContent>
      </w:r>
      <w:r>
        <w:rPr>
          <w:noProof/>
          <w:lang w:eastAsia="es-CO"/>
        </w:rPr>
        <w:drawing>
          <wp:anchor distT="0" distB="0" distL="114300" distR="114300" simplePos="0" relativeHeight="251823104" behindDoc="0" locked="0" layoutInCell="1" allowOverlap="1" wp14:anchorId="6DD307ED" wp14:editId="23833B5C">
            <wp:simplePos x="0" y="0"/>
            <wp:positionH relativeFrom="margin">
              <wp:align>center</wp:align>
            </wp:positionH>
            <wp:positionV relativeFrom="paragraph">
              <wp:posOffset>-6350</wp:posOffset>
            </wp:positionV>
            <wp:extent cx="2967964" cy="408622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7964"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8D7C8" w14:textId="3D9B1030" w:rsidR="005D7CB0" w:rsidRDefault="005D7CB0" w:rsidP="00413D4B">
      <w:pPr>
        <w:pStyle w:val="Sinespaciado"/>
        <w:spacing w:line="480" w:lineRule="auto"/>
        <w:rPr>
          <w:lang w:eastAsia="es-CO"/>
        </w:rPr>
      </w:pPr>
    </w:p>
    <w:p w14:paraId="00C8D716" w14:textId="33F00BB5" w:rsidR="005D7CB0" w:rsidRDefault="005D7CB0" w:rsidP="00413D4B">
      <w:pPr>
        <w:pStyle w:val="Sinespaciado"/>
        <w:spacing w:line="480" w:lineRule="auto"/>
        <w:rPr>
          <w:lang w:eastAsia="es-CO"/>
        </w:rPr>
      </w:pPr>
    </w:p>
    <w:p w14:paraId="1AFDF8BF" w14:textId="1C3C7C23" w:rsidR="005D7CB0" w:rsidRDefault="005D7CB0" w:rsidP="00413D4B">
      <w:pPr>
        <w:pStyle w:val="Sinespaciado"/>
        <w:spacing w:line="480" w:lineRule="auto"/>
        <w:rPr>
          <w:lang w:eastAsia="es-CO"/>
        </w:rPr>
      </w:pPr>
    </w:p>
    <w:p w14:paraId="57730425" w14:textId="7272F530" w:rsidR="005D7CB0" w:rsidRDefault="005D7CB0" w:rsidP="00413D4B">
      <w:pPr>
        <w:pStyle w:val="Sinespaciado"/>
        <w:spacing w:line="480" w:lineRule="auto"/>
        <w:rPr>
          <w:lang w:eastAsia="es-CO"/>
        </w:rPr>
      </w:pPr>
    </w:p>
    <w:p w14:paraId="3F35309E" w14:textId="7696F2BD" w:rsidR="005D7CB0" w:rsidRDefault="005D7CB0" w:rsidP="00413D4B">
      <w:pPr>
        <w:pStyle w:val="Sinespaciado"/>
        <w:spacing w:line="480" w:lineRule="auto"/>
        <w:rPr>
          <w:lang w:eastAsia="es-CO"/>
        </w:rPr>
      </w:pPr>
    </w:p>
    <w:p w14:paraId="17EB3898" w14:textId="35E6E37B" w:rsidR="005D7CB0" w:rsidRDefault="005D7CB0" w:rsidP="00413D4B">
      <w:pPr>
        <w:pStyle w:val="Sinespaciado"/>
        <w:spacing w:line="480" w:lineRule="auto"/>
        <w:rPr>
          <w:lang w:eastAsia="es-CO"/>
        </w:rPr>
      </w:pPr>
    </w:p>
    <w:p w14:paraId="75B1AB5D" w14:textId="3C080C24" w:rsidR="005D7CB0" w:rsidRDefault="005D7CB0" w:rsidP="00413D4B">
      <w:pPr>
        <w:pStyle w:val="Sinespaciado"/>
        <w:spacing w:line="480" w:lineRule="auto"/>
        <w:rPr>
          <w:lang w:eastAsia="es-CO"/>
        </w:rPr>
      </w:pPr>
    </w:p>
    <w:p w14:paraId="1BC69693" w14:textId="2C8B428C" w:rsidR="005D7CB0" w:rsidRDefault="005D7CB0" w:rsidP="00413D4B">
      <w:pPr>
        <w:pStyle w:val="Sinespaciado"/>
        <w:spacing w:line="480" w:lineRule="auto"/>
        <w:rPr>
          <w:lang w:eastAsia="es-CO"/>
        </w:rPr>
      </w:pPr>
    </w:p>
    <w:p w14:paraId="7584B0B9" w14:textId="69A3BDE2" w:rsidR="005D7CB0" w:rsidRDefault="005D7CB0" w:rsidP="00413D4B">
      <w:pPr>
        <w:pStyle w:val="Sinespaciado"/>
        <w:spacing w:line="480" w:lineRule="auto"/>
        <w:rPr>
          <w:ins w:id="153" w:author="Diany Lorena Hincapie Melo" w:date="2020-07-08T12:16:00Z"/>
          <w:lang w:eastAsia="es-CO"/>
        </w:rPr>
      </w:pPr>
    </w:p>
    <w:p w14:paraId="4AB56F82" w14:textId="72A80FD8" w:rsidR="002D69D2" w:rsidRDefault="002D69D2" w:rsidP="00413D4B">
      <w:pPr>
        <w:pStyle w:val="Sinespaciado"/>
        <w:spacing w:line="480" w:lineRule="auto"/>
        <w:rPr>
          <w:ins w:id="154" w:author="Diany Lorena Hincapie Melo" w:date="2020-07-08T12:16:00Z"/>
          <w:lang w:eastAsia="es-CO"/>
        </w:rPr>
      </w:pPr>
    </w:p>
    <w:p w14:paraId="794443E3" w14:textId="0F35AB8D" w:rsidR="002D69D2" w:rsidRDefault="002D69D2" w:rsidP="00413D4B">
      <w:pPr>
        <w:pStyle w:val="Sinespaciado"/>
        <w:spacing w:line="480" w:lineRule="auto"/>
        <w:rPr>
          <w:lang w:eastAsia="es-CO"/>
        </w:rPr>
      </w:pPr>
    </w:p>
    <w:p w14:paraId="1902F307" w14:textId="77777777" w:rsidR="005D7CB0" w:rsidRDefault="005D7CB0" w:rsidP="00413D4B">
      <w:pPr>
        <w:pStyle w:val="Sinespaciado"/>
        <w:spacing w:line="480" w:lineRule="auto"/>
        <w:rPr>
          <w:ins w:id="155" w:author="Diany Lorena Hincapie Melo" w:date="2020-07-08T12:16:00Z"/>
          <w:lang w:eastAsia="es-CO"/>
        </w:rPr>
      </w:pPr>
    </w:p>
    <w:p w14:paraId="6FF12D53" w14:textId="1158B523" w:rsidR="002D69D2" w:rsidRDefault="005D7CB0" w:rsidP="00413D4B">
      <w:pPr>
        <w:pStyle w:val="Sinespaciado"/>
        <w:spacing w:line="480" w:lineRule="auto"/>
        <w:rPr>
          <w:ins w:id="156" w:author="Diany Lorena Hincapie Melo" w:date="2020-07-08T12:16:00Z"/>
          <w:lang w:eastAsia="es-CO"/>
        </w:rPr>
      </w:pPr>
      <w:ins w:id="157" w:author="Diany Lorena Hincapie Melo" w:date="2020-07-08T12:23:00Z">
        <w:r w:rsidRPr="002D69D2">
          <w:rPr>
            <w:noProof/>
            <w:lang w:eastAsia="es-CO"/>
          </w:rPr>
          <w:drawing>
            <wp:anchor distT="0" distB="0" distL="114300" distR="114300" simplePos="0" relativeHeight="251820032" behindDoc="0" locked="0" layoutInCell="1" allowOverlap="1" wp14:anchorId="0670E04E" wp14:editId="07F9476E">
              <wp:simplePos x="0" y="0"/>
              <wp:positionH relativeFrom="margin">
                <wp:align>center</wp:align>
              </wp:positionH>
              <wp:positionV relativeFrom="paragraph">
                <wp:posOffset>5715</wp:posOffset>
              </wp:positionV>
              <wp:extent cx="4552950" cy="2963177"/>
              <wp:effectExtent l="133350" t="114300" r="133350" b="16129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52950" cy="2963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ins>
    </w:p>
    <w:p w14:paraId="40D01CA8" w14:textId="4AF0D8DE" w:rsidR="002D69D2" w:rsidRDefault="002D69D2" w:rsidP="00413D4B">
      <w:pPr>
        <w:pStyle w:val="Sinespaciado"/>
        <w:spacing w:line="480" w:lineRule="auto"/>
        <w:rPr>
          <w:ins w:id="158" w:author="Diany Lorena Hincapie Melo" w:date="2020-07-08T12:16:00Z"/>
          <w:lang w:eastAsia="es-CO"/>
        </w:rPr>
      </w:pPr>
    </w:p>
    <w:p w14:paraId="14BCA075" w14:textId="268759D4" w:rsidR="002D69D2" w:rsidRDefault="002D69D2" w:rsidP="00413D4B">
      <w:pPr>
        <w:pStyle w:val="Sinespaciado"/>
        <w:spacing w:line="480" w:lineRule="auto"/>
        <w:rPr>
          <w:ins w:id="159" w:author="Diany Lorena Hincapie Melo" w:date="2020-07-08T12:16:00Z"/>
          <w:lang w:eastAsia="es-CO"/>
        </w:rPr>
      </w:pPr>
    </w:p>
    <w:p w14:paraId="318DD549" w14:textId="12DE42F2" w:rsidR="002D69D2" w:rsidRDefault="002D69D2" w:rsidP="00413D4B">
      <w:pPr>
        <w:pStyle w:val="Sinespaciado"/>
        <w:spacing w:line="480" w:lineRule="auto"/>
        <w:rPr>
          <w:ins w:id="160" w:author="Diany Lorena Hincapie Melo" w:date="2020-07-08T12:16:00Z"/>
          <w:lang w:eastAsia="es-CO"/>
        </w:rPr>
      </w:pPr>
    </w:p>
    <w:p w14:paraId="73BAFFEC" w14:textId="77777777" w:rsidR="002D69D2" w:rsidRDefault="002D69D2" w:rsidP="00413D4B">
      <w:pPr>
        <w:pStyle w:val="Sinespaciado"/>
        <w:spacing w:line="480" w:lineRule="auto"/>
        <w:rPr>
          <w:moveTo w:id="161" w:author="Diany Lorena Hincapie Melo" w:date="2020-07-08T12:14:00Z"/>
          <w:lang w:eastAsia="es-CO"/>
        </w:rPr>
      </w:pPr>
    </w:p>
    <w:moveToRangeEnd w:id="127"/>
    <w:p w14:paraId="12A706AD" w14:textId="01B15335" w:rsidR="00413D4B" w:rsidRDefault="00413D4B" w:rsidP="00413D4B">
      <w:pPr>
        <w:pStyle w:val="Sinespaciado"/>
        <w:spacing w:line="480" w:lineRule="auto"/>
        <w:rPr>
          <w:ins w:id="162" w:author="Diany Lorena Hincapie Melo" w:date="2020-07-08T12:23:00Z"/>
        </w:rPr>
      </w:pPr>
    </w:p>
    <w:p w14:paraId="0AD1BB66" w14:textId="3C994987" w:rsidR="002D69D2" w:rsidRDefault="002D69D2" w:rsidP="00413D4B">
      <w:pPr>
        <w:pStyle w:val="Sinespaciado"/>
        <w:spacing w:line="480" w:lineRule="auto"/>
        <w:rPr>
          <w:ins w:id="163" w:author="Diany Lorena Hincapie Melo" w:date="2020-07-08T12:23:00Z"/>
        </w:rPr>
      </w:pPr>
    </w:p>
    <w:p w14:paraId="5FA68E6B" w14:textId="65FBBFDB" w:rsidR="002D69D2" w:rsidRDefault="002D69D2" w:rsidP="00413D4B">
      <w:pPr>
        <w:pStyle w:val="Sinespaciado"/>
        <w:spacing w:line="480" w:lineRule="auto"/>
        <w:rPr>
          <w:ins w:id="164" w:author="Diany Lorena Hincapie Melo" w:date="2020-07-08T12:18:00Z"/>
        </w:rPr>
      </w:pPr>
    </w:p>
    <w:p w14:paraId="5316B12E" w14:textId="3474D845" w:rsidR="002D69D2" w:rsidRDefault="005D7CB0" w:rsidP="00413D4B">
      <w:pPr>
        <w:pStyle w:val="Sinespaciado"/>
        <w:spacing w:line="480" w:lineRule="auto"/>
        <w:rPr>
          <w:ins w:id="165" w:author="Diany Lorena Hincapie Melo" w:date="2020-07-08T12:18:00Z"/>
        </w:rPr>
      </w:pPr>
      <w:ins w:id="166" w:author="Diany Lorena Hincapie Melo" w:date="2020-07-08T12:24:00Z">
        <w:r>
          <w:rPr>
            <w:noProof/>
          </w:rPr>
          <mc:AlternateContent>
            <mc:Choice Requires="wps">
              <w:drawing>
                <wp:anchor distT="0" distB="0" distL="114300" distR="114300" simplePos="0" relativeHeight="251822080" behindDoc="0" locked="0" layoutInCell="1" allowOverlap="1" wp14:anchorId="5D0882AA" wp14:editId="019990C8">
                  <wp:simplePos x="0" y="0"/>
                  <wp:positionH relativeFrom="margin">
                    <wp:align>right</wp:align>
                  </wp:positionH>
                  <wp:positionV relativeFrom="paragraph">
                    <wp:posOffset>296545</wp:posOffset>
                  </wp:positionV>
                  <wp:extent cx="5619750" cy="635"/>
                  <wp:effectExtent l="0" t="0" r="0" b="8255"/>
                  <wp:wrapNone/>
                  <wp:docPr id="79" name="Cuadro de texto 7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6D1C300A" w14:textId="081ED081" w:rsidR="000C4D4A" w:rsidRPr="009D3D5C" w:rsidRDefault="000C4D4A">
                              <w:pPr>
                                <w:pStyle w:val="Descripcin"/>
                                <w:jc w:val="center"/>
                                <w:pPrChange w:id="167" w:author="Diany Lorena Hincapie Melo" w:date="2020-07-08T12:24:00Z">
                                  <w:pPr>
                                    <w:pStyle w:val="Sinespaciado"/>
                                    <w:spacing w:line="480" w:lineRule="auto"/>
                                  </w:pPr>
                                </w:pPrChange>
                              </w:pPr>
                              <w:bookmarkStart w:id="168" w:name="_Ref45112059"/>
                              <w:bookmarkStart w:id="169" w:name="_Toc45116274"/>
                              <w:ins w:id="170" w:author="Diany Lorena Hincapie Melo" w:date="2020-07-08T12:24:00Z">
                                <w:r>
                                  <w:t xml:space="preserve">Ilustración </w:t>
                                </w:r>
                                <w:r>
                                  <w:fldChar w:fldCharType="begin"/>
                                </w:r>
                                <w:r>
                                  <w:instrText xml:space="preserve"> SEQ Ilustración \* ARABIC </w:instrText>
                                </w:r>
                              </w:ins>
                              <w:r>
                                <w:fldChar w:fldCharType="separate"/>
                              </w:r>
                              <w:r>
                                <w:rPr>
                                  <w:noProof/>
                                </w:rPr>
                                <w:t>8</w:t>
                              </w:r>
                              <w:ins w:id="171" w:author="Diany Lorena Hincapie Melo" w:date="2020-07-08T12:24:00Z">
                                <w:r>
                                  <w:fldChar w:fldCharType="end"/>
                                </w:r>
                                <w:bookmarkEnd w:id="168"/>
                                <w:r>
                                  <w:t xml:space="preserve"> </w:t>
                                </w:r>
                                <w:r w:rsidRPr="00F40C44">
                                  <w:t>Creación del bloque importador musical, con su vista previa, su definición y su generador</w:t>
                                </w:r>
                              </w:ins>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882AA" id="Cuadro de texto 79" o:spid="_x0000_s1034" type="#_x0000_t202" style="position:absolute;left:0;text-align:left;margin-left:391.3pt;margin-top:23.35pt;width:442.5pt;height:.05pt;z-index:251822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iNAIAAG0EAAAOAAAAZHJzL2Uyb0RvYy54bWysVMFu2zAMvQ/YPwi6L046JG2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" stroked="f">
                  <v:textbox style="mso-fit-shape-to-text:t" inset="0,0,0,0">
                    <w:txbxContent>
                      <w:p w14:paraId="6D1C300A" w14:textId="081ED081" w:rsidR="000C4D4A" w:rsidRPr="009D3D5C" w:rsidRDefault="000C4D4A">
                        <w:pPr>
                          <w:pStyle w:val="Descripcin"/>
                          <w:jc w:val="center"/>
                          <w:pPrChange w:id="172" w:author="Diany Lorena Hincapie Melo" w:date="2020-07-08T12:24:00Z">
                            <w:pPr>
                              <w:pStyle w:val="Sinespaciado"/>
                              <w:spacing w:line="480" w:lineRule="auto"/>
                            </w:pPr>
                          </w:pPrChange>
                        </w:pPr>
                        <w:bookmarkStart w:id="173" w:name="_Ref45112059"/>
                        <w:bookmarkStart w:id="174" w:name="_Toc45116274"/>
                        <w:ins w:id="175" w:author="Diany Lorena Hincapie Melo" w:date="2020-07-08T12:24:00Z">
                          <w:r>
                            <w:t xml:space="preserve">Ilustración </w:t>
                          </w:r>
                          <w:r>
                            <w:fldChar w:fldCharType="begin"/>
                          </w:r>
                          <w:r>
                            <w:instrText xml:space="preserve"> SEQ Ilustración \* ARABIC </w:instrText>
                          </w:r>
                        </w:ins>
                        <w:r>
                          <w:fldChar w:fldCharType="separate"/>
                        </w:r>
                        <w:r>
                          <w:rPr>
                            <w:noProof/>
                          </w:rPr>
                          <w:t>8</w:t>
                        </w:r>
                        <w:ins w:id="176" w:author="Diany Lorena Hincapie Melo" w:date="2020-07-08T12:24:00Z">
                          <w:r>
                            <w:fldChar w:fldCharType="end"/>
                          </w:r>
                          <w:bookmarkEnd w:id="173"/>
                          <w:r>
                            <w:t xml:space="preserve"> </w:t>
                          </w:r>
                          <w:r w:rsidRPr="00F40C44">
                            <w:t>Creación del bloque importador musical, con su vista previa, su definición y su generador</w:t>
                          </w:r>
                        </w:ins>
                        <w:bookmarkEnd w:id="174"/>
                      </w:p>
                    </w:txbxContent>
                  </v:textbox>
                  <w10:wrap anchorx="margin"/>
                </v:shape>
              </w:pict>
            </mc:Fallback>
          </mc:AlternateContent>
        </w:r>
      </w:ins>
    </w:p>
    <w:p w14:paraId="260A27B5" w14:textId="77777777" w:rsidR="002D69D2" w:rsidDel="002D69D2" w:rsidRDefault="002D69D2" w:rsidP="007254CE">
      <w:pPr>
        <w:pStyle w:val="Sinespaciado"/>
        <w:spacing w:line="480" w:lineRule="auto"/>
        <w:rPr>
          <w:del w:id="177" w:author="Diany Lorena Hincapie Melo" w:date="2020-07-08T12:22:00Z"/>
        </w:rPr>
      </w:pPr>
    </w:p>
    <w:p w14:paraId="0CBFD32E" w14:textId="77777777" w:rsidR="009016DB" w:rsidRDefault="009016DB">
      <w:pPr>
        <w:pStyle w:val="Sinespaciado"/>
        <w:ind w:firstLine="0"/>
        <w:rPr>
          <w:lang w:eastAsia="es-CO"/>
        </w:rPr>
        <w:pPrChange w:id="178" w:author="Diany Lorena Hincapie Melo" w:date="2020-07-08T12:22:00Z">
          <w:pPr>
            <w:pStyle w:val="Sinespaciado"/>
          </w:pPr>
        </w:pPrChange>
      </w:pPr>
    </w:p>
    <w:p w14:paraId="36155644" w14:textId="77777777" w:rsidR="009016DB" w:rsidRDefault="009016DB" w:rsidP="009016DB">
      <w:pPr>
        <w:pStyle w:val="Ttulo3"/>
        <w:rPr>
          <w:lang w:eastAsia="es-CO"/>
        </w:rPr>
      </w:pPr>
      <w:bookmarkStart w:id="179" w:name="_Toc45116249"/>
      <w:r>
        <w:rPr>
          <w:lang w:eastAsia="es-CO"/>
        </w:rPr>
        <w:lastRenderedPageBreak/>
        <w:t>Notas</w:t>
      </w:r>
      <w:bookmarkEnd w:id="179"/>
    </w:p>
    <w:p w14:paraId="6B9B3E46" w14:textId="77777777" w:rsidR="009016DB" w:rsidRDefault="009016DB" w:rsidP="009016DB">
      <w:pPr>
        <w:pStyle w:val="Sinespaciado"/>
        <w:spacing w:line="480" w:lineRule="auto"/>
        <w:rPr>
          <w:lang w:eastAsia="es-CO"/>
        </w:rPr>
      </w:pPr>
      <w:r>
        <w:rPr>
          <w:lang w:eastAsia="es-CO"/>
        </w:rPr>
        <w:t>En esta categoría se encuentran todos los bloques que manejan la parte musical. Se simuló el sonido con un PWM y un BUZZER, una flauta, un piano, un xilófono, un instrumento de percusión, y una guitarra eléctrica.</w:t>
      </w:r>
    </w:p>
    <w:p w14:paraId="3DB0FFE3" w14:textId="780A3183" w:rsidR="009016DB" w:rsidRDefault="009016DB" w:rsidP="009016DB">
      <w:pPr>
        <w:pStyle w:val="Sinespaciado"/>
        <w:spacing w:line="480" w:lineRule="auto"/>
        <w:rPr>
          <w:lang w:eastAsia="es-CO"/>
        </w:rPr>
      </w:pPr>
      <w:r>
        <w:rPr>
          <w:lang w:eastAsia="es-CO"/>
        </w:rPr>
        <w:t>Para poder generar una mayor gama de sonidos se tomaron las notas musicales (Do, Do#</w:t>
      </w:r>
      <w:r w:rsidR="00C24B43">
        <w:rPr>
          <w:lang w:eastAsia="es-CO"/>
        </w:rPr>
        <w:t xml:space="preserve">, </w:t>
      </w:r>
      <w:r>
        <w:rPr>
          <w:lang w:eastAsia="es-CO"/>
        </w:rPr>
        <w:t>Re, Re#,</w:t>
      </w:r>
      <w:r w:rsidR="00C24B43">
        <w:rPr>
          <w:lang w:eastAsia="es-CO"/>
        </w:rPr>
        <w:t xml:space="preserve"> </w:t>
      </w:r>
      <w:r>
        <w:rPr>
          <w:lang w:eastAsia="es-CO"/>
        </w:rPr>
        <w:t>Mi,</w:t>
      </w:r>
      <w:r w:rsidR="00C24B43">
        <w:rPr>
          <w:lang w:eastAsia="es-CO"/>
        </w:rPr>
        <w:t xml:space="preserve"> </w:t>
      </w:r>
      <w:r>
        <w:rPr>
          <w:lang w:eastAsia="es-CO"/>
        </w:rPr>
        <w:t>Fa,</w:t>
      </w:r>
      <w:r w:rsidR="00C24B43">
        <w:rPr>
          <w:lang w:eastAsia="es-CO"/>
        </w:rPr>
        <w:t xml:space="preserve"> </w:t>
      </w:r>
      <w:r>
        <w:rPr>
          <w:lang w:eastAsia="es-CO"/>
        </w:rPr>
        <w:t>Fa#</w:t>
      </w:r>
      <w:r w:rsidR="00C24B43">
        <w:rPr>
          <w:lang w:eastAsia="es-CO"/>
        </w:rPr>
        <w:t xml:space="preserve"> </w:t>
      </w:r>
      <w:r>
        <w:rPr>
          <w:lang w:eastAsia="es-CO"/>
        </w:rPr>
        <w:t>,Sol, Sol#,</w:t>
      </w:r>
      <w:r w:rsidR="00C24B43">
        <w:rPr>
          <w:lang w:eastAsia="es-CO"/>
        </w:rPr>
        <w:t xml:space="preserve"> </w:t>
      </w:r>
      <w:r>
        <w:rPr>
          <w:lang w:eastAsia="es-CO"/>
        </w:rPr>
        <w:t xml:space="preserve">La, La# y Si) para diferentes instrumentos musicales, y desde su segunda octava Do2 hasta su octava </w:t>
      </w:r>
      <w:r w:rsidR="00C24B43">
        <w:rPr>
          <w:lang w:eastAsia="es-CO"/>
        </w:rPr>
        <w:t>número ocho</w:t>
      </w:r>
      <w:r>
        <w:rPr>
          <w:lang w:eastAsia="es-CO"/>
        </w:rPr>
        <w:t xml:space="preserve"> Do8, cada nota musical en cada una de sus escalas tiene una frecuencia característica, según </w:t>
      </w:r>
      <w:sdt>
        <w:sdtPr>
          <w:rPr>
            <w:lang w:eastAsia="es-CO"/>
          </w:rPr>
          <w:id w:val="1438639777"/>
          <w:citation/>
        </w:sdtPr>
        <w:sdtContent>
          <w:r>
            <w:rPr>
              <w:lang w:eastAsia="es-CO"/>
            </w:rPr>
            <w:fldChar w:fldCharType="begin"/>
          </w:r>
          <w:r>
            <w:rPr>
              <w:lang w:eastAsia="es-CO"/>
            </w:rPr>
            <w:instrText xml:space="preserve"> CITATION Web06 \l 9226 </w:instrText>
          </w:r>
          <w:r>
            <w:rPr>
              <w:lang w:eastAsia="es-CO"/>
            </w:rPr>
            <w:fldChar w:fldCharType="separate"/>
          </w:r>
          <w:r w:rsidR="00EA69B8">
            <w:rPr>
              <w:noProof/>
              <w:lang w:eastAsia="es-CO"/>
            </w:rPr>
            <w:t>(Web Archive Org, 2006)</w:t>
          </w:r>
          <w:r>
            <w:rPr>
              <w:lang w:eastAsia="es-CO"/>
            </w:rPr>
            <w:fldChar w:fldCharType="end"/>
          </w:r>
        </w:sdtContent>
      </w:sdt>
      <w:r>
        <w:rPr>
          <w:lang w:eastAsia="es-CO"/>
        </w:rPr>
        <w:t>.</w:t>
      </w:r>
    </w:p>
    <w:p w14:paraId="4A557610" w14:textId="77777777" w:rsidR="009016DB" w:rsidRDefault="009016DB" w:rsidP="009016DB">
      <w:pPr>
        <w:pStyle w:val="Sinespaciado"/>
        <w:spacing w:line="480" w:lineRule="auto"/>
        <w:rPr>
          <w:lang w:eastAsia="es-CO"/>
        </w:rPr>
      </w:pPr>
      <w:r>
        <w:rPr>
          <w:lang w:eastAsia="es-CO"/>
        </w:rPr>
        <w:t xml:space="preserve">Para poder diferenciar un instrumento del otro se le asignó un porcentaje para el ciclo útil del PWM, esta asignación se realizó de manera empírica y se relacionaron los sonidos generados con instrumentos existentes, de esta manera se obtuvieron los instrumentos nombrados anteriormente. </w:t>
      </w:r>
    </w:p>
    <w:p w14:paraId="4B9F3268" w14:textId="7CE73A9D" w:rsidR="009016DB" w:rsidRDefault="009016DB" w:rsidP="003231C0">
      <w:pPr>
        <w:pStyle w:val="Sinespaciado"/>
        <w:spacing w:line="480" w:lineRule="auto"/>
        <w:rPr>
          <w:lang w:eastAsia="es-CO"/>
        </w:rPr>
      </w:pPr>
      <w:r w:rsidRPr="003231C0">
        <w:rPr>
          <w:lang w:eastAsia="es-CO"/>
        </w:rPr>
        <w:t xml:space="preserve">Ver </w:t>
      </w:r>
      <w:r w:rsidR="003231C0">
        <w:rPr>
          <w:lang w:eastAsia="es-CO"/>
        </w:rPr>
        <w:fldChar w:fldCharType="begin"/>
      </w:r>
      <w:r w:rsidR="003231C0">
        <w:rPr>
          <w:lang w:eastAsia="es-CO"/>
        </w:rPr>
        <w:instrText xml:space="preserve"> REF _Ref44880843 \h </w:instrText>
      </w:r>
      <w:r w:rsidR="003231C0">
        <w:rPr>
          <w:lang w:eastAsia="es-CO"/>
        </w:rPr>
      </w:r>
      <w:r w:rsidR="003231C0">
        <w:rPr>
          <w:lang w:eastAsia="es-CO"/>
        </w:rPr>
        <w:fldChar w:fldCharType="separate"/>
      </w:r>
      <w:r w:rsidR="000C4D4A">
        <w:t xml:space="preserve">Ilustración </w:t>
      </w:r>
      <w:r w:rsidR="000C4D4A">
        <w:rPr>
          <w:noProof/>
        </w:rPr>
        <w:t>9</w:t>
      </w:r>
      <w:r w:rsidR="003231C0">
        <w:rPr>
          <w:lang w:eastAsia="es-CO"/>
        </w:rPr>
        <w:fldChar w:fldCharType="end"/>
      </w:r>
      <w:r w:rsidR="003231C0">
        <w:rPr>
          <w:lang w:eastAsia="es-CO"/>
        </w:rPr>
        <w:t xml:space="preserve"> </w:t>
      </w:r>
      <w:r w:rsidRPr="003231C0">
        <w:rPr>
          <w:lang w:eastAsia="es-CO"/>
        </w:rPr>
        <w:t>del importador,</w:t>
      </w:r>
      <w:ins w:id="180" w:author="Diany Lorena Hincapie Melo" w:date="2020-07-08T08:51:00Z">
        <w:r w:rsidR="00AA2570">
          <w:rPr>
            <w:lang w:eastAsia="es-CO"/>
          </w:rPr>
          <w:t xml:space="preserve"> este importador se encarga de la configuración inicial para la utilización del </w:t>
        </w:r>
      </w:ins>
      <w:ins w:id="181" w:author="Diany Lorena Hincapie Melo" w:date="2020-07-08T08:52:00Z">
        <w:r w:rsidR="00AA2570">
          <w:rPr>
            <w:lang w:eastAsia="es-CO"/>
          </w:rPr>
          <w:t>PWM, para lo cual, el usuario puede modificar el nombre de la variable la cual trae como predeterminado “musica_1”</w:t>
        </w:r>
      </w:ins>
      <w:ins w:id="182" w:author="Diany Lorena Hincapie Melo" w:date="2020-07-08T08:55:00Z">
        <w:r w:rsidR="00AA2570">
          <w:rPr>
            <w:lang w:eastAsia="es-CO"/>
          </w:rPr>
          <w:t xml:space="preserve">, bajo este nombre creará el objeto con este nombre asignándole al Pin 25 </w:t>
        </w:r>
      </w:ins>
      <w:ins w:id="183" w:author="Diany Lorena Hincapie Melo" w:date="2020-07-08T08:56:00Z">
        <w:r w:rsidR="00AA2570">
          <w:rPr>
            <w:lang w:eastAsia="es-CO"/>
          </w:rPr>
          <w:t>un PWM</w:t>
        </w:r>
      </w:ins>
      <w:r w:rsidRPr="003231C0">
        <w:rPr>
          <w:lang w:eastAsia="es-CO"/>
        </w:rPr>
        <w:t xml:space="preserve"> y ver </w:t>
      </w:r>
      <w:r w:rsidR="003231C0">
        <w:rPr>
          <w:lang w:eastAsia="es-CO"/>
        </w:rPr>
        <w:fldChar w:fldCharType="begin"/>
      </w:r>
      <w:r w:rsidR="003231C0">
        <w:rPr>
          <w:lang w:eastAsia="es-CO"/>
        </w:rPr>
        <w:instrText xml:space="preserve"> REF _Ref44880844 \h </w:instrText>
      </w:r>
      <w:r w:rsidR="003231C0">
        <w:rPr>
          <w:lang w:eastAsia="es-CO"/>
        </w:rPr>
      </w:r>
      <w:r w:rsidR="003231C0">
        <w:rPr>
          <w:lang w:eastAsia="es-CO"/>
        </w:rPr>
        <w:fldChar w:fldCharType="separate"/>
      </w:r>
      <w:r w:rsidR="000C4D4A">
        <w:t xml:space="preserve">Ilustración </w:t>
      </w:r>
      <w:r w:rsidR="000C4D4A">
        <w:rPr>
          <w:noProof/>
        </w:rPr>
        <w:t>10</w:t>
      </w:r>
      <w:r w:rsidR="003231C0">
        <w:rPr>
          <w:lang w:eastAsia="es-CO"/>
        </w:rPr>
        <w:fldChar w:fldCharType="end"/>
      </w:r>
      <w:r w:rsidR="003231C0">
        <w:rPr>
          <w:lang w:eastAsia="es-CO"/>
        </w:rPr>
        <w:t xml:space="preserve"> </w:t>
      </w:r>
      <w:r w:rsidRPr="003231C0">
        <w:rPr>
          <w:lang w:eastAsia="es-CO"/>
        </w:rPr>
        <w:t>del funcional (flauta)</w:t>
      </w:r>
      <w:ins w:id="184" w:author="Diany Lorena Hincapie Melo" w:date="2020-07-08T08:53:00Z">
        <w:r w:rsidR="00AA2570">
          <w:rPr>
            <w:lang w:eastAsia="es-CO"/>
          </w:rPr>
          <w:t>, este bloque se encarga de asignarle al PWM la frecuencia y el ciclo útil de este, además de darle un tiempo de espera, para lo cual el usuar</w:t>
        </w:r>
      </w:ins>
      <w:ins w:id="185" w:author="Diany Lorena Hincapie Melo" w:date="2020-07-08T08:54:00Z">
        <w:r w:rsidR="00AA2570">
          <w:rPr>
            <w:lang w:eastAsia="es-CO"/>
          </w:rPr>
          <w:t>io puede modificar el tipo de nota (dependiendo de la nota cambia la frecuencia), el tiempo que se reproducirá la nota</w:t>
        </w:r>
      </w:ins>
      <w:ins w:id="186" w:author="Diany Lorena Hincapie Melo" w:date="2020-07-08T08:56:00Z">
        <w:r w:rsidR="00AA2570">
          <w:rPr>
            <w:lang w:eastAsia="es-CO"/>
          </w:rPr>
          <w:t xml:space="preserve">, y </w:t>
        </w:r>
      </w:ins>
      <w:ins w:id="187" w:author="Diany Lorena Hincapie Melo" w:date="2020-07-08T08:57:00Z">
        <w:r w:rsidR="00AA2570">
          <w:rPr>
            <w:lang w:eastAsia="es-CO"/>
          </w:rPr>
          <w:t>podrá agregarle el bloque con la variable que tiene consigo el objeto creado con el bloque importador</w:t>
        </w:r>
      </w:ins>
      <w:ins w:id="188" w:author="Diany Lorena Hincapie Melo" w:date="2020-07-08T08:58:00Z">
        <w:r w:rsidR="00AA2570">
          <w:rPr>
            <w:lang w:eastAsia="es-CO"/>
          </w:rPr>
          <w:t>, que es donde se le asignará todas las configuraciones establecidas en este bloque funcional</w:t>
        </w:r>
      </w:ins>
      <w:r w:rsidRPr="003231C0">
        <w:rPr>
          <w:lang w:eastAsia="es-CO"/>
        </w:rPr>
        <w:t>.</w:t>
      </w:r>
    </w:p>
    <w:p w14:paraId="25947555" w14:textId="4B6610F9" w:rsidR="00A1426C" w:rsidRDefault="00A1426C" w:rsidP="003231C0">
      <w:pPr>
        <w:pStyle w:val="Sinespaciado"/>
        <w:spacing w:line="480" w:lineRule="auto"/>
        <w:rPr>
          <w:lang w:eastAsia="es-CO"/>
        </w:rPr>
      </w:pPr>
    </w:p>
    <w:p w14:paraId="25A60B28" w14:textId="6E06CA2E" w:rsidR="00A1426C" w:rsidRDefault="00A1426C" w:rsidP="003231C0">
      <w:pPr>
        <w:pStyle w:val="Sinespaciado"/>
        <w:spacing w:line="480" w:lineRule="auto"/>
        <w:rPr>
          <w:lang w:eastAsia="es-CO"/>
        </w:rPr>
      </w:pPr>
    </w:p>
    <w:p w14:paraId="15873FF3" w14:textId="77777777" w:rsidR="00A1426C" w:rsidRPr="003231C0" w:rsidRDefault="00A1426C" w:rsidP="003231C0">
      <w:pPr>
        <w:pStyle w:val="Sinespaciado"/>
        <w:spacing w:line="480" w:lineRule="auto"/>
        <w:rPr>
          <w:color w:val="FF0000"/>
          <w:lang w:eastAsia="es-CO"/>
        </w:rPr>
      </w:pPr>
    </w:p>
    <w:p w14:paraId="355D9D84" w14:textId="77777777" w:rsidR="009016DB" w:rsidRDefault="003231C0" w:rsidP="009016DB">
      <w:pPr>
        <w:pStyle w:val="Sinespaciado"/>
        <w:spacing w:line="480" w:lineRule="auto"/>
        <w:ind w:left="1065" w:firstLine="0"/>
        <w:rPr>
          <w:lang w:eastAsia="es-CO"/>
        </w:rPr>
      </w:pPr>
      <w:r>
        <w:rPr>
          <w:noProof/>
          <w:lang w:val="en-US"/>
        </w:rPr>
        <w:lastRenderedPageBreak/>
        <mc:AlternateContent>
          <mc:Choice Requires="wps">
            <w:drawing>
              <wp:anchor distT="0" distB="0" distL="114300" distR="114300" simplePos="0" relativeHeight="251718656" behindDoc="0" locked="0" layoutInCell="1" allowOverlap="1" wp14:anchorId="3FFE325C" wp14:editId="15DEC446">
                <wp:simplePos x="0" y="0"/>
                <wp:positionH relativeFrom="column">
                  <wp:posOffset>777240</wp:posOffset>
                </wp:positionH>
                <wp:positionV relativeFrom="paragraph">
                  <wp:posOffset>1896745</wp:posOffset>
                </wp:positionV>
                <wp:extent cx="4048125" cy="63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14:paraId="2C124E30" w14:textId="654B950A" w:rsidR="000C4D4A" w:rsidRPr="00792D3A" w:rsidRDefault="000C4D4A" w:rsidP="003231C0">
                            <w:pPr>
                              <w:pStyle w:val="Descripcin"/>
                              <w:jc w:val="center"/>
                              <w:rPr>
                                <w:noProof/>
                                <w:sz w:val="24"/>
                              </w:rPr>
                            </w:pPr>
                            <w:bookmarkStart w:id="189" w:name="_Ref44880843"/>
                            <w:bookmarkStart w:id="190" w:name="_Toc44880893"/>
                            <w:bookmarkStart w:id="191" w:name="_Toc45116275"/>
                            <w:r>
                              <w:t xml:space="preserve">Ilustración </w:t>
                            </w:r>
                            <w:fldSimple w:instr=" SEQ Ilustración \* ARABIC ">
                              <w:r>
                                <w:rPr>
                                  <w:noProof/>
                                </w:rPr>
                                <w:t>9</w:t>
                              </w:r>
                            </w:fldSimple>
                            <w:bookmarkEnd w:id="189"/>
                            <w:r>
                              <w:t xml:space="preserve"> Importador musical</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325C" id="Cuadro de texto 5" o:spid="_x0000_s1035" type="#_x0000_t202" style="position:absolute;left:0;text-align:left;margin-left:61.2pt;margin-top:149.35pt;width:318.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" stroked="f">
                <v:textbox style="mso-fit-shape-to-text:t" inset="0,0,0,0">
                  <w:txbxContent>
                    <w:p w14:paraId="2C124E30" w14:textId="654B950A" w:rsidR="000C4D4A" w:rsidRPr="00792D3A" w:rsidRDefault="000C4D4A" w:rsidP="003231C0">
                      <w:pPr>
                        <w:pStyle w:val="Descripcin"/>
                        <w:jc w:val="center"/>
                        <w:rPr>
                          <w:noProof/>
                          <w:sz w:val="24"/>
                        </w:rPr>
                      </w:pPr>
                      <w:bookmarkStart w:id="192" w:name="_Ref44880843"/>
                      <w:bookmarkStart w:id="193" w:name="_Toc44880893"/>
                      <w:bookmarkStart w:id="194" w:name="_Toc45116275"/>
                      <w:r>
                        <w:t xml:space="preserve">Ilustración </w:t>
                      </w:r>
                      <w:fldSimple w:instr=" SEQ Ilustración \* ARABIC ">
                        <w:r>
                          <w:rPr>
                            <w:noProof/>
                          </w:rPr>
                          <w:t>9</w:t>
                        </w:r>
                      </w:fldSimple>
                      <w:bookmarkEnd w:id="192"/>
                      <w:r>
                        <w:t xml:space="preserve"> Importador musical</w:t>
                      </w:r>
                      <w:bookmarkEnd w:id="193"/>
                      <w:bookmarkEnd w:id="194"/>
                    </w:p>
                  </w:txbxContent>
                </v:textbox>
              </v:shape>
            </w:pict>
          </mc:Fallback>
        </mc:AlternateContent>
      </w:r>
      <w:r>
        <w:rPr>
          <w:noProof/>
          <w:lang w:val="en-US"/>
        </w:rPr>
        <w:drawing>
          <wp:anchor distT="0" distB="0" distL="114300" distR="114300" simplePos="0" relativeHeight="251672576" behindDoc="0" locked="0" layoutInCell="1" allowOverlap="1" wp14:anchorId="11ADF24E" wp14:editId="5935474B">
            <wp:simplePos x="0" y="0"/>
            <wp:positionH relativeFrom="margin">
              <wp:align>center</wp:align>
            </wp:positionH>
            <wp:positionV relativeFrom="paragraph">
              <wp:posOffset>163195</wp:posOffset>
            </wp:positionV>
            <wp:extent cx="4048125" cy="167640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81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0B3B5" w14:textId="77777777" w:rsidR="009016DB" w:rsidRDefault="009016DB" w:rsidP="009016DB">
      <w:pPr>
        <w:pStyle w:val="Sinespaciado"/>
        <w:spacing w:line="480" w:lineRule="auto"/>
        <w:ind w:left="1065" w:firstLine="0"/>
        <w:rPr>
          <w:lang w:eastAsia="es-CO"/>
        </w:rPr>
      </w:pPr>
    </w:p>
    <w:p w14:paraId="75AB1006" w14:textId="77777777" w:rsidR="009016DB" w:rsidRDefault="009016DB" w:rsidP="009016DB">
      <w:pPr>
        <w:pStyle w:val="Sinespaciado"/>
        <w:spacing w:line="480" w:lineRule="auto"/>
        <w:ind w:left="1065" w:firstLine="0"/>
        <w:rPr>
          <w:lang w:eastAsia="es-CO"/>
        </w:rPr>
      </w:pPr>
    </w:p>
    <w:p w14:paraId="3E92BE40" w14:textId="77777777" w:rsidR="009016DB" w:rsidRDefault="009016DB" w:rsidP="009016DB">
      <w:pPr>
        <w:pStyle w:val="Sinespaciado"/>
        <w:spacing w:line="480" w:lineRule="auto"/>
        <w:ind w:left="1065" w:firstLine="0"/>
        <w:rPr>
          <w:lang w:eastAsia="es-CO"/>
        </w:rPr>
      </w:pPr>
    </w:p>
    <w:p w14:paraId="1E9971B2" w14:textId="77777777" w:rsidR="009016DB" w:rsidRDefault="009016DB" w:rsidP="009016DB">
      <w:pPr>
        <w:pStyle w:val="Sinespaciado"/>
        <w:spacing w:line="480" w:lineRule="auto"/>
        <w:ind w:left="1065" w:firstLine="0"/>
        <w:rPr>
          <w:lang w:eastAsia="es-CO"/>
        </w:rPr>
      </w:pPr>
    </w:p>
    <w:p w14:paraId="7FAB8856" w14:textId="77777777" w:rsidR="009016DB" w:rsidRDefault="009016DB" w:rsidP="009016DB">
      <w:pPr>
        <w:pStyle w:val="Sinespaciado"/>
        <w:spacing w:line="480" w:lineRule="auto"/>
        <w:ind w:left="1065" w:firstLine="0"/>
        <w:rPr>
          <w:lang w:eastAsia="es-CO"/>
        </w:rPr>
      </w:pPr>
    </w:p>
    <w:p w14:paraId="729A40CD" w14:textId="77777777" w:rsidR="009016DB" w:rsidRDefault="003231C0"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20704" behindDoc="0" locked="0" layoutInCell="1" allowOverlap="1" wp14:anchorId="1A56FD94" wp14:editId="164AE31F">
                <wp:simplePos x="0" y="0"/>
                <wp:positionH relativeFrom="column">
                  <wp:posOffset>-7620</wp:posOffset>
                </wp:positionH>
                <wp:positionV relativeFrom="paragraph">
                  <wp:posOffset>1466215</wp:posOffset>
                </wp:positionV>
                <wp:extent cx="5610225" cy="63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A8C62C1" w14:textId="7384EA78" w:rsidR="000C4D4A" w:rsidRPr="008C2073" w:rsidRDefault="000C4D4A" w:rsidP="003231C0">
                            <w:pPr>
                              <w:pStyle w:val="Descripcin"/>
                              <w:jc w:val="center"/>
                              <w:rPr>
                                <w:noProof/>
                                <w:sz w:val="24"/>
                              </w:rPr>
                            </w:pPr>
                            <w:bookmarkStart w:id="195" w:name="_Ref44880844"/>
                            <w:bookmarkStart w:id="196" w:name="_Toc44880894"/>
                            <w:bookmarkStart w:id="197" w:name="_Toc45116276"/>
                            <w:r>
                              <w:t xml:space="preserve">Ilustración </w:t>
                            </w:r>
                            <w:fldSimple w:instr=" SEQ Ilustración \* ARABIC ">
                              <w:r>
                                <w:rPr>
                                  <w:noProof/>
                                </w:rPr>
                                <w:t>10</w:t>
                              </w:r>
                            </w:fldSimple>
                            <w:bookmarkEnd w:id="195"/>
                            <w:r>
                              <w:t xml:space="preserve"> Funcional musical (Flauta)</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6FD94" id="Cuadro de texto 8" o:spid="_x0000_s1036" type="#_x0000_t202" style="position:absolute;left:0;text-align:left;margin-left:-.6pt;margin-top:115.45pt;width:44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" stroked="f">
                <v:textbox style="mso-fit-shape-to-text:t" inset="0,0,0,0">
                  <w:txbxContent>
                    <w:p w14:paraId="3A8C62C1" w14:textId="7384EA78" w:rsidR="000C4D4A" w:rsidRPr="008C2073" w:rsidRDefault="000C4D4A" w:rsidP="003231C0">
                      <w:pPr>
                        <w:pStyle w:val="Descripcin"/>
                        <w:jc w:val="center"/>
                        <w:rPr>
                          <w:noProof/>
                          <w:sz w:val="24"/>
                        </w:rPr>
                      </w:pPr>
                      <w:bookmarkStart w:id="198" w:name="_Ref44880844"/>
                      <w:bookmarkStart w:id="199" w:name="_Toc44880894"/>
                      <w:bookmarkStart w:id="200" w:name="_Toc45116276"/>
                      <w:r>
                        <w:t xml:space="preserve">Ilustración </w:t>
                      </w:r>
                      <w:fldSimple w:instr=" SEQ Ilustración \* ARABIC ">
                        <w:r>
                          <w:rPr>
                            <w:noProof/>
                          </w:rPr>
                          <w:t>10</w:t>
                        </w:r>
                      </w:fldSimple>
                      <w:bookmarkEnd w:id="198"/>
                      <w:r>
                        <w:t xml:space="preserve"> Funcional musical (Flauta)</w:t>
                      </w:r>
                      <w:bookmarkEnd w:id="199"/>
                      <w:bookmarkEnd w:id="200"/>
                    </w:p>
                  </w:txbxContent>
                </v:textbox>
              </v:shape>
            </w:pict>
          </mc:Fallback>
        </mc:AlternateContent>
      </w:r>
      <w:r w:rsidR="009016DB">
        <w:rPr>
          <w:noProof/>
          <w:lang w:val="en-US"/>
        </w:rPr>
        <w:drawing>
          <wp:anchor distT="0" distB="0" distL="114300" distR="114300" simplePos="0" relativeHeight="251673600" behindDoc="0" locked="0" layoutInCell="1" allowOverlap="1" wp14:anchorId="401FE5B1" wp14:editId="22BB8A8C">
            <wp:simplePos x="0" y="0"/>
            <wp:positionH relativeFrom="margin">
              <wp:align>right</wp:align>
            </wp:positionH>
            <wp:positionV relativeFrom="paragraph">
              <wp:posOffset>18415</wp:posOffset>
            </wp:positionV>
            <wp:extent cx="5610225" cy="13906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4F887" w14:textId="77777777" w:rsidR="009016DB" w:rsidRDefault="009016DB" w:rsidP="009016DB">
      <w:pPr>
        <w:pStyle w:val="Sinespaciado"/>
        <w:spacing w:line="480" w:lineRule="auto"/>
        <w:ind w:left="1065" w:firstLine="0"/>
        <w:rPr>
          <w:lang w:eastAsia="es-CO"/>
        </w:rPr>
      </w:pPr>
    </w:p>
    <w:p w14:paraId="13AF16DB" w14:textId="77777777" w:rsidR="009016DB" w:rsidRDefault="009016DB" w:rsidP="009016DB">
      <w:pPr>
        <w:pStyle w:val="Sinespaciado"/>
        <w:spacing w:line="480" w:lineRule="auto"/>
        <w:ind w:left="1065" w:firstLine="0"/>
        <w:rPr>
          <w:lang w:eastAsia="es-CO"/>
        </w:rPr>
      </w:pPr>
    </w:p>
    <w:p w14:paraId="3F0C91CC" w14:textId="77777777" w:rsidR="009016DB" w:rsidRDefault="009016DB" w:rsidP="009016DB">
      <w:pPr>
        <w:pStyle w:val="Sinespaciado"/>
        <w:spacing w:line="480" w:lineRule="auto"/>
        <w:ind w:left="1065" w:firstLine="0"/>
        <w:rPr>
          <w:lang w:eastAsia="es-CO"/>
        </w:rPr>
      </w:pPr>
    </w:p>
    <w:p w14:paraId="60420876" w14:textId="77777777" w:rsidR="009016DB" w:rsidRDefault="009016DB" w:rsidP="009016DB">
      <w:pPr>
        <w:pStyle w:val="Sinespaciado"/>
        <w:spacing w:line="480" w:lineRule="auto"/>
        <w:ind w:left="1065" w:firstLine="0"/>
        <w:rPr>
          <w:lang w:eastAsia="es-CO"/>
        </w:rPr>
      </w:pPr>
    </w:p>
    <w:p w14:paraId="604B9066" w14:textId="77777777" w:rsidR="009016DB" w:rsidRDefault="009016DB" w:rsidP="009016DB">
      <w:pPr>
        <w:pStyle w:val="Ttulo3"/>
      </w:pPr>
      <w:bookmarkStart w:id="201" w:name="_Toc45116250"/>
      <w:r>
        <w:t>Sensores</w:t>
      </w:r>
      <w:bookmarkEnd w:id="201"/>
    </w:p>
    <w:p w14:paraId="4DEF8AB8" w14:textId="56D38517" w:rsidR="009016DB" w:rsidDel="00072E8E" w:rsidRDefault="009016DB">
      <w:pPr>
        <w:pStyle w:val="Sinespaciado"/>
        <w:numPr>
          <w:ilvl w:val="0"/>
          <w:numId w:val="19"/>
        </w:numPr>
        <w:spacing w:line="480" w:lineRule="auto"/>
        <w:rPr>
          <w:del w:id="202" w:author="Diany Lorena Hincapie Melo" w:date="2020-07-08T09:08:00Z"/>
        </w:rPr>
        <w:pPrChange w:id="203" w:author="Diany Lorena Hincapie Melo" w:date="2020-07-08T09:09:00Z">
          <w:pPr>
            <w:pStyle w:val="Sinespaciado"/>
            <w:spacing w:line="480" w:lineRule="auto"/>
          </w:pPr>
        </w:pPrChange>
      </w:pPr>
      <w:commentRangeStart w:id="204"/>
      <w:del w:id="205" w:author="Diany Lorena Hincapie Melo" w:date="2020-07-08T08:42:00Z">
        <w:r w:rsidDel="001E1669">
          <w:delText>Debido a la situación con el Covid-19, la categoría “Sensores” tiene consigo bloques con módulos que se habían usado con anterioridad en otros proyectos siendo estos el MPU6050 y el HC-SR04</w:delText>
        </w:r>
        <w:commentRangeEnd w:id="204"/>
        <w:r w:rsidR="00EC54FF" w:rsidDel="001E1669">
          <w:rPr>
            <w:rStyle w:val="Refdecomentario"/>
          </w:rPr>
          <w:commentReference w:id="204"/>
        </w:r>
        <w:r w:rsidDel="001E1669">
          <w:delText>, además de ello se</w:delText>
        </w:r>
      </w:del>
      <w:del w:id="206" w:author="Diany Lorena Hincapie Melo" w:date="2020-07-08T09:08:00Z">
        <w:r w:rsidDel="00072E8E">
          <w:delText xml:space="preserve"> agregó un bloque para controlar el TouchPad que trae la tarjeta ESP32. </w:delText>
        </w:r>
      </w:del>
    </w:p>
    <w:p w14:paraId="11647944" w14:textId="77777777" w:rsidR="00072E8E" w:rsidRDefault="00072E8E" w:rsidP="00072E8E">
      <w:pPr>
        <w:pStyle w:val="Sinespaciado"/>
        <w:numPr>
          <w:ilvl w:val="0"/>
          <w:numId w:val="19"/>
        </w:numPr>
        <w:spacing w:line="480" w:lineRule="auto"/>
        <w:rPr>
          <w:ins w:id="207" w:author="Diany Lorena Hincapie Melo" w:date="2020-07-08T09:09:00Z"/>
        </w:rPr>
      </w:pPr>
      <w:ins w:id="208" w:author="Diany Lorena Hincapie Melo" w:date="2020-07-08T09:09:00Z">
        <w:r>
          <w:t xml:space="preserve">Ultrasonido HC-SR04: </w:t>
        </w:r>
      </w:ins>
    </w:p>
    <w:p w14:paraId="79A9A3BC" w14:textId="62E77AED" w:rsidR="009016DB" w:rsidRPr="003231C0" w:rsidRDefault="009016DB" w:rsidP="007254CE">
      <w:pPr>
        <w:pStyle w:val="Sinespaciado"/>
        <w:spacing w:line="480" w:lineRule="auto"/>
      </w:pPr>
      <w:r w:rsidRPr="003231C0">
        <w:rPr>
          <w:lang w:eastAsia="es-CO"/>
        </w:rPr>
        <w:t xml:space="preserve">Ver </w:t>
      </w:r>
      <w:r w:rsidR="003231C0">
        <w:rPr>
          <w:lang w:eastAsia="es-CO"/>
        </w:rPr>
        <w:fldChar w:fldCharType="begin"/>
      </w:r>
      <w:r w:rsidR="003231C0">
        <w:rPr>
          <w:lang w:eastAsia="es-CO"/>
        </w:rPr>
        <w:instrText xml:space="preserve"> REF _Ref44880845 \h </w:instrText>
      </w:r>
      <w:r w:rsidR="003231C0">
        <w:rPr>
          <w:lang w:eastAsia="es-CO"/>
        </w:rPr>
      </w:r>
      <w:r w:rsidR="003231C0">
        <w:rPr>
          <w:lang w:eastAsia="es-CO"/>
        </w:rPr>
        <w:fldChar w:fldCharType="separate"/>
      </w:r>
      <w:r w:rsidR="000C4D4A">
        <w:t xml:space="preserve">Ilustración </w:t>
      </w:r>
      <w:r w:rsidR="000C4D4A">
        <w:rPr>
          <w:noProof/>
        </w:rPr>
        <w:t>11</w:t>
      </w:r>
      <w:r w:rsidR="003231C0">
        <w:rPr>
          <w:lang w:eastAsia="es-CO"/>
        </w:rPr>
        <w:fldChar w:fldCharType="end"/>
      </w:r>
      <w:r w:rsidRPr="003231C0">
        <w:rPr>
          <w:lang w:eastAsia="es-CO"/>
        </w:rPr>
        <w:t xml:space="preserve"> del importador,</w:t>
      </w:r>
      <w:ins w:id="209" w:author="Diany Lorena Hincapie Melo" w:date="2020-07-08T08:59:00Z">
        <w:r w:rsidR="00AA2570">
          <w:rPr>
            <w:lang w:eastAsia="es-CO"/>
          </w:rPr>
          <w:t xml:space="preserve"> este bloque </w:t>
        </w:r>
      </w:ins>
      <w:ins w:id="210" w:author="Diany Lorena Hincapie Melo" w:date="2020-07-08T09:00:00Z">
        <w:r w:rsidR="00AA2570">
          <w:rPr>
            <w:lang w:eastAsia="es-CO"/>
          </w:rPr>
          <w:t xml:space="preserve">se encarga de importar los controladores para el sensor HC-SR04 y de la </w:t>
        </w:r>
      </w:ins>
      <w:ins w:id="211" w:author="Diany Lorena Hincapie Melo" w:date="2020-07-08T09:01:00Z">
        <w:r w:rsidR="00AA2570">
          <w:rPr>
            <w:lang w:eastAsia="es-CO"/>
          </w:rPr>
          <w:t>configuración inicial</w:t>
        </w:r>
        <w:r w:rsidR="00072E8E">
          <w:rPr>
            <w:lang w:eastAsia="es-CO"/>
          </w:rPr>
          <w:t>, para lo cual el usuario puede cambiar el nombre de la variable que predeterminado es “</w:t>
        </w:r>
        <w:proofErr w:type="spellStart"/>
        <w:r w:rsidR="00072E8E">
          <w:rPr>
            <w:lang w:eastAsia="es-CO"/>
          </w:rPr>
          <w:t>U_Sonico</w:t>
        </w:r>
        <w:proofErr w:type="spellEnd"/>
        <w:r w:rsidR="00072E8E">
          <w:rPr>
            <w:lang w:eastAsia="es-CO"/>
          </w:rPr>
          <w:t>”</w:t>
        </w:r>
      </w:ins>
      <w:ins w:id="212" w:author="Diany Lorena Hincapie Melo" w:date="2020-07-08T09:02:00Z">
        <w:r w:rsidR="00072E8E">
          <w:rPr>
            <w:lang w:eastAsia="es-CO"/>
          </w:rPr>
          <w:t>, bajo este nombre se creará el objeto con los pines que el usuario asigne en “</w:t>
        </w:r>
        <w:proofErr w:type="spellStart"/>
        <w:r w:rsidR="00072E8E">
          <w:rPr>
            <w:lang w:eastAsia="es-CO"/>
          </w:rPr>
          <w:t>Trig</w:t>
        </w:r>
        <w:proofErr w:type="spellEnd"/>
        <w:r w:rsidR="00072E8E">
          <w:rPr>
            <w:lang w:eastAsia="es-CO"/>
          </w:rPr>
          <w:t>” y “Echo”</w:t>
        </w:r>
      </w:ins>
      <w:r w:rsidRPr="003231C0">
        <w:rPr>
          <w:lang w:eastAsia="es-CO"/>
        </w:rPr>
        <w:t xml:space="preserve"> y ver </w:t>
      </w:r>
      <w:r w:rsidR="003231C0">
        <w:rPr>
          <w:lang w:eastAsia="es-CO"/>
        </w:rPr>
        <w:fldChar w:fldCharType="begin"/>
      </w:r>
      <w:r w:rsidR="003231C0">
        <w:rPr>
          <w:lang w:eastAsia="es-CO"/>
        </w:rPr>
        <w:instrText xml:space="preserve"> REF _Ref44880846 \h </w:instrText>
      </w:r>
      <w:r w:rsidR="003231C0">
        <w:rPr>
          <w:lang w:eastAsia="es-CO"/>
        </w:rPr>
      </w:r>
      <w:r w:rsidR="003231C0">
        <w:rPr>
          <w:lang w:eastAsia="es-CO"/>
        </w:rPr>
        <w:fldChar w:fldCharType="separate"/>
      </w:r>
      <w:r w:rsidR="000C4D4A">
        <w:t xml:space="preserve">Ilustración </w:t>
      </w:r>
      <w:r w:rsidR="000C4D4A">
        <w:rPr>
          <w:noProof/>
        </w:rPr>
        <w:t>12</w:t>
      </w:r>
      <w:r w:rsidR="003231C0">
        <w:rPr>
          <w:lang w:eastAsia="es-CO"/>
        </w:rPr>
        <w:fldChar w:fldCharType="end"/>
      </w:r>
      <w:r w:rsidRPr="003231C0">
        <w:rPr>
          <w:lang w:eastAsia="es-CO"/>
        </w:rPr>
        <w:t xml:space="preserve"> del funcional del sensor de </w:t>
      </w:r>
      <w:r w:rsidRPr="007254CE">
        <w:rPr>
          <w:bCs/>
          <w:lang w:eastAsia="es-CO"/>
        </w:rPr>
        <w:t>ultrasonido</w:t>
      </w:r>
      <w:ins w:id="213" w:author="Diany Lorena Hincapie Melo" w:date="2020-07-08T09:03:00Z">
        <w:r w:rsidR="00072E8E" w:rsidRPr="007254CE">
          <w:rPr>
            <w:bCs/>
            <w:lang w:eastAsia="es-CO"/>
          </w:rPr>
          <w:t xml:space="preserve">, ese bloque llama a la </w:t>
        </w:r>
        <w:r w:rsidR="00072E8E" w:rsidRPr="00282A70">
          <w:rPr>
            <w:bCs/>
            <w:lang w:eastAsia="es-CO"/>
          </w:rPr>
          <w:t xml:space="preserve">función encargada de obtener los datos del sensor, procesarlas y asignarlas a </w:t>
        </w:r>
      </w:ins>
      <w:ins w:id="214" w:author="Diany Lorena Hincapie Melo" w:date="2020-07-08T09:04:00Z">
        <w:r w:rsidR="00072E8E" w:rsidRPr="00072E8E">
          <w:rPr>
            <w:bCs/>
            <w:lang w:eastAsia="es-CO"/>
          </w:rPr>
          <w:t xml:space="preserve">una variable, tiene como entrada la variable con el objeto creado en el importador del ultrasonido y como salida un valor flotante de la distancia en </w:t>
        </w:r>
      </w:ins>
      <w:ins w:id="215" w:author="Diany Lorena Hincapie Melo" w:date="2020-07-08T09:05:00Z">
        <w:r w:rsidR="00072E8E" w:rsidRPr="00072E8E">
          <w:rPr>
            <w:bCs/>
            <w:lang w:eastAsia="es-CO"/>
          </w:rPr>
          <w:t>centímetros</w:t>
        </w:r>
      </w:ins>
      <w:r w:rsidRPr="003231C0">
        <w:rPr>
          <w:lang w:eastAsia="es-CO"/>
        </w:rPr>
        <w:t>.</w:t>
      </w:r>
    </w:p>
    <w:p w14:paraId="7BFB5CE7" w14:textId="54BA62C7" w:rsidR="003231C0" w:rsidRDefault="00E5011C" w:rsidP="007254CE">
      <w:pPr>
        <w:pStyle w:val="Sinespaciado"/>
        <w:spacing w:line="480" w:lineRule="auto"/>
        <w:rPr>
          <w:lang w:eastAsia="es-CO"/>
        </w:rPr>
      </w:pPr>
      <w:r>
        <w:rPr>
          <w:lang w:eastAsia="es-CO"/>
        </w:rPr>
        <w:t xml:space="preserve">El </w:t>
      </w:r>
      <w:r w:rsidR="008E2BB9">
        <w:rPr>
          <w:lang w:eastAsia="es-CO"/>
        </w:rPr>
        <w:t>controlador</w:t>
      </w:r>
      <w:r>
        <w:rPr>
          <w:lang w:eastAsia="es-CO"/>
        </w:rPr>
        <w:t xml:space="preserve"> para el manejo del sensor de ultrasonido se tomó de </w:t>
      </w:r>
      <w:sdt>
        <w:sdtPr>
          <w:rPr>
            <w:lang w:eastAsia="es-CO"/>
          </w:rPr>
          <w:id w:val="-2081514296"/>
          <w:citation/>
        </w:sdtPr>
        <w:sdtContent>
          <w:r>
            <w:rPr>
              <w:lang w:eastAsia="es-CO"/>
            </w:rPr>
            <w:fldChar w:fldCharType="begin"/>
          </w:r>
          <w:r>
            <w:rPr>
              <w:lang w:eastAsia="es-CO"/>
            </w:rPr>
            <w:instrText xml:space="preserve"> CITATION Hir17 \l 9226 </w:instrText>
          </w:r>
          <w:r>
            <w:rPr>
              <w:lang w:eastAsia="es-CO"/>
            </w:rPr>
            <w:fldChar w:fldCharType="separate"/>
          </w:r>
          <w:r w:rsidR="00EA69B8">
            <w:rPr>
              <w:noProof/>
              <w:lang w:eastAsia="es-CO"/>
            </w:rPr>
            <w:t>(Hirwing &amp; Roberto, 2017)</w:t>
          </w:r>
          <w:r>
            <w:rPr>
              <w:lang w:eastAsia="es-CO"/>
            </w:rPr>
            <w:fldChar w:fldCharType="end"/>
          </w:r>
        </w:sdtContent>
      </w:sdt>
      <w:del w:id="216" w:author="Diany Lorena Hincapie Melo" w:date="2020-07-08T09:10:00Z">
        <w:r w:rsidDel="00072E8E">
          <w:rPr>
            <w:lang w:eastAsia="es-CO"/>
          </w:rPr>
          <w:delText xml:space="preserve"> </w:delText>
        </w:r>
      </w:del>
      <w:ins w:id="217" w:author="Diany Lorena Hincapie Melo" w:date="2020-07-08T09:25:00Z">
        <w:r w:rsidR="005451A8">
          <w:rPr>
            <w:lang w:eastAsia="es-CO"/>
          </w:rPr>
          <w:t>.</w:t>
        </w:r>
      </w:ins>
    </w:p>
    <w:p w14:paraId="06B29F15" w14:textId="77777777" w:rsidR="001010A2" w:rsidRPr="00E5011C" w:rsidDel="00C04002" w:rsidRDefault="001010A2" w:rsidP="009016DB">
      <w:pPr>
        <w:pStyle w:val="Sinespaciado"/>
        <w:spacing w:line="480" w:lineRule="auto"/>
        <w:rPr>
          <w:del w:id="218" w:author="Diany Lorena Hincapie Melo" w:date="2020-07-08T09:17:00Z"/>
          <w:lang w:eastAsia="es-CO"/>
        </w:rPr>
      </w:pPr>
    </w:p>
    <w:p w14:paraId="752802A0" w14:textId="77777777" w:rsidR="003231C0" w:rsidDel="00C04002" w:rsidRDefault="003231C0" w:rsidP="009016DB">
      <w:pPr>
        <w:pStyle w:val="Sinespaciado"/>
        <w:spacing w:line="480" w:lineRule="auto"/>
        <w:rPr>
          <w:del w:id="219" w:author="Diany Lorena Hincapie Melo" w:date="2020-07-08T09:17:00Z"/>
          <w:color w:val="FF0000"/>
          <w:lang w:eastAsia="es-CO"/>
        </w:rPr>
      </w:pPr>
    </w:p>
    <w:p w14:paraId="1AF9A5F2" w14:textId="77777777" w:rsidR="003231C0" w:rsidRDefault="003231C0" w:rsidP="007254CE">
      <w:pPr>
        <w:pStyle w:val="Sinespaciado"/>
        <w:spacing w:line="480" w:lineRule="auto"/>
        <w:rPr>
          <w:color w:val="FF0000"/>
          <w:lang w:eastAsia="es-CO"/>
        </w:rPr>
      </w:pPr>
    </w:p>
    <w:p w14:paraId="765FE517" w14:textId="77777777" w:rsidR="003231C0" w:rsidRDefault="003231C0" w:rsidP="009016DB">
      <w:pPr>
        <w:pStyle w:val="Sinespaciado"/>
        <w:spacing w:line="480" w:lineRule="auto"/>
      </w:pPr>
      <w:r>
        <w:rPr>
          <w:noProof/>
          <w:lang w:val="en-US"/>
        </w:rPr>
        <w:lastRenderedPageBreak/>
        <mc:AlternateContent>
          <mc:Choice Requires="wps">
            <w:drawing>
              <wp:anchor distT="0" distB="0" distL="114300" distR="114300" simplePos="0" relativeHeight="251722752" behindDoc="0" locked="0" layoutInCell="1" allowOverlap="1" wp14:anchorId="13B5A222" wp14:editId="3A19ABD2">
                <wp:simplePos x="0" y="0"/>
                <wp:positionH relativeFrom="column">
                  <wp:posOffset>-7620</wp:posOffset>
                </wp:positionH>
                <wp:positionV relativeFrom="paragraph">
                  <wp:posOffset>1201420</wp:posOffset>
                </wp:positionV>
                <wp:extent cx="5610225"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36BF0A3" w14:textId="7ED68926" w:rsidR="000C4D4A" w:rsidRPr="00142886" w:rsidRDefault="000C4D4A" w:rsidP="003231C0">
                            <w:pPr>
                              <w:pStyle w:val="Descripcin"/>
                              <w:jc w:val="center"/>
                              <w:rPr>
                                <w:noProof/>
                                <w:sz w:val="24"/>
                              </w:rPr>
                            </w:pPr>
                            <w:bookmarkStart w:id="220" w:name="_Ref44880845"/>
                            <w:bookmarkStart w:id="221" w:name="_Toc44880895"/>
                            <w:bookmarkStart w:id="222" w:name="_Toc45116277"/>
                            <w:r>
                              <w:t xml:space="preserve">Ilustración </w:t>
                            </w:r>
                            <w:fldSimple w:instr=" SEQ Ilustración \* ARABIC ">
                              <w:r>
                                <w:rPr>
                                  <w:noProof/>
                                </w:rPr>
                                <w:t>11</w:t>
                              </w:r>
                            </w:fldSimple>
                            <w:bookmarkEnd w:id="220"/>
                            <w:r>
                              <w:t xml:space="preserve"> Importador sensor HC-SR04</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5A222" id="Cuadro de texto 9" o:spid="_x0000_s1037" type="#_x0000_t202" style="position:absolute;left:0;text-align:left;margin-left:-.6pt;margin-top:94.6pt;width:441.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tsgOQIAAHoEAAAOAAAAZHJzL2Uyb0RvYy54bWysVMFu2zAMvQ/YPwi6L04yJFiN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" stroked="f">
                <v:textbox style="mso-fit-shape-to-text:t" inset="0,0,0,0">
                  <w:txbxContent>
                    <w:p w14:paraId="636BF0A3" w14:textId="7ED68926" w:rsidR="000C4D4A" w:rsidRPr="00142886" w:rsidRDefault="000C4D4A" w:rsidP="003231C0">
                      <w:pPr>
                        <w:pStyle w:val="Descripcin"/>
                        <w:jc w:val="center"/>
                        <w:rPr>
                          <w:noProof/>
                          <w:sz w:val="24"/>
                        </w:rPr>
                      </w:pPr>
                      <w:bookmarkStart w:id="223" w:name="_Ref44880845"/>
                      <w:bookmarkStart w:id="224" w:name="_Toc44880895"/>
                      <w:bookmarkStart w:id="225" w:name="_Toc45116277"/>
                      <w:r>
                        <w:t xml:space="preserve">Ilustración </w:t>
                      </w:r>
                      <w:fldSimple w:instr=" SEQ Ilustración \* ARABIC ">
                        <w:r>
                          <w:rPr>
                            <w:noProof/>
                          </w:rPr>
                          <w:t>11</w:t>
                        </w:r>
                      </w:fldSimple>
                      <w:bookmarkEnd w:id="223"/>
                      <w:r>
                        <w:t xml:space="preserve"> Importador sensor HC-SR04</w:t>
                      </w:r>
                      <w:bookmarkEnd w:id="224"/>
                      <w:bookmarkEnd w:id="225"/>
                    </w:p>
                  </w:txbxContent>
                </v:textbox>
              </v:shape>
            </w:pict>
          </mc:Fallback>
        </mc:AlternateContent>
      </w:r>
      <w:r>
        <w:rPr>
          <w:noProof/>
          <w:lang w:val="en-US"/>
        </w:rPr>
        <w:drawing>
          <wp:anchor distT="0" distB="0" distL="114300" distR="114300" simplePos="0" relativeHeight="251674624" behindDoc="0" locked="0" layoutInCell="1" allowOverlap="1" wp14:anchorId="3DCD7DAE" wp14:editId="0F5B420C">
            <wp:simplePos x="0" y="0"/>
            <wp:positionH relativeFrom="margin">
              <wp:align>right</wp:align>
            </wp:positionH>
            <wp:positionV relativeFrom="paragraph">
              <wp:posOffset>-8255</wp:posOffset>
            </wp:positionV>
            <wp:extent cx="5610225" cy="11525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49BB0" w14:textId="77777777" w:rsidR="009016DB" w:rsidRDefault="009016DB" w:rsidP="009016DB">
      <w:pPr>
        <w:pStyle w:val="Sinespaciado"/>
        <w:spacing w:line="480" w:lineRule="auto"/>
      </w:pPr>
    </w:p>
    <w:p w14:paraId="7835A459" w14:textId="77777777" w:rsidR="009016DB" w:rsidRDefault="009016DB" w:rsidP="009016DB">
      <w:pPr>
        <w:pStyle w:val="Sinespaciado"/>
        <w:spacing w:line="480" w:lineRule="auto"/>
      </w:pPr>
    </w:p>
    <w:p w14:paraId="3CEEDC60" w14:textId="77777777" w:rsidR="009016DB" w:rsidRDefault="009016DB" w:rsidP="009016DB">
      <w:pPr>
        <w:pStyle w:val="Sinespaciado"/>
        <w:spacing w:line="480" w:lineRule="auto"/>
        <w:ind w:left="1065" w:firstLine="0"/>
      </w:pPr>
    </w:p>
    <w:p w14:paraId="32891409" w14:textId="77777777" w:rsidR="009016DB" w:rsidRDefault="003231C0" w:rsidP="009016DB">
      <w:pPr>
        <w:pStyle w:val="Sinespaciado"/>
        <w:spacing w:line="480" w:lineRule="auto"/>
        <w:ind w:left="1065" w:firstLine="0"/>
      </w:pPr>
      <w:r>
        <w:rPr>
          <w:noProof/>
          <w:lang w:val="en-US"/>
        </w:rPr>
        <mc:AlternateContent>
          <mc:Choice Requires="wps">
            <w:drawing>
              <wp:anchor distT="0" distB="0" distL="114300" distR="114300" simplePos="0" relativeHeight="251724800" behindDoc="0" locked="0" layoutInCell="1" allowOverlap="1" wp14:anchorId="27D028F7" wp14:editId="77C04A4B">
                <wp:simplePos x="0" y="0"/>
                <wp:positionH relativeFrom="column">
                  <wp:posOffset>11430</wp:posOffset>
                </wp:positionH>
                <wp:positionV relativeFrom="paragraph">
                  <wp:posOffset>1001395</wp:posOffset>
                </wp:positionV>
                <wp:extent cx="5600700"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DC770" w14:textId="35286494" w:rsidR="000C4D4A" w:rsidRPr="00BB0816" w:rsidRDefault="000C4D4A" w:rsidP="003231C0">
                            <w:pPr>
                              <w:pStyle w:val="Descripcin"/>
                              <w:jc w:val="center"/>
                              <w:rPr>
                                <w:noProof/>
                                <w:sz w:val="24"/>
                              </w:rPr>
                            </w:pPr>
                            <w:bookmarkStart w:id="226" w:name="_Ref44880846"/>
                            <w:bookmarkStart w:id="227" w:name="_Toc44880896"/>
                            <w:bookmarkStart w:id="228" w:name="_Toc45116278"/>
                            <w:r>
                              <w:t xml:space="preserve">Ilustración </w:t>
                            </w:r>
                            <w:fldSimple w:instr=" SEQ Ilustración \* ARABIC ">
                              <w:r>
                                <w:rPr>
                                  <w:noProof/>
                                </w:rPr>
                                <w:t>12</w:t>
                              </w:r>
                            </w:fldSimple>
                            <w:bookmarkEnd w:id="226"/>
                            <w:r>
                              <w:t xml:space="preserve"> Funcional sensor HC-SR04</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28F7" id="Cuadro de texto 10" o:spid="_x0000_s1038" type="#_x0000_t202" style="position:absolute;left:0;text-align:left;margin-left:.9pt;margin-top:78.85pt;width:44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" stroked="f">
                <v:textbox style="mso-fit-shape-to-text:t" inset="0,0,0,0">
                  <w:txbxContent>
                    <w:p w14:paraId="4FEDC770" w14:textId="35286494" w:rsidR="000C4D4A" w:rsidRPr="00BB0816" w:rsidRDefault="000C4D4A" w:rsidP="003231C0">
                      <w:pPr>
                        <w:pStyle w:val="Descripcin"/>
                        <w:jc w:val="center"/>
                        <w:rPr>
                          <w:noProof/>
                          <w:sz w:val="24"/>
                        </w:rPr>
                      </w:pPr>
                      <w:bookmarkStart w:id="229" w:name="_Ref44880846"/>
                      <w:bookmarkStart w:id="230" w:name="_Toc44880896"/>
                      <w:bookmarkStart w:id="231" w:name="_Toc45116278"/>
                      <w:r>
                        <w:t xml:space="preserve">Ilustración </w:t>
                      </w:r>
                      <w:fldSimple w:instr=" SEQ Ilustración \* ARABIC ">
                        <w:r>
                          <w:rPr>
                            <w:noProof/>
                          </w:rPr>
                          <w:t>12</w:t>
                        </w:r>
                      </w:fldSimple>
                      <w:bookmarkEnd w:id="229"/>
                      <w:r>
                        <w:t xml:space="preserve"> Funcional sensor HC-SR04</w:t>
                      </w:r>
                      <w:bookmarkEnd w:id="230"/>
                      <w:bookmarkEnd w:id="231"/>
                    </w:p>
                  </w:txbxContent>
                </v:textbox>
              </v:shape>
            </w:pict>
          </mc:Fallback>
        </mc:AlternateContent>
      </w:r>
      <w:r>
        <w:rPr>
          <w:noProof/>
          <w:lang w:val="en-US"/>
        </w:rPr>
        <w:drawing>
          <wp:anchor distT="0" distB="0" distL="114300" distR="114300" simplePos="0" relativeHeight="251675648" behindDoc="0" locked="0" layoutInCell="1" allowOverlap="1" wp14:anchorId="164F6BB8" wp14:editId="7FE42AC9">
            <wp:simplePos x="0" y="0"/>
            <wp:positionH relativeFrom="margin">
              <wp:align>right</wp:align>
            </wp:positionH>
            <wp:positionV relativeFrom="paragraph">
              <wp:posOffset>163195</wp:posOffset>
            </wp:positionV>
            <wp:extent cx="5600700" cy="781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69D8" w14:textId="77777777" w:rsidR="009016DB" w:rsidRDefault="009016DB" w:rsidP="009016DB">
      <w:pPr>
        <w:pStyle w:val="Sinespaciado"/>
        <w:spacing w:line="480" w:lineRule="auto"/>
      </w:pPr>
    </w:p>
    <w:p w14:paraId="563375BC" w14:textId="77777777" w:rsidR="009016DB" w:rsidRDefault="009016DB" w:rsidP="009016DB">
      <w:pPr>
        <w:pStyle w:val="Sinespaciado"/>
        <w:spacing w:line="480" w:lineRule="auto"/>
      </w:pPr>
    </w:p>
    <w:p w14:paraId="0F388737" w14:textId="77777777" w:rsidR="009016DB" w:rsidRDefault="009016DB" w:rsidP="003231C0">
      <w:pPr>
        <w:pStyle w:val="Sinespaciado"/>
        <w:spacing w:line="480" w:lineRule="auto"/>
        <w:ind w:firstLine="0"/>
      </w:pPr>
    </w:p>
    <w:p w14:paraId="3B3465F4" w14:textId="2BCA5507" w:rsidR="00C04002" w:rsidRDefault="00C04002">
      <w:pPr>
        <w:pStyle w:val="Sinespaciado"/>
        <w:numPr>
          <w:ilvl w:val="0"/>
          <w:numId w:val="19"/>
        </w:numPr>
        <w:spacing w:line="480" w:lineRule="auto"/>
        <w:rPr>
          <w:ins w:id="232" w:author="Diany Lorena Hincapie Melo" w:date="2020-07-08T09:17:00Z"/>
          <w:lang w:eastAsia="es-CO"/>
        </w:rPr>
        <w:pPrChange w:id="233" w:author="Diany Lorena Hincapie Melo" w:date="2020-07-08T09:17:00Z">
          <w:pPr>
            <w:pStyle w:val="Sinespaciado"/>
            <w:spacing w:line="480" w:lineRule="auto"/>
          </w:pPr>
        </w:pPrChange>
      </w:pPr>
      <w:proofErr w:type="spellStart"/>
      <w:ins w:id="234" w:author="Diany Lorena Hincapie Melo" w:date="2020-07-08T09:17:00Z">
        <w:r>
          <w:rPr>
            <w:lang w:eastAsia="es-CO"/>
          </w:rPr>
          <w:t>TouchPad</w:t>
        </w:r>
        <w:proofErr w:type="spellEnd"/>
        <w:r>
          <w:rPr>
            <w:lang w:eastAsia="es-CO"/>
          </w:rPr>
          <w:t>:</w:t>
        </w:r>
      </w:ins>
    </w:p>
    <w:p w14:paraId="06A7FB43" w14:textId="06D92F0B" w:rsidR="009016DB" w:rsidRDefault="009016DB" w:rsidP="009016DB">
      <w:pPr>
        <w:pStyle w:val="Sinespaciado"/>
        <w:spacing w:line="480" w:lineRule="auto"/>
        <w:rPr>
          <w:lang w:eastAsia="es-CO"/>
        </w:rPr>
      </w:pPr>
      <w:r w:rsidRPr="003231C0">
        <w:rPr>
          <w:lang w:eastAsia="es-CO"/>
        </w:rPr>
        <w:t xml:space="preserve">Ver </w:t>
      </w:r>
      <w:r w:rsidR="00D6705D">
        <w:rPr>
          <w:lang w:eastAsia="es-CO"/>
        </w:rPr>
        <w:fldChar w:fldCharType="begin"/>
      </w:r>
      <w:r w:rsidR="00D6705D">
        <w:rPr>
          <w:lang w:eastAsia="es-CO"/>
        </w:rPr>
        <w:instrText xml:space="preserve"> REF _Ref44880847 \h </w:instrText>
      </w:r>
      <w:r w:rsidR="00D6705D">
        <w:rPr>
          <w:lang w:eastAsia="es-CO"/>
        </w:rPr>
      </w:r>
      <w:r w:rsidR="00D6705D">
        <w:rPr>
          <w:lang w:eastAsia="es-CO"/>
        </w:rPr>
        <w:fldChar w:fldCharType="separate"/>
      </w:r>
      <w:r w:rsidR="000C4D4A">
        <w:t xml:space="preserve">Ilustración </w:t>
      </w:r>
      <w:r w:rsidR="000C4D4A">
        <w:rPr>
          <w:noProof/>
        </w:rPr>
        <w:t>13</w:t>
      </w:r>
      <w:r w:rsidR="00D6705D">
        <w:rPr>
          <w:lang w:eastAsia="es-CO"/>
        </w:rPr>
        <w:fldChar w:fldCharType="end"/>
      </w:r>
      <w:r w:rsidRPr="003231C0">
        <w:rPr>
          <w:lang w:eastAsia="es-CO"/>
        </w:rPr>
        <w:t xml:space="preserve"> del importador,</w:t>
      </w:r>
      <w:ins w:id="235" w:author="Diany Lorena Hincapie Melo" w:date="2020-07-08T09:17:00Z">
        <w:r w:rsidR="00C04002">
          <w:rPr>
            <w:lang w:eastAsia="es-CO"/>
          </w:rPr>
          <w:t xml:space="preserve"> este bloque se </w:t>
        </w:r>
      </w:ins>
      <w:ins w:id="236" w:author="Diany Lorena Hincapie Melo" w:date="2020-07-08T09:18:00Z">
        <w:r w:rsidR="00C04002">
          <w:rPr>
            <w:lang w:eastAsia="es-CO"/>
          </w:rPr>
          <w:t>encarga de la configuración inicial, el usuario puede cambiar el nombre de la variable que predeterminada es “T</w:t>
        </w:r>
      </w:ins>
      <w:ins w:id="237" w:author="Diany Lorena Hincapie Melo" w:date="2020-07-08T09:19:00Z">
        <w:r w:rsidR="00C04002">
          <w:rPr>
            <w:lang w:eastAsia="es-CO"/>
          </w:rPr>
          <w:t xml:space="preserve">ouch”, en esta variable se crea el objeto con el pin configurado, el usuario puede seleccionar el </w:t>
        </w:r>
      </w:ins>
      <w:ins w:id="238" w:author="Diany Lorena Hincapie Melo" w:date="2020-07-08T09:20:00Z">
        <w:r w:rsidR="00C04002">
          <w:rPr>
            <w:lang w:eastAsia="es-CO"/>
          </w:rPr>
          <w:t>“</w:t>
        </w:r>
      </w:ins>
      <w:ins w:id="239" w:author="Diany Lorena Hincapie Melo" w:date="2020-07-08T09:19:00Z">
        <w:r w:rsidR="00C04002">
          <w:rPr>
            <w:lang w:eastAsia="es-CO"/>
          </w:rPr>
          <w:t>Pin</w:t>
        </w:r>
      </w:ins>
      <w:ins w:id="240" w:author="Diany Lorena Hincapie Melo" w:date="2020-07-08T09:20:00Z">
        <w:r w:rsidR="00C04002">
          <w:rPr>
            <w:lang w:eastAsia="es-CO"/>
          </w:rPr>
          <w:t>” que tendrá la funcionalidad touch</w:t>
        </w:r>
      </w:ins>
      <w:ins w:id="241" w:author="Diany Lorena Hincapie Melo" w:date="2020-07-08T09:21:00Z">
        <w:r w:rsidR="00C04002">
          <w:rPr>
            <w:lang w:eastAsia="es-CO"/>
          </w:rPr>
          <w:t>,</w:t>
        </w:r>
      </w:ins>
      <w:r w:rsidRPr="003231C0">
        <w:rPr>
          <w:lang w:eastAsia="es-CO"/>
        </w:rPr>
        <w:t xml:space="preserve"> ver </w:t>
      </w:r>
      <w:r w:rsidR="00D6705D">
        <w:rPr>
          <w:lang w:eastAsia="es-CO"/>
        </w:rPr>
        <w:fldChar w:fldCharType="begin"/>
      </w:r>
      <w:r w:rsidR="00D6705D">
        <w:rPr>
          <w:lang w:eastAsia="es-CO"/>
        </w:rPr>
        <w:instrText xml:space="preserve"> REF _Ref44880848 \h </w:instrText>
      </w:r>
      <w:r w:rsidR="00D6705D">
        <w:rPr>
          <w:lang w:eastAsia="es-CO"/>
        </w:rPr>
      </w:r>
      <w:r w:rsidR="00D6705D">
        <w:rPr>
          <w:lang w:eastAsia="es-CO"/>
        </w:rPr>
        <w:fldChar w:fldCharType="separate"/>
      </w:r>
      <w:r w:rsidR="000C4D4A">
        <w:t xml:space="preserve">Ilustración </w:t>
      </w:r>
      <w:r w:rsidR="000C4D4A">
        <w:rPr>
          <w:noProof/>
        </w:rPr>
        <w:t>14</w:t>
      </w:r>
      <w:r w:rsidR="00D6705D">
        <w:rPr>
          <w:lang w:eastAsia="es-CO"/>
        </w:rPr>
        <w:fldChar w:fldCharType="end"/>
      </w:r>
      <w:r w:rsidR="00D6705D">
        <w:rPr>
          <w:lang w:eastAsia="es-CO"/>
        </w:rPr>
        <w:t xml:space="preserve"> </w:t>
      </w:r>
      <w:r w:rsidRPr="003231C0">
        <w:rPr>
          <w:lang w:eastAsia="es-CO"/>
        </w:rPr>
        <w:t>del funcional</w:t>
      </w:r>
      <w:ins w:id="242" w:author="Diany Lorena Hincapie Melo" w:date="2020-07-08T09:21:00Z">
        <w:r w:rsidR="00C04002">
          <w:rPr>
            <w:lang w:eastAsia="es-CO"/>
          </w:rPr>
          <w:t xml:space="preserve">, este funcional obtiene los valores del touchpad, </w:t>
        </w:r>
      </w:ins>
      <w:ins w:id="243" w:author="Diany Lorena Hincapie Melo" w:date="2020-07-08T09:22:00Z">
        <w:r w:rsidR="00C04002">
          <w:rPr>
            <w:lang w:eastAsia="es-CO"/>
          </w:rPr>
          <w:t>tiene como entrada la variable con el objeto creado con el bloque importador, y como salida un valor entero de 0 a 600</w:t>
        </w:r>
      </w:ins>
      <w:ins w:id="244" w:author="Diany Lorena Hincapie Melo" w:date="2020-07-08T09:23:00Z">
        <w:r w:rsidR="00C04002">
          <w:rPr>
            <w:lang w:eastAsia="es-CO"/>
          </w:rPr>
          <w:t>, este rango puede cambiarse con el bloque configurador</w:t>
        </w:r>
      </w:ins>
      <w:r w:rsidRPr="003231C0">
        <w:rPr>
          <w:lang w:eastAsia="es-CO"/>
        </w:rPr>
        <w:t xml:space="preserve"> y la </w:t>
      </w:r>
      <w:r w:rsidR="00D6705D">
        <w:rPr>
          <w:lang w:eastAsia="es-CO"/>
        </w:rPr>
        <w:fldChar w:fldCharType="begin"/>
      </w:r>
      <w:r w:rsidR="00D6705D">
        <w:rPr>
          <w:lang w:eastAsia="es-CO"/>
        </w:rPr>
        <w:instrText xml:space="preserve"> REF _Ref44880849 \h </w:instrText>
      </w:r>
      <w:r w:rsidR="00D6705D">
        <w:rPr>
          <w:lang w:eastAsia="es-CO"/>
        </w:rPr>
      </w:r>
      <w:r w:rsidR="00D6705D">
        <w:rPr>
          <w:lang w:eastAsia="es-CO"/>
        </w:rPr>
        <w:fldChar w:fldCharType="separate"/>
      </w:r>
      <w:r w:rsidR="000C4D4A">
        <w:t xml:space="preserve">Ilustración </w:t>
      </w:r>
      <w:r w:rsidR="000C4D4A">
        <w:rPr>
          <w:noProof/>
        </w:rPr>
        <w:t>15</w:t>
      </w:r>
      <w:r w:rsidR="00D6705D">
        <w:rPr>
          <w:lang w:eastAsia="es-CO"/>
        </w:rPr>
        <w:fldChar w:fldCharType="end"/>
      </w:r>
      <w:r w:rsidR="00D6705D">
        <w:rPr>
          <w:lang w:eastAsia="es-CO"/>
        </w:rPr>
        <w:t xml:space="preserve"> </w:t>
      </w:r>
      <w:del w:id="245" w:author="UECCI" w:date="2020-07-07T14:39:00Z">
        <w:r w:rsidRPr="00072E8E" w:rsidDel="00EC54FF">
          <w:rPr>
            <w:lang w:eastAsia="es-CO"/>
          </w:rPr>
          <w:delText xml:space="preserve">del </w:delText>
        </w:r>
      </w:del>
      <w:r w:rsidRPr="00072E8E">
        <w:rPr>
          <w:lang w:eastAsia="es-CO"/>
        </w:rPr>
        <w:t xml:space="preserve">configurador </w:t>
      </w:r>
      <w:del w:id="246" w:author="UECCI" w:date="2020-07-07T14:40:00Z">
        <w:r w:rsidRPr="00072E8E" w:rsidDel="00EC54FF">
          <w:rPr>
            <w:lang w:eastAsia="es-CO"/>
          </w:rPr>
          <w:delText xml:space="preserve">del </w:delText>
        </w:r>
      </w:del>
      <w:r w:rsidRPr="00072E8E">
        <w:rPr>
          <w:lang w:eastAsia="es-CO"/>
        </w:rPr>
        <w:t>Touchpad</w:t>
      </w:r>
      <w:ins w:id="247" w:author="Diany Lorena Hincapie Melo" w:date="2020-07-08T09:23:00Z">
        <w:r w:rsidR="00C04002">
          <w:rPr>
            <w:lang w:eastAsia="es-CO"/>
          </w:rPr>
          <w:t xml:space="preserve">, este bloque permite al usuario cambiar </w:t>
        </w:r>
      </w:ins>
      <w:ins w:id="248" w:author="Diany Lorena Hincapie Melo" w:date="2020-07-08T09:24:00Z">
        <w:r w:rsidR="00C04002">
          <w:rPr>
            <w:lang w:eastAsia="es-CO"/>
          </w:rPr>
          <w:t>el rango de la sensibilidad del touchpad</w:t>
        </w:r>
      </w:ins>
      <w:r w:rsidRPr="00072E8E">
        <w:rPr>
          <w:lang w:eastAsia="es-CO"/>
        </w:rPr>
        <w:t>.</w:t>
      </w:r>
    </w:p>
    <w:p w14:paraId="30EB3933" w14:textId="225E9154" w:rsidR="001010A2" w:rsidRDefault="001010A2" w:rsidP="009016DB">
      <w:pPr>
        <w:pStyle w:val="Sinespaciado"/>
        <w:spacing w:line="480" w:lineRule="auto"/>
        <w:rPr>
          <w:lang w:eastAsia="es-CO"/>
        </w:rPr>
      </w:pPr>
      <w:r>
        <w:rPr>
          <w:noProof/>
          <w:color w:val="FF0000"/>
          <w:lang w:val="en-US"/>
        </w:rPr>
        <w:drawing>
          <wp:anchor distT="0" distB="0" distL="114300" distR="114300" simplePos="0" relativeHeight="251676672" behindDoc="0" locked="0" layoutInCell="1" allowOverlap="1" wp14:anchorId="2AE8C391" wp14:editId="20FA0F6C">
            <wp:simplePos x="0" y="0"/>
            <wp:positionH relativeFrom="margin">
              <wp:align>center</wp:align>
            </wp:positionH>
            <wp:positionV relativeFrom="paragraph">
              <wp:posOffset>189865</wp:posOffset>
            </wp:positionV>
            <wp:extent cx="4486275" cy="12858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627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11FF8" w14:textId="79AD931D" w:rsidR="001010A2" w:rsidRDefault="001010A2" w:rsidP="009016DB">
      <w:pPr>
        <w:pStyle w:val="Sinespaciado"/>
        <w:spacing w:line="480" w:lineRule="auto"/>
        <w:rPr>
          <w:lang w:eastAsia="es-CO"/>
        </w:rPr>
      </w:pPr>
    </w:p>
    <w:p w14:paraId="3E789F63" w14:textId="6647E9DD" w:rsidR="001010A2" w:rsidRPr="003231C0" w:rsidRDefault="001010A2" w:rsidP="009016DB">
      <w:pPr>
        <w:pStyle w:val="Sinespaciado"/>
        <w:spacing w:line="480" w:lineRule="auto"/>
        <w:rPr>
          <w:lang w:eastAsia="es-CO"/>
        </w:rPr>
      </w:pPr>
    </w:p>
    <w:p w14:paraId="755EE83E" w14:textId="4CE2EEC4" w:rsidR="009016DB" w:rsidRDefault="009016DB" w:rsidP="009016DB">
      <w:pPr>
        <w:pStyle w:val="Sinespaciado"/>
        <w:spacing w:line="480" w:lineRule="auto"/>
        <w:ind w:left="1065" w:firstLine="0"/>
        <w:rPr>
          <w:color w:val="FF0000"/>
          <w:lang w:eastAsia="es-CO"/>
        </w:rPr>
      </w:pPr>
    </w:p>
    <w:p w14:paraId="5500877C" w14:textId="38EEB4BD" w:rsidR="009016DB" w:rsidRDefault="001010A2"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26848" behindDoc="0" locked="0" layoutInCell="1" allowOverlap="1" wp14:anchorId="5B22FD62" wp14:editId="389880D7">
                <wp:simplePos x="0" y="0"/>
                <wp:positionH relativeFrom="margin">
                  <wp:align>center</wp:align>
                </wp:positionH>
                <wp:positionV relativeFrom="paragraph">
                  <wp:posOffset>178435</wp:posOffset>
                </wp:positionV>
                <wp:extent cx="4486275" cy="635"/>
                <wp:effectExtent l="0" t="0" r="9525" b="8255"/>
                <wp:wrapNone/>
                <wp:docPr id="11" name="Cuadro de texto 1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14:paraId="23C36C3D" w14:textId="1C680956" w:rsidR="000C4D4A" w:rsidRPr="00622922" w:rsidRDefault="000C4D4A" w:rsidP="003231C0">
                            <w:pPr>
                              <w:pStyle w:val="Descripcin"/>
                              <w:jc w:val="center"/>
                              <w:rPr>
                                <w:noProof/>
                                <w:color w:val="FF0000"/>
                                <w:sz w:val="24"/>
                              </w:rPr>
                            </w:pPr>
                            <w:bookmarkStart w:id="249" w:name="_Ref44880847"/>
                            <w:bookmarkStart w:id="250" w:name="_Toc44880897"/>
                            <w:bookmarkStart w:id="251" w:name="_Toc45116279"/>
                            <w:r>
                              <w:t xml:space="preserve">Ilustración </w:t>
                            </w:r>
                            <w:fldSimple w:instr=" SEQ Ilustración \* ARABIC ">
                              <w:r>
                                <w:rPr>
                                  <w:noProof/>
                                </w:rPr>
                                <w:t>13</w:t>
                              </w:r>
                            </w:fldSimple>
                            <w:bookmarkEnd w:id="249"/>
                            <w:r>
                              <w:t xml:space="preserve"> Importador Touch</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FD62" id="Cuadro de texto 11" o:spid="_x0000_s1039" type="#_x0000_t202" style="position:absolute;left:0;text-align:left;margin-left:0;margin-top:14.05pt;width:35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" stroked="f">
                <v:textbox style="mso-fit-shape-to-text:t" inset="0,0,0,0">
                  <w:txbxContent>
                    <w:p w14:paraId="23C36C3D" w14:textId="1C680956" w:rsidR="000C4D4A" w:rsidRPr="00622922" w:rsidRDefault="000C4D4A" w:rsidP="003231C0">
                      <w:pPr>
                        <w:pStyle w:val="Descripcin"/>
                        <w:jc w:val="center"/>
                        <w:rPr>
                          <w:noProof/>
                          <w:color w:val="FF0000"/>
                          <w:sz w:val="24"/>
                        </w:rPr>
                      </w:pPr>
                      <w:bookmarkStart w:id="252" w:name="_Ref44880847"/>
                      <w:bookmarkStart w:id="253" w:name="_Toc44880897"/>
                      <w:bookmarkStart w:id="254" w:name="_Toc45116279"/>
                      <w:r>
                        <w:t xml:space="preserve">Ilustración </w:t>
                      </w:r>
                      <w:fldSimple w:instr=" SEQ Ilustración \* ARABIC ">
                        <w:r>
                          <w:rPr>
                            <w:noProof/>
                          </w:rPr>
                          <w:t>13</w:t>
                        </w:r>
                      </w:fldSimple>
                      <w:bookmarkEnd w:id="252"/>
                      <w:r>
                        <w:t xml:space="preserve"> Importador Touch</w:t>
                      </w:r>
                      <w:bookmarkEnd w:id="253"/>
                      <w:bookmarkEnd w:id="254"/>
                    </w:p>
                  </w:txbxContent>
                </v:textbox>
                <w10:wrap anchorx="margin"/>
              </v:shape>
            </w:pict>
          </mc:Fallback>
        </mc:AlternateContent>
      </w:r>
    </w:p>
    <w:p w14:paraId="105A8EB8" w14:textId="755CE50B" w:rsidR="009016DB" w:rsidRDefault="009016DB" w:rsidP="009016DB">
      <w:pPr>
        <w:pStyle w:val="Sinespaciado"/>
        <w:spacing w:line="480" w:lineRule="auto"/>
        <w:ind w:left="1065" w:firstLine="0"/>
        <w:rPr>
          <w:color w:val="FF0000"/>
          <w:lang w:eastAsia="es-CO"/>
        </w:rPr>
      </w:pPr>
    </w:p>
    <w:p w14:paraId="18AED4B6" w14:textId="0EA0E080" w:rsidR="009016DB" w:rsidRDefault="009016DB" w:rsidP="009016DB">
      <w:pPr>
        <w:pStyle w:val="Sinespaciado"/>
        <w:spacing w:line="480" w:lineRule="auto"/>
        <w:ind w:left="1065" w:firstLine="0"/>
        <w:rPr>
          <w:color w:val="FF0000"/>
          <w:lang w:eastAsia="es-CO"/>
        </w:rPr>
      </w:pPr>
    </w:p>
    <w:p w14:paraId="06230D7B" w14:textId="77777777" w:rsidR="009016DB" w:rsidRDefault="003231C0" w:rsidP="00D6705D">
      <w:pPr>
        <w:pStyle w:val="Sinespaciado"/>
        <w:spacing w:line="480" w:lineRule="auto"/>
        <w:ind w:firstLine="0"/>
        <w:rPr>
          <w:color w:val="FF0000"/>
          <w:lang w:eastAsia="es-CO"/>
        </w:rPr>
      </w:pPr>
      <w:r>
        <w:rPr>
          <w:noProof/>
          <w:lang w:val="en-US"/>
        </w:rPr>
        <w:lastRenderedPageBreak/>
        <mc:AlternateContent>
          <mc:Choice Requires="wps">
            <w:drawing>
              <wp:anchor distT="0" distB="0" distL="114300" distR="114300" simplePos="0" relativeHeight="251728896" behindDoc="0" locked="0" layoutInCell="1" allowOverlap="1" wp14:anchorId="3B2A2C6D" wp14:editId="5BF72644">
                <wp:simplePos x="0" y="0"/>
                <wp:positionH relativeFrom="column">
                  <wp:posOffset>68580</wp:posOffset>
                </wp:positionH>
                <wp:positionV relativeFrom="paragraph">
                  <wp:posOffset>1343025</wp:posOffset>
                </wp:positionV>
                <wp:extent cx="553402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14:paraId="23ECEF0E" w14:textId="4E799CE2" w:rsidR="000C4D4A" w:rsidRPr="00AF3C23" w:rsidRDefault="000C4D4A" w:rsidP="003231C0">
                            <w:pPr>
                              <w:pStyle w:val="Descripcin"/>
                              <w:jc w:val="center"/>
                              <w:rPr>
                                <w:noProof/>
                                <w:color w:val="FF0000"/>
                                <w:sz w:val="24"/>
                              </w:rPr>
                            </w:pPr>
                            <w:bookmarkStart w:id="255" w:name="_Ref44880848"/>
                            <w:bookmarkStart w:id="256" w:name="_Toc44880898"/>
                            <w:bookmarkStart w:id="257" w:name="_Toc45116280"/>
                            <w:r>
                              <w:t xml:space="preserve">Ilustración </w:t>
                            </w:r>
                            <w:fldSimple w:instr=" SEQ Ilustración \* ARABIC ">
                              <w:r>
                                <w:rPr>
                                  <w:noProof/>
                                </w:rPr>
                                <w:t>14</w:t>
                              </w:r>
                            </w:fldSimple>
                            <w:bookmarkEnd w:id="255"/>
                            <w:r>
                              <w:t xml:space="preserve"> Funcional Touch</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2C6D" id="Cuadro de texto 13" o:spid="_x0000_s1040" type="#_x0000_t202" style="position:absolute;left:0;text-align:left;margin-left:5.4pt;margin-top:105.75pt;width:43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IpOgIAAHw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" stroked="f">
                <v:textbox style="mso-fit-shape-to-text:t" inset="0,0,0,0">
                  <w:txbxContent>
                    <w:p w14:paraId="23ECEF0E" w14:textId="4E799CE2" w:rsidR="000C4D4A" w:rsidRPr="00AF3C23" w:rsidRDefault="000C4D4A" w:rsidP="003231C0">
                      <w:pPr>
                        <w:pStyle w:val="Descripcin"/>
                        <w:jc w:val="center"/>
                        <w:rPr>
                          <w:noProof/>
                          <w:color w:val="FF0000"/>
                          <w:sz w:val="24"/>
                        </w:rPr>
                      </w:pPr>
                      <w:bookmarkStart w:id="258" w:name="_Ref44880848"/>
                      <w:bookmarkStart w:id="259" w:name="_Toc44880898"/>
                      <w:bookmarkStart w:id="260" w:name="_Toc45116280"/>
                      <w:r>
                        <w:t xml:space="preserve">Ilustración </w:t>
                      </w:r>
                      <w:fldSimple w:instr=" SEQ Ilustración \* ARABIC ">
                        <w:r>
                          <w:rPr>
                            <w:noProof/>
                          </w:rPr>
                          <w:t>14</w:t>
                        </w:r>
                      </w:fldSimple>
                      <w:bookmarkEnd w:id="258"/>
                      <w:r>
                        <w:t xml:space="preserve"> Funcional Touch</w:t>
                      </w:r>
                      <w:bookmarkEnd w:id="259"/>
                      <w:bookmarkEnd w:id="260"/>
                    </w:p>
                  </w:txbxContent>
                </v:textbox>
              </v:shape>
            </w:pict>
          </mc:Fallback>
        </mc:AlternateContent>
      </w:r>
      <w:r w:rsidR="009016DB">
        <w:rPr>
          <w:noProof/>
          <w:color w:val="FF0000"/>
          <w:lang w:val="en-US"/>
        </w:rPr>
        <w:drawing>
          <wp:anchor distT="0" distB="0" distL="114300" distR="114300" simplePos="0" relativeHeight="251677696" behindDoc="0" locked="0" layoutInCell="1" allowOverlap="1" wp14:anchorId="3383E249" wp14:editId="658CCD5B">
            <wp:simplePos x="0" y="0"/>
            <wp:positionH relativeFrom="margin">
              <wp:align>right</wp:align>
            </wp:positionH>
            <wp:positionV relativeFrom="paragraph">
              <wp:posOffset>228600</wp:posOffset>
            </wp:positionV>
            <wp:extent cx="5534025" cy="105727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0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E67A" w14:textId="77777777" w:rsidR="009016DB" w:rsidRDefault="009016DB" w:rsidP="009016DB">
      <w:pPr>
        <w:pStyle w:val="Sinespaciado"/>
        <w:spacing w:line="480" w:lineRule="auto"/>
        <w:ind w:left="1065" w:firstLine="0"/>
        <w:rPr>
          <w:color w:val="FF0000"/>
          <w:lang w:eastAsia="es-CO"/>
        </w:rPr>
      </w:pPr>
    </w:p>
    <w:p w14:paraId="7B3E9209" w14:textId="77777777" w:rsidR="009016DB" w:rsidRDefault="009016DB" w:rsidP="009016DB">
      <w:pPr>
        <w:pStyle w:val="Sinespaciado"/>
        <w:spacing w:line="480" w:lineRule="auto"/>
        <w:ind w:left="1065" w:firstLine="0"/>
        <w:rPr>
          <w:color w:val="FF0000"/>
          <w:lang w:eastAsia="es-CO"/>
        </w:rPr>
      </w:pPr>
    </w:p>
    <w:p w14:paraId="731FDA04" w14:textId="77777777" w:rsidR="009016DB" w:rsidRDefault="009016DB" w:rsidP="009016DB">
      <w:pPr>
        <w:pStyle w:val="Sinespaciado"/>
        <w:spacing w:line="480" w:lineRule="auto"/>
        <w:ind w:left="1065" w:firstLine="0"/>
        <w:rPr>
          <w:color w:val="FF0000"/>
          <w:lang w:eastAsia="es-CO"/>
        </w:rPr>
      </w:pPr>
    </w:p>
    <w:p w14:paraId="27FBC2E4" w14:textId="77777777" w:rsidR="009016DB" w:rsidRDefault="003231C0"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0944" behindDoc="0" locked="0" layoutInCell="1" allowOverlap="1" wp14:anchorId="17AB30EC" wp14:editId="1D807B5E">
                <wp:simplePos x="0" y="0"/>
                <wp:positionH relativeFrom="column">
                  <wp:posOffset>796290</wp:posOffset>
                </wp:positionH>
                <wp:positionV relativeFrom="paragraph">
                  <wp:posOffset>1186815</wp:posOffset>
                </wp:positionV>
                <wp:extent cx="401002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14:paraId="16CECBC2" w14:textId="3F9745F6" w:rsidR="000C4D4A" w:rsidRPr="00A55640" w:rsidRDefault="000C4D4A" w:rsidP="003231C0">
                            <w:pPr>
                              <w:pStyle w:val="Descripcin"/>
                              <w:jc w:val="center"/>
                              <w:rPr>
                                <w:noProof/>
                                <w:color w:val="FF0000"/>
                                <w:sz w:val="24"/>
                              </w:rPr>
                            </w:pPr>
                            <w:bookmarkStart w:id="261" w:name="_Ref44880849"/>
                            <w:bookmarkStart w:id="262" w:name="_Toc44880899"/>
                            <w:bookmarkStart w:id="263" w:name="_Toc45116281"/>
                            <w:r>
                              <w:t xml:space="preserve">Ilustración </w:t>
                            </w:r>
                            <w:fldSimple w:instr=" SEQ Ilustración \* ARABIC ">
                              <w:r>
                                <w:rPr>
                                  <w:noProof/>
                                </w:rPr>
                                <w:t>15</w:t>
                              </w:r>
                            </w:fldSimple>
                            <w:bookmarkEnd w:id="261"/>
                            <w:r>
                              <w:t xml:space="preserve"> Configuración Touch</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30EC" id="Cuadro de texto 15" o:spid="_x0000_s1041" type="#_x0000_t202" style="position:absolute;left:0;text-align:left;margin-left:62.7pt;margin-top:93.45pt;width:31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" stroked="f">
                <v:textbox style="mso-fit-shape-to-text:t" inset="0,0,0,0">
                  <w:txbxContent>
                    <w:p w14:paraId="16CECBC2" w14:textId="3F9745F6" w:rsidR="000C4D4A" w:rsidRPr="00A55640" w:rsidRDefault="000C4D4A" w:rsidP="003231C0">
                      <w:pPr>
                        <w:pStyle w:val="Descripcin"/>
                        <w:jc w:val="center"/>
                        <w:rPr>
                          <w:noProof/>
                          <w:color w:val="FF0000"/>
                          <w:sz w:val="24"/>
                        </w:rPr>
                      </w:pPr>
                      <w:bookmarkStart w:id="264" w:name="_Ref44880849"/>
                      <w:bookmarkStart w:id="265" w:name="_Toc44880899"/>
                      <w:bookmarkStart w:id="266" w:name="_Toc45116281"/>
                      <w:r>
                        <w:t xml:space="preserve">Ilustración </w:t>
                      </w:r>
                      <w:fldSimple w:instr=" SEQ Ilustración \* ARABIC ">
                        <w:r>
                          <w:rPr>
                            <w:noProof/>
                          </w:rPr>
                          <w:t>15</w:t>
                        </w:r>
                      </w:fldSimple>
                      <w:bookmarkEnd w:id="264"/>
                      <w:r>
                        <w:t xml:space="preserve"> Configuración Touch</w:t>
                      </w:r>
                      <w:bookmarkEnd w:id="265"/>
                      <w:bookmarkEnd w:id="266"/>
                    </w:p>
                  </w:txbxContent>
                </v:textbox>
              </v:shape>
            </w:pict>
          </mc:Fallback>
        </mc:AlternateContent>
      </w:r>
      <w:r w:rsidR="009016DB">
        <w:rPr>
          <w:noProof/>
          <w:color w:val="FF0000"/>
          <w:lang w:val="en-US"/>
        </w:rPr>
        <w:drawing>
          <wp:anchor distT="0" distB="0" distL="114300" distR="114300" simplePos="0" relativeHeight="251678720" behindDoc="0" locked="0" layoutInCell="1" allowOverlap="1" wp14:anchorId="49DF496B" wp14:editId="16106637">
            <wp:simplePos x="0" y="0"/>
            <wp:positionH relativeFrom="margin">
              <wp:align>center</wp:align>
            </wp:positionH>
            <wp:positionV relativeFrom="paragraph">
              <wp:posOffset>158115</wp:posOffset>
            </wp:positionV>
            <wp:extent cx="4010025" cy="971550"/>
            <wp:effectExtent l="0" t="0" r="952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00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06CFD" w14:textId="77777777" w:rsidR="009016DB" w:rsidRDefault="009016DB" w:rsidP="009016DB">
      <w:pPr>
        <w:pStyle w:val="Sinespaciado"/>
        <w:spacing w:line="480" w:lineRule="auto"/>
        <w:ind w:left="1065" w:firstLine="0"/>
        <w:rPr>
          <w:color w:val="FF0000"/>
          <w:lang w:eastAsia="es-CO"/>
        </w:rPr>
      </w:pPr>
    </w:p>
    <w:p w14:paraId="7411D650" w14:textId="77777777" w:rsidR="009016DB" w:rsidRDefault="009016DB" w:rsidP="009016DB">
      <w:pPr>
        <w:pStyle w:val="Sinespaciado"/>
        <w:spacing w:line="480" w:lineRule="auto"/>
        <w:ind w:left="1065" w:firstLine="0"/>
        <w:rPr>
          <w:color w:val="FF0000"/>
          <w:lang w:eastAsia="es-CO"/>
        </w:rPr>
      </w:pPr>
    </w:p>
    <w:p w14:paraId="6B57A1F0" w14:textId="77777777" w:rsidR="009016DB" w:rsidRDefault="009016DB" w:rsidP="009016DB">
      <w:pPr>
        <w:pStyle w:val="Sinespaciado"/>
        <w:spacing w:line="480" w:lineRule="auto"/>
        <w:ind w:left="1065" w:firstLine="0"/>
        <w:rPr>
          <w:color w:val="FF0000"/>
          <w:lang w:eastAsia="es-CO"/>
        </w:rPr>
      </w:pPr>
    </w:p>
    <w:p w14:paraId="1BEC68B4" w14:textId="65FA27F7" w:rsidR="009016DB" w:rsidRDefault="00C04002">
      <w:pPr>
        <w:pStyle w:val="Sinespaciado"/>
        <w:numPr>
          <w:ilvl w:val="0"/>
          <w:numId w:val="19"/>
        </w:numPr>
        <w:spacing w:line="480" w:lineRule="auto"/>
        <w:pPrChange w:id="267" w:author="Diany Lorena Hincapie Melo" w:date="2020-07-08T09:25:00Z">
          <w:pPr>
            <w:pStyle w:val="Sinespaciado"/>
            <w:spacing w:line="480" w:lineRule="auto"/>
            <w:ind w:left="1065" w:firstLine="0"/>
          </w:pPr>
        </w:pPrChange>
      </w:pPr>
      <w:ins w:id="268" w:author="Diany Lorena Hincapie Melo" w:date="2020-07-08T09:24:00Z">
        <w:r>
          <w:t>IMU MPU6050:</w:t>
        </w:r>
      </w:ins>
    </w:p>
    <w:p w14:paraId="57798640" w14:textId="68BF6CBB" w:rsidR="009016DB" w:rsidRDefault="009016DB" w:rsidP="00760C7D">
      <w:pPr>
        <w:pStyle w:val="Sinespaciado"/>
        <w:spacing w:line="480" w:lineRule="auto"/>
        <w:rPr>
          <w:lang w:eastAsia="es-CO"/>
        </w:rPr>
      </w:pPr>
      <w:r w:rsidRPr="00D6705D">
        <w:rPr>
          <w:lang w:eastAsia="es-CO"/>
        </w:rPr>
        <w:t xml:space="preserve">Ver </w:t>
      </w:r>
      <w:r w:rsidR="00D6705D">
        <w:rPr>
          <w:lang w:eastAsia="es-CO"/>
        </w:rPr>
        <w:fldChar w:fldCharType="begin"/>
      </w:r>
      <w:r w:rsidR="00D6705D">
        <w:rPr>
          <w:lang w:eastAsia="es-CO"/>
        </w:rPr>
        <w:instrText xml:space="preserve"> REF _Ref44880850 \h </w:instrText>
      </w:r>
      <w:r w:rsidR="00D6705D">
        <w:rPr>
          <w:lang w:eastAsia="es-CO"/>
        </w:rPr>
      </w:r>
      <w:r w:rsidR="00760C7D">
        <w:rPr>
          <w:lang w:eastAsia="es-CO"/>
        </w:rPr>
        <w:instrText xml:space="preserve"> \* MERGEFORMAT </w:instrText>
      </w:r>
      <w:r w:rsidR="00D6705D">
        <w:rPr>
          <w:lang w:eastAsia="es-CO"/>
        </w:rPr>
        <w:fldChar w:fldCharType="separate"/>
      </w:r>
      <w:r w:rsidR="000C4D4A">
        <w:t xml:space="preserve">Ilustración </w:t>
      </w:r>
      <w:r w:rsidR="000C4D4A">
        <w:rPr>
          <w:noProof/>
        </w:rPr>
        <w:t>16</w:t>
      </w:r>
      <w:r w:rsidR="00D6705D">
        <w:rPr>
          <w:lang w:eastAsia="es-CO"/>
        </w:rPr>
        <w:fldChar w:fldCharType="end"/>
      </w:r>
      <w:r w:rsidR="00D6705D">
        <w:rPr>
          <w:lang w:eastAsia="es-CO"/>
        </w:rPr>
        <w:t xml:space="preserve"> </w:t>
      </w:r>
      <w:r w:rsidRPr="00D6705D">
        <w:rPr>
          <w:lang w:eastAsia="es-CO"/>
        </w:rPr>
        <w:t xml:space="preserve">del importador, </w:t>
      </w:r>
      <w:ins w:id="269" w:author="Diany Lorena Hincapie Melo" w:date="2020-07-08T09:27:00Z">
        <w:r w:rsidR="005451A8">
          <w:rPr>
            <w:lang w:eastAsia="es-CO"/>
          </w:rPr>
          <w:t xml:space="preserve">este bloque </w:t>
        </w:r>
      </w:ins>
      <w:ins w:id="270" w:author="Diany Lorena Hincapie Melo" w:date="2020-07-08T09:28:00Z">
        <w:r w:rsidR="005451A8">
          <w:rPr>
            <w:lang w:eastAsia="es-CO"/>
          </w:rPr>
          <w:t>se encarga de la configuración inicial del sensor, el usuario puede cambiar el nombre de la variable que predeterminada es “MPU” en esta variable se creará el objeto</w:t>
        </w:r>
      </w:ins>
      <w:ins w:id="271" w:author="Diany Lorena Hincapie Melo" w:date="2020-07-08T09:29:00Z">
        <w:r w:rsidR="005451A8">
          <w:rPr>
            <w:lang w:eastAsia="es-CO"/>
          </w:rPr>
          <w:t xml:space="preserve"> que tendrá la configuración inicial</w:t>
        </w:r>
      </w:ins>
      <w:ins w:id="272" w:author="Diany Lorena Hincapie Melo" w:date="2020-07-08T09:30:00Z">
        <w:r w:rsidR="005451A8">
          <w:rPr>
            <w:lang w:eastAsia="es-CO"/>
          </w:rPr>
          <w:t xml:space="preserve">, el usuario puede modificar los pines SCL y SDA </w:t>
        </w:r>
      </w:ins>
      <w:ins w:id="273" w:author="Diany Lorena Hincapie Melo" w:date="2020-07-08T09:31:00Z">
        <w:r w:rsidR="005451A8">
          <w:rPr>
            <w:lang w:eastAsia="es-CO"/>
          </w:rPr>
          <w:t>pero solo se tiene un pin para cada uno,</w:t>
        </w:r>
      </w:ins>
      <w:ins w:id="274" w:author="Diany Lorena Hincapie Melo" w:date="2020-07-08T09:28:00Z">
        <w:r w:rsidR="005451A8">
          <w:rPr>
            <w:lang w:eastAsia="es-CO"/>
          </w:rPr>
          <w:t xml:space="preserve"> </w:t>
        </w:r>
      </w:ins>
      <w:r w:rsidRPr="00D6705D">
        <w:rPr>
          <w:lang w:eastAsia="es-CO"/>
        </w:rPr>
        <w:t xml:space="preserve">ver </w:t>
      </w:r>
      <w:r w:rsidR="00760C7D">
        <w:rPr>
          <w:lang w:eastAsia="es-CO"/>
        </w:rPr>
        <w:fldChar w:fldCharType="begin"/>
      </w:r>
      <w:r w:rsidR="00760C7D">
        <w:rPr>
          <w:lang w:eastAsia="es-CO"/>
        </w:rPr>
        <w:instrText xml:space="preserve"> REF _Ref45113790 \h </w:instrText>
      </w:r>
      <w:r w:rsidR="00760C7D">
        <w:rPr>
          <w:lang w:eastAsia="es-CO"/>
        </w:rPr>
      </w:r>
      <w:r w:rsidR="00760C7D">
        <w:rPr>
          <w:lang w:eastAsia="es-CO"/>
        </w:rPr>
        <w:fldChar w:fldCharType="separate"/>
      </w:r>
      <w:r w:rsidR="000C4D4A">
        <w:t xml:space="preserve">Ilustración </w:t>
      </w:r>
      <w:r w:rsidR="000C4D4A">
        <w:rPr>
          <w:noProof/>
        </w:rPr>
        <w:t>17</w:t>
      </w:r>
      <w:r w:rsidR="00760C7D">
        <w:rPr>
          <w:lang w:eastAsia="es-CO"/>
        </w:rPr>
        <w:fldChar w:fldCharType="end"/>
      </w:r>
      <w:r w:rsidR="00D6705D">
        <w:rPr>
          <w:lang w:eastAsia="es-CO"/>
        </w:rPr>
        <w:fldChar w:fldCharType="begin"/>
      </w:r>
      <w:r w:rsidR="00D6705D">
        <w:rPr>
          <w:lang w:eastAsia="es-CO"/>
        </w:rPr>
        <w:instrText xml:space="preserve"> REF _Ref44880851 \h </w:instrText>
      </w:r>
      <w:r w:rsidR="00D6705D">
        <w:rPr>
          <w:lang w:eastAsia="es-CO"/>
        </w:rPr>
      </w:r>
      <w:r w:rsidR="00760C7D">
        <w:rPr>
          <w:lang w:eastAsia="es-CO"/>
        </w:rPr>
        <w:instrText xml:space="preserve"> \* MERGEFORMAT </w:instrText>
      </w:r>
      <w:r w:rsidR="00D6705D">
        <w:rPr>
          <w:lang w:eastAsia="es-CO"/>
        </w:rPr>
        <w:fldChar w:fldCharType="end"/>
      </w:r>
      <w:r w:rsidRPr="00D6705D">
        <w:rPr>
          <w:lang w:eastAsia="es-CO"/>
        </w:rPr>
        <w:t xml:space="preserve"> del funcional</w:t>
      </w:r>
      <w:ins w:id="275" w:author="Diany Lorena Hincapie Melo" w:date="2020-07-08T09:31:00Z">
        <w:r w:rsidR="005451A8">
          <w:rPr>
            <w:lang w:eastAsia="es-CO"/>
          </w:rPr>
          <w:t xml:space="preserve">, este bloque permite obtener los valores del sensor, </w:t>
        </w:r>
      </w:ins>
      <w:ins w:id="276" w:author="Diany Lorena Hincapie Melo" w:date="2020-07-08T09:32:00Z">
        <w:r w:rsidR="005451A8">
          <w:rPr>
            <w:lang w:eastAsia="es-CO"/>
          </w:rPr>
          <w:t>tiene como entrada la var</w:t>
        </w:r>
        <w:bookmarkStart w:id="277" w:name="_Ref44880851"/>
        <w:bookmarkEnd w:id="277"/>
        <w:r w:rsidR="005451A8">
          <w:rPr>
            <w:lang w:eastAsia="es-CO"/>
          </w:rPr>
          <w:t xml:space="preserve">iable con el objeto configurado con el bloque importador y como salida un arreglo con los valores del </w:t>
        </w:r>
      </w:ins>
      <w:ins w:id="278" w:author="Diany Lorena Hincapie Melo" w:date="2020-07-08T09:33:00Z">
        <w:r w:rsidR="005451A8">
          <w:rPr>
            <w:lang w:eastAsia="es-CO"/>
          </w:rPr>
          <w:t>acelerómetro, giroscopio y temperatura.</w:t>
        </w:r>
      </w:ins>
      <w:r w:rsidRPr="00D6705D">
        <w:rPr>
          <w:lang w:eastAsia="es-CO"/>
        </w:rPr>
        <w:t xml:space="preserve"> y la </w:t>
      </w:r>
      <w:r w:rsidR="00D6705D">
        <w:rPr>
          <w:lang w:eastAsia="es-CO"/>
        </w:rPr>
        <w:fldChar w:fldCharType="begin"/>
      </w:r>
      <w:r w:rsidR="00D6705D">
        <w:rPr>
          <w:lang w:eastAsia="es-CO"/>
        </w:rPr>
        <w:instrText xml:space="preserve"> REF _Ref44880852 \h </w:instrText>
      </w:r>
      <w:r w:rsidR="00D6705D">
        <w:rPr>
          <w:lang w:eastAsia="es-CO"/>
        </w:rPr>
      </w:r>
      <w:r w:rsidR="00760C7D">
        <w:rPr>
          <w:lang w:eastAsia="es-CO"/>
        </w:rPr>
        <w:instrText xml:space="preserve"> \* MERGEFORMAT </w:instrText>
      </w:r>
      <w:r w:rsidR="00D6705D">
        <w:rPr>
          <w:lang w:eastAsia="es-CO"/>
        </w:rPr>
        <w:fldChar w:fldCharType="separate"/>
      </w:r>
      <w:r w:rsidR="000C4D4A">
        <w:t xml:space="preserve">Ilustración </w:t>
      </w:r>
      <w:r w:rsidR="000C4D4A">
        <w:rPr>
          <w:noProof/>
        </w:rPr>
        <w:t>18</w:t>
      </w:r>
      <w:r w:rsidR="00D6705D">
        <w:rPr>
          <w:lang w:eastAsia="es-CO"/>
        </w:rPr>
        <w:fldChar w:fldCharType="end"/>
      </w:r>
      <w:r w:rsidRPr="00D6705D">
        <w:rPr>
          <w:lang w:eastAsia="es-CO"/>
        </w:rPr>
        <w:t xml:space="preserve"> del extra del MPU6050</w:t>
      </w:r>
      <w:ins w:id="279" w:author="Diany Lorena Hincapie Melo" w:date="2020-07-08T09:33:00Z">
        <w:r w:rsidR="005451A8">
          <w:rPr>
            <w:lang w:eastAsia="es-CO"/>
          </w:rPr>
          <w:t xml:space="preserve">, este bloque extra permite separar los valores que se obtuvieron con el bloque funcional, por </w:t>
        </w:r>
      </w:ins>
      <w:ins w:id="280" w:author="Diany Lorena Hincapie Melo" w:date="2020-07-08T09:34:00Z">
        <w:r w:rsidR="005451A8">
          <w:rPr>
            <w:lang w:eastAsia="es-CO"/>
          </w:rPr>
          <w:t xml:space="preserve">tanto, tiene como entrada el arreglo con los datos del sensor y como salida un valor numérico, el usuario puede </w:t>
        </w:r>
      </w:ins>
      <w:ins w:id="281" w:author="Diany Lorena Hincapie Melo" w:date="2020-07-08T09:35:00Z">
        <w:r w:rsidR="005451A8">
          <w:rPr>
            <w:lang w:eastAsia="es-CO"/>
          </w:rPr>
          <w:t xml:space="preserve">seleccionar lo que desea obtener, </w:t>
        </w:r>
        <w:r w:rsidR="00787E9A">
          <w:rPr>
            <w:lang w:eastAsia="es-CO"/>
          </w:rPr>
          <w:t>en este caso se obtiene la aceleración del eje x</w:t>
        </w:r>
      </w:ins>
      <w:r w:rsidRPr="00D6705D">
        <w:rPr>
          <w:lang w:eastAsia="es-CO"/>
        </w:rPr>
        <w:t>.</w:t>
      </w:r>
    </w:p>
    <w:p w14:paraId="633DA381" w14:textId="65DD1296" w:rsidR="00884B67" w:rsidRDefault="00884B67" w:rsidP="009016DB">
      <w:pPr>
        <w:pStyle w:val="Sinespaciado"/>
        <w:spacing w:line="480" w:lineRule="auto"/>
        <w:jc w:val="left"/>
        <w:rPr>
          <w:lang w:eastAsia="es-CO"/>
        </w:rPr>
      </w:pPr>
      <w:r>
        <w:rPr>
          <w:lang w:eastAsia="es-CO"/>
        </w:rPr>
        <w:t xml:space="preserve">El </w:t>
      </w:r>
      <w:r w:rsidR="008E2BB9">
        <w:rPr>
          <w:lang w:eastAsia="es-CO"/>
        </w:rPr>
        <w:t>controlador</w:t>
      </w:r>
      <w:r>
        <w:rPr>
          <w:lang w:eastAsia="es-CO"/>
        </w:rPr>
        <w:t xml:space="preserve"> para el manejo del MPU6050 se tomó de </w:t>
      </w:r>
      <w:sdt>
        <w:sdtPr>
          <w:rPr>
            <w:lang w:eastAsia="es-CO"/>
          </w:rPr>
          <w:id w:val="251320830"/>
          <w:citation/>
        </w:sdtPr>
        <w:sdtContent>
          <w:r>
            <w:rPr>
              <w:lang w:eastAsia="es-CO"/>
            </w:rPr>
            <w:fldChar w:fldCharType="begin"/>
          </w:r>
          <w:r>
            <w:rPr>
              <w:lang w:eastAsia="es-CO"/>
            </w:rPr>
            <w:instrText xml:space="preserve"> CITATION Jež17 \l 9226 </w:instrText>
          </w:r>
          <w:r>
            <w:rPr>
              <w:lang w:eastAsia="es-CO"/>
            </w:rPr>
            <w:fldChar w:fldCharType="separate"/>
          </w:r>
          <w:r w:rsidR="00EA69B8">
            <w:rPr>
              <w:noProof/>
              <w:lang w:eastAsia="es-CO"/>
            </w:rPr>
            <w:t>(Ježek &amp; Kuethe, 2017)</w:t>
          </w:r>
          <w:r>
            <w:rPr>
              <w:lang w:eastAsia="es-CO"/>
            </w:rPr>
            <w:fldChar w:fldCharType="end"/>
          </w:r>
        </w:sdtContent>
      </w:sdt>
    </w:p>
    <w:p w14:paraId="30500E3A" w14:textId="683B1C0E" w:rsidR="001010A2" w:rsidRDefault="001010A2" w:rsidP="009016DB">
      <w:pPr>
        <w:pStyle w:val="Sinespaciado"/>
        <w:spacing w:line="480" w:lineRule="auto"/>
        <w:jc w:val="left"/>
        <w:rPr>
          <w:lang w:eastAsia="es-CO"/>
        </w:rPr>
      </w:pPr>
    </w:p>
    <w:p w14:paraId="3EB04477" w14:textId="0B3F5AFB" w:rsidR="001010A2" w:rsidRDefault="001010A2" w:rsidP="009016DB">
      <w:pPr>
        <w:pStyle w:val="Sinespaciado"/>
        <w:spacing w:line="480" w:lineRule="auto"/>
        <w:jc w:val="left"/>
        <w:rPr>
          <w:lang w:eastAsia="es-CO"/>
        </w:rPr>
      </w:pPr>
    </w:p>
    <w:p w14:paraId="1892092E" w14:textId="77777777" w:rsidR="001010A2" w:rsidRPr="00D6705D" w:rsidRDefault="001010A2" w:rsidP="009016DB">
      <w:pPr>
        <w:pStyle w:val="Sinespaciado"/>
        <w:spacing w:line="480" w:lineRule="auto"/>
        <w:jc w:val="left"/>
        <w:rPr>
          <w:lang w:eastAsia="es-CO"/>
        </w:rPr>
      </w:pPr>
    </w:p>
    <w:p w14:paraId="6C201C50" w14:textId="77777777" w:rsidR="009016DB" w:rsidRDefault="00D6705D" w:rsidP="009016DB">
      <w:pPr>
        <w:pStyle w:val="Sinespaciado"/>
        <w:spacing w:line="480" w:lineRule="auto"/>
        <w:ind w:left="1065" w:firstLine="0"/>
        <w:rPr>
          <w:color w:val="FF0000"/>
          <w:lang w:eastAsia="es-CO"/>
        </w:rPr>
      </w:pPr>
      <w:r>
        <w:rPr>
          <w:noProof/>
          <w:lang w:val="en-US"/>
        </w:rPr>
        <w:lastRenderedPageBreak/>
        <mc:AlternateContent>
          <mc:Choice Requires="wps">
            <w:drawing>
              <wp:anchor distT="0" distB="0" distL="114300" distR="114300" simplePos="0" relativeHeight="251732992" behindDoc="0" locked="0" layoutInCell="1" allowOverlap="1" wp14:anchorId="54E381D7" wp14:editId="36F8E701">
                <wp:simplePos x="0" y="0"/>
                <wp:positionH relativeFrom="column">
                  <wp:posOffset>354330</wp:posOffset>
                </wp:positionH>
                <wp:positionV relativeFrom="paragraph">
                  <wp:posOffset>1706245</wp:posOffset>
                </wp:positionV>
                <wp:extent cx="525780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39EEA73D" w14:textId="5D0F7890" w:rsidR="000C4D4A" w:rsidRPr="00014A76" w:rsidRDefault="000C4D4A" w:rsidP="00D6705D">
                            <w:pPr>
                              <w:pStyle w:val="Descripcin"/>
                              <w:jc w:val="center"/>
                              <w:rPr>
                                <w:noProof/>
                                <w:color w:val="FF0000"/>
                                <w:sz w:val="24"/>
                              </w:rPr>
                            </w:pPr>
                            <w:bookmarkStart w:id="282" w:name="_Ref44880850"/>
                            <w:bookmarkStart w:id="283" w:name="_Toc44880900"/>
                            <w:bookmarkStart w:id="284" w:name="_Toc45116282"/>
                            <w:r>
                              <w:t xml:space="preserve">Ilustración </w:t>
                            </w:r>
                            <w:fldSimple w:instr=" SEQ Ilustración \* ARABIC ">
                              <w:r>
                                <w:rPr>
                                  <w:noProof/>
                                </w:rPr>
                                <w:t>16</w:t>
                              </w:r>
                            </w:fldSimple>
                            <w:bookmarkEnd w:id="282"/>
                            <w:r>
                              <w:t xml:space="preserve"> Importador MPU6050</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381D7" id="Cuadro de texto 16" o:spid="_x0000_s1042" type="#_x0000_t202" style="position:absolute;left:0;text-align:left;margin-left:27.9pt;margin-top:134.35pt;width:41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MOAIAAHwEAAAOAAAAZHJzL2Uyb0RvYy54bWysVMFu2zAMvQ/YPwi6L04yJCu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" stroked="f">
                <v:textbox style="mso-fit-shape-to-text:t" inset="0,0,0,0">
                  <w:txbxContent>
                    <w:p w14:paraId="39EEA73D" w14:textId="5D0F7890" w:rsidR="000C4D4A" w:rsidRPr="00014A76" w:rsidRDefault="000C4D4A" w:rsidP="00D6705D">
                      <w:pPr>
                        <w:pStyle w:val="Descripcin"/>
                        <w:jc w:val="center"/>
                        <w:rPr>
                          <w:noProof/>
                          <w:color w:val="FF0000"/>
                          <w:sz w:val="24"/>
                        </w:rPr>
                      </w:pPr>
                      <w:bookmarkStart w:id="285" w:name="_Ref44880850"/>
                      <w:bookmarkStart w:id="286" w:name="_Toc44880900"/>
                      <w:bookmarkStart w:id="287" w:name="_Toc45116282"/>
                      <w:r>
                        <w:t xml:space="preserve">Ilustración </w:t>
                      </w:r>
                      <w:fldSimple w:instr=" SEQ Ilustración \* ARABIC ">
                        <w:r>
                          <w:rPr>
                            <w:noProof/>
                          </w:rPr>
                          <w:t>16</w:t>
                        </w:r>
                      </w:fldSimple>
                      <w:bookmarkEnd w:id="285"/>
                      <w:r>
                        <w:t xml:space="preserve"> Importador MPU6050</w:t>
                      </w:r>
                      <w:bookmarkEnd w:id="286"/>
                      <w:bookmarkEnd w:id="287"/>
                    </w:p>
                  </w:txbxContent>
                </v:textbox>
              </v:shape>
            </w:pict>
          </mc:Fallback>
        </mc:AlternateContent>
      </w:r>
      <w:r>
        <w:rPr>
          <w:noProof/>
          <w:color w:val="FF0000"/>
          <w:lang w:val="en-US"/>
        </w:rPr>
        <w:drawing>
          <wp:anchor distT="0" distB="0" distL="114300" distR="114300" simplePos="0" relativeHeight="251679744" behindDoc="0" locked="0" layoutInCell="1" allowOverlap="1" wp14:anchorId="6F4A6304" wp14:editId="13C5965A">
            <wp:simplePos x="0" y="0"/>
            <wp:positionH relativeFrom="margin">
              <wp:align>right</wp:align>
            </wp:positionH>
            <wp:positionV relativeFrom="paragraph">
              <wp:posOffset>10795</wp:posOffset>
            </wp:positionV>
            <wp:extent cx="5257800" cy="16383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B2BD0" w14:textId="77777777" w:rsidR="009016DB" w:rsidRDefault="009016DB" w:rsidP="009016DB">
      <w:pPr>
        <w:pStyle w:val="Sinespaciado"/>
        <w:spacing w:line="480" w:lineRule="auto"/>
        <w:ind w:left="1065" w:firstLine="0"/>
        <w:rPr>
          <w:color w:val="FF0000"/>
          <w:lang w:eastAsia="es-CO"/>
        </w:rPr>
      </w:pPr>
    </w:p>
    <w:p w14:paraId="26FCA30E" w14:textId="77777777" w:rsidR="009016DB" w:rsidRDefault="009016DB" w:rsidP="009016DB">
      <w:pPr>
        <w:pStyle w:val="Sinespaciado"/>
        <w:spacing w:line="480" w:lineRule="auto"/>
        <w:ind w:left="1065" w:firstLine="0"/>
        <w:rPr>
          <w:color w:val="FF0000"/>
          <w:lang w:eastAsia="es-CO"/>
        </w:rPr>
      </w:pPr>
    </w:p>
    <w:p w14:paraId="4508176B" w14:textId="77777777" w:rsidR="009016DB" w:rsidRDefault="009016DB" w:rsidP="009016DB">
      <w:pPr>
        <w:pStyle w:val="Sinespaciado"/>
        <w:spacing w:line="480" w:lineRule="auto"/>
        <w:ind w:left="1065" w:firstLine="0"/>
        <w:rPr>
          <w:color w:val="FF0000"/>
          <w:lang w:eastAsia="es-CO"/>
        </w:rPr>
      </w:pPr>
    </w:p>
    <w:p w14:paraId="62773AB6" w14:textId="77777777" w:rsidR="009016DB" w:rsidRDefault="009016DB" w:rsidP="009016DB">
      <w:pPr>
        <w:pStyle w:val="Sinespaciado"/>
        <w:spacing w:line="480" w:lineRule="auto"/>
        <w:ind w:left="1065" w:firstLine="0"/>
        <w:rPr>
          <w:color w:val="FF0000"/>
          <w:lang w:eastAsia="es-CO"/>
        </w:rPr>
      </w:pPr>
    </w:p>
    <w:p w14:paraId="131445F7" w14:textId="77777777" w:rsidR="009016DB" w:rsidRDefault="009016DB" w:rsidP="009016DB">
      <w:pPr>
        <w:pStyle w:val="Sinespaciado"/>
        <w:spacing w:line="480" w:lineRule="auto"/>
        <w:ind w:left="1065" w:firstLine="0"/>
        <w:rPr>
          <w:color w:val="FF0000"/>
          <w:lang w:eastAsia="es-CO"/>
        </w:rPr>
      </w:pPr>
    </w:p>
    <w:p w14:paraId="0BCCD326" w14:textId="77777777" w:rsidR="009016DB" w:rsidRDefault="00D6705D"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5040" behindDoc="0" locked="0" layoutInCell="1" allowOverlap="1" wp14:anchorId="4F93C0D5" wp14:editId="72599327">
                <wp:simplePos x="0" y="0"/>
                <wp:positionH relativeFrom="column">
                  <wp:posOffset>-7620</wp:posOffset>
                </wp:positionH>
                <wp:positionV relativeFrom="paragraph">
                  <wp:posOffset>1089025</wp:posOffset>
                </wp:positionV>
                <wp:extent cx="5610225" cy="63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BC37E2B" w14:textId="5D597E28" w:rsidR="000C4D4A" w:rsidRPr="00E709F2" w:rsidRDefault="000C4D4A" w:rsidP="00D6705D">
                            <w:pPr>
                              <w:pStyle w:val="Descripcin"/>
                              <w:jc w:val="center"/>
                              <w:rPr>
                                <w:noProof/>
                                <w:color w:val="FF0000"/>
                                <w:sz w:val="24"/>
                              </w:rPr>
                            </w:pPr>
                            <w:bookmarkStart w:id="288" w:name="_Toc44880901"/>
                            <w:bookmarkStart w:id="289" w:name="_Ref45113790"/>
                            <w:bookmarkStart w:id="290" w:name="_Toc45116283"/>
                            <w:r>
                              <w:t xml:space="preserve">Ilustración </w:t>
                            </w:r>
                            <w:fldSimple w:instr=" SEQ Ilustración \* ARABIC ">
                              <w:r>
                                <w:rPr>
                                  <w:noProof/>
                                </w:rPr>
                                <w:t>17</w:t>
                              </w:r>
                            </w:fldSimple>
                            <w:bookmarkEnd w:id="289"/>
                            <w:r>
                              <w:t xml:space="preserve"> Funcional MPU6050</w:t>
                            </w:r>
                            <w:bookmarkEnd w:id="288"/>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0D5" id="Cuadro de texto 17" o:spid="_x0000_s1043" type="#_x0000_t202" style="position:absolute;left:0;text-align:left;margin-left:-.6pt;margin-top:85.75pt;width:441.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" stroked="f">
                <v:textbox style="mso-fit-shape-to-text:t" inset="0,0,0,0">
                  <w:txbxContent>
                    <w:p w14:paraId="7BC37E2B" w14:textId="5D597E28" w:rsidR="000C4D4A" w:rsidRPr="00E709F2" w:rsidRDefault="000C4D4A" w:rsidP="00D6705D">
                      <w:pPr>
                        <w:pStyle w:val="Descripcin"/>
                        <w:jc w:val="center"/>
                        <w:rPr>
                          <w:noProof/>
                          <w:color w:val="FF0000"/>
                          <w:sz w:val="24"/>
                        </w:rPr>
                      </w:pPr>
                      <w:bookmarkStart w:id="291" w:name="_Toc44880901"/>
                      <w:bookmarkStart w:id="292" w:name="_Ref45113790"/>
                      <w:bookmarkStart w:id="293" w:name="_Toc45116283"/>
                      <w:r>
                        <w:t xml:space="preserve">Ilustración </w:t>
                      </w:r>
                      <w:fldSimple w:instr=" SEQ Ilustración \* ARABIC ">
                        <w:r>
                          <w:rPr>
                            <w:noProof/>
                          </w:rPr>
                          <w:t>17</w:t>
                        </w:r>
                      </w:fldSimple>
                      <w:bookmarkEnd w:id="292"/>
                      <w:r>
                        <w:t xml:space="preserve"> Funcional MPU6050</w:t>
                      </w:r>
                      <w:bookmarkEnd w:id="291"/>
                      <w:bookmarkEnd w:id="293"/>
                    </w:p>
                  </w:txbxContent>
                </v:textbox>
              </v:shape>
            </w:pict>
          </mc:Fallback>
        </mc:AlternateContent>
      </w:r>
      <w:r>
        <w:rPr>
          <w:noProof/>
          <w:color w:val="FF0000"/>
          <w:lang w:val="en-US"/>
        </w:rPr>
        <w:drawing>
          <wp:anchor distT="0" distB="0" distL="114300" distR="114300" simplePos="0" relativeHeight="251680768" behindDoc="0" locked="0" layoutInCell="1" allowOverlap="1" wp14:anchorId="1E25C4F4" wp14:editId="2A017858">
            <wp:simplePos x="0" y="0"/>
            <wp:positionH relativeFrom="margin">
              <wp:align>right</wp:align>
            </wp:positionH>
            <wp:positionV relativeFrom="paragraph">
              <wp:posOffset>12700</wp:posOffset>
            </wp:positionV>
            <wp:extent cx="5610225" cy="1019175"/>
            <wp:effectExtent l="0" t="0" r="9525"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180B" w14:textId="77777777" w:rsidR="009016DB" w:rsidRDefault="009016DB" w:rsidP="009016DB">
      <w:pPr>
        <w:pStyle w:val="Sinespaciado"/>
        <w:spacing w:line="480" w:lineRule="auto"/>
        <w:ind w:left="1065" w:firstLine="0"/>
        <w:rPr>
          <w:color w:val="FF0000"/>
          <w:lang w:eastAsia="es-CO"/>
        </w:rPr>
      </w:pPr>
    </w:p>
    <w:p w14:paraId="16204387" w14:textId="77777777" w:rsidR="009016DB" w:rsidRDefault="009016DB" w:rsidP="009016DB">
      <w:pPr>
        <w:pStyle w:val="Sinespaciado"/>
        <w:spacing w:line="480" w:lineRule="auto"/>
        <w:ind w:left="1065" w:firstLine="0"/>
        <w:rPr>
          <w:color w:val="FF0000"/>
          <w:lang w:eastAsia="es-CO"/>
        </w:rPr>
      </w:pPr>
    </w:p>
    <w:p w14:paraId="6ECB4A3D" w14:textId="77777777" w:rsidR="009016DB" w:rsidRDefault="009016DB" w:rsidP="009016DB">
      <w:pPr>
        <w:pStyle w:val="Sinespaciado"/>
        <w:spacing w:line="480" w:lineRule="auto"/>
        <w:ind w:left="1065" w:firstLine="0"/>
        <w:rPr>
          <w:color w:val="FF0000"/>
          <w:lang w:eastAsia="es-CO"/>
        </w:rPr>
      </w:pPr>
    </w:p>
    <w:p w14:paraId="07EBE8D8" w14:textId="77777777" w:rsidR="009016DB" w:rsidRDefault="00D6705D"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37088" behindDoc="0" locked="0" layoutInCell="1" allowOverlap="1" wp14:anchorId="549ADB7C" wp14:editId="53E2F3EB">
                <wp:simplePos x="0" y="0"/>
                <wp:positionH relativeFrom="column">
                  <wp:posOffset>-7620</wp:posOffset>
                </wp:positionH>
                <wp:positionV relativeFrom="paragraph">
                  <wp:posOffset>1059180</wp:posOffset>
                </wp:positionV>
                <wp:extent cx="561022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7C85CEA" w14:textId="27759EFF" w:rsidR="000C4D4A" w:rsidRPr="00312EBB" w:rsidRDefault="000C4D4A" w:rsidP="00D6705D">
                            <w:pPr>
                              <w:pStyle w:val="Descripcin"/>
                              <w:jc w:val="center"/>
                              <w:rPr>
                                <w:noProof/>
                                <w:sz w:val="24"/>
                              </w:rPr>
                            </w:pPr>
                            <w:bookmarkStart w:id="294" w:name="_Ref44880852"/>
                            <w:bookmarkStart w:id="295" w:name="_Toc44880902"/>
                            <w:bookmarkStart w:id="296" w:name="_Toc45116284"/>
                            <w:r>
                              <w:t xml:space="preserve">Ilustración </w:t>
                            </w:r>
                            <w:fldSimple w:instr=" SEQ Ilustración \* ARABIC ">
                              <w:r>
                                <w:rPr>
                                  <w:noProof/>
                                </w:rPr>
                                <w:t>18</w:t>
                              </w:r>
                            </w:fldSimple>
                            <w:bookmarkEnd w:id="294"/>
                            <w:r>
                              <w:t xml:space="preserve"> Extra MPU6050</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ADB7C" id="Cuadro de texto 18" o:spid="_x0000_s1044" type="#_x0000_t202" style="position:absolute;left:0;text-align:left;margin-left:-.6pt;margin-top:83.4pt;width:4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" stroked="f">
                <v:textbox style="mso-fit-shape-to-text:t" inset="0,0,0,0">
                  <w:txbxContent>
                    <w:p w14:paraId="57C85CEA" w14:textId="27759EFF" w:rsidR="000C4D4A" w:rsidRPr="00312EBB" w:rsidRDefault="000C4D4A" w:rsidP="00D6705D">
                      <w:pPr>
                        <w:pStyle w:val="Descripcin"/>
                        <w:jc w:val="center"/>
                        <w:rPr>
                          <w:noProof/>
                          <w:sz w:val="24"/>
                        </w:rPr>
                      </w:pPr>
                      <w:bookmarkStart w:id="297" w:name="_Ref44880852"/>
                      <w:bookmarkStart w:id="298" w:name="_Toc44880902"/>
                      <w:bookmarkStart w:id="299" w:name="_Toc45116284"/>
                      <w:r>
                        <w:t xml:space="preserve">Ilustración </w:t>
                      </w:r>
                      <w:fldSimple w:instr=" SEQ Ilustración \* ARABIC ">
                        <w:r>
                          <w:rPr>
                            <w:noProof/>
                          </w:rPr>
                          <w:t>18</w:t>
                        </w:r>
                      </w:fldSimple>
                      <w:bookmarkEnd w:id="297"/>
                      <w:r>
                        <w:t xml:space="preserve"> Extra MPU6050</w:t>
                      </w:r>
                      <w:bookmarkEnd w:id="298"/>
                      <w:bookmarkEnd w:id="299"/>
                    </w:p>
                  </w:txbxContent>
                </v:textbox>
              </v:shape>
            </w:pict>
          </mc:Fallback>
        </mc:AlternateContent>
      </w:r>
      <w:r>
        <w:rPr>
          <w:noProof/>
          <w:lang w:val="en-US"/>
        </w:rPr>
        <w:drawing>
          <wp:anchor distT="0" distB="0" distL="114300" distR="114300" simplePos="0" relativeHeight="251681792" behindDoc="0" locked="0" layoutInCell="1" allowOverlap="1" wp14:anchorId="40AAF4CB" wp14:editId="797DF74B">
            <wp:simplePos x="0" y="0"/>
            <wp:positionH relativeFrom="margin">
              <wp:align>right</wp:align>
            </wp:positionH>
            <wp:positionV relativeFrom="paragraph">
              <wp:posOffset>135255</wp:posOffset>
            </wp:positionV>
            <wp:extent cx="5610225" cy="866775"/>
            <wp:effectExtent l="0" t="0" r="9525" b="952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627E" w14:textId="77777777" w:rsidR="009016DB" w:rsidRDefault="009016DB" w:rsidP="009016DB">
      <w:pPr>
        <w:pStyle w:val="Sinespaciado"/>
        <w:spacing w:line="480" w:lineRule="auto"/>
        <w:ind w:left="1065" w:firstLine="0"/>
      </w:pPr>
    </w:p>
    <w:p w14:paraId="26DF1BD8" w14:textId="77777777" w:rsidR="009016DB" w:rsidRDefault="009016DB" w:rsidP="009016DB">
      <w:pPr>
        <w:pStyle w:val="Sinespaciado"/>
        <w:spacing w:line="480" w:lineRule="auto"/>
        <w:ind w:left="1065" w:firstLine="0"/>
      </w:pPr>
    </w:p>
    <w:p w14:paraId="583BFD6B" w14:textId="77777777" w:rsidR="009016DB" w:rsidRDefault="009016DB" w:rsidP="00D6705D">
      <w:pPr>
        <w:pStyle w:val="Sinespaciado"/>
        <w:spacing w:line="480" w:lineRule="auto"/>
        <w:ind w:firstLine="0"/>
      </w:pPr>
    </w:p>
    <w:p w14:paraId="1075D2D5" w14:textId="77777777" w:rsidR="009016DB" w:rsidRDefault="009016DB" w:rsidP="009016DB">
      <w:pPr>
        <w:pStyle w:val="Ttulo3"/>
      </w:pPr>
      <w:bookmarkStart w:id="300" w:name="_Toc45116251"/>
      <w:r>
        <w:t>ESP32</w:t>
      </w:r>
      <w:bookmarkEnd w:id="300"/>
    </w:p>
    <w:p w14:paraId="6E8F8032" w14:textId="3576F3D1" w:rsidR="007254CE" w:rsidRDefault="009016DB" w:rsidP="001010A2">
      <w:pPr>
        <w:pStyle w:val="Sinespaciado"/>
        <w:spacing w:line="480" w:lineRule="auto"/>
        <w:rPr>
          <w:ins w:id="301" w:author="Diany Lorena Hincapie Melo" w:date="2020-07-08T09:36:00Z"/>
          <w:bCs/>
        </w:rPr>
      </w:pPr>
      <w:r>
        <w:t xml:space="preserve">Esta categoría presenta bloques de funcionalidades para la tarjeta ESP32, esta categoría esta creada para que se puedan agregar nuevas funcionalidades aparte de las ya establecidas, ya que tiene bloques de programación de pines, conversor análogo digital y </w:t>
      </w:r>
      <w:r w:rsidRPr="007254CE">
        <w:rPr>
          <w:bCs/>
        </w:rPr>
        <w:t>PWM.</w:t>
      </w:r>
    </w:p>
    <w:p w14:paraId="27EA61E7" w14:textId="2818985B" w:rsidR="00787E9A" w:rsidRDefault="00787E9A">
      <w:pPr>
        <w:pStyle w:val="Sinespaciado"/>
        <w:numPr>
          <w:ilvl w:val="0"/>
          <w:numId w:val="19"/>
        </w:numPr>
        <w:spacing w:line="480" w:lineRule="auto"/>
        <w:pPrChange w:id="302" w:author="Diany Lorena Hincapie Melo" w:date="2020-07-08T09:36:00Z">
          <w:pPr>
            <w:pStyle w:val="Sinespaciado"/>
            <w:spacing w:line="480" w:lineRule="auto"/>
          </w:pPr>
        </w:pPrChange>
      </w:pPr>
      <w:ins w:id="303" w:author="Diany Lorena Hincapie Melo" w:date="2020-07-08T09:36:00Z">
        <w:r>
          <w:rPr>
            <w:bCs/>
          </w:rPr>
          <w:t>GPIO (pines</w:t>
        </w:r>
      </w:ins>
      <w:ins w:id="304" w:author="Diany Lorena Hincapie Melo" w:date="2020-07-08T09:39:00Z">
        <w:r>
          <w:rPr>
            <w:bCs/>
          </w:rPr>
          <w:t xml:space="preserve"> digitales)</w:t>
        </w:r>
      </w:ins>
    </w:p>
    <w:p w14:paraId="30A22863" w14:textId="25DE2972" w:rsidR="009016DB" w:rsidRDefault="009016DB" w:rsidP="009016DB">
      <w:pPr>
        <w:pStyle w:val="Sinespaciado"/>
        <w:spacing w:line="480" w:lineRule="auto"/>
        <w:rPr>
          <w:ins w:id="305" w:author="Diany Lorena Hincapie Melo" w:date="2020-07-08T09:43:00Z"/>
          <w:lang w:eastAsia="es-CO"/>
        </w:rPr>
      </w:pPr>
      <w:r w:rsidRPr="00D6705D">
        <w:rPr>
          <w:lang w:eastAsia="es-CO"/>
        </w:rPr>
        <w:t xml:space="preserve">Ver </w:t>
      </w:r>
      <w:r w:rsidR="00D6705D">
        <w:rPr>
          <w:lang w:eastAsia="es-CO"/>
        </w:rPr>
        <w:fldChar w:fldCharType="begin"/>
      </w:r>
      <w:r w:rsidR="00D6705D">
        <w:rPr>
          <w:lang w:eastAsia="es-CO"/>
        </w:rPr>
        <w:instrText xml:space="preserve"> REF _Ref44880853 \h </w:instrText>
      </w:r>
      <w:r w:rsidR="00D6705D">
        <w:rPr>
          <w:lang w:eastAsia="es-CO"/>
        </w:rPr>
      </w:r>
      <w:r w:rsidR="00D6705D">
        <w:rPr>
          <w:lang w:eastAsia="es-CO"/>
        </w:rPr>
        <w:fldChar w:fldCharType="separate"/>
      </w:r>
      <w:r w:rsidR="000C4D4A">
        <w:t xml:space="preserve">Ilustración </w:t>
      </w:r>
      <w:r w:rsidR="000C4D4A">
        <w:rPr>
          <w:noProof/>
        </w:rPr>
        <w:t>19</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_Ref44880854 \h </w:instrText>
      </w:r>
      <w:r w:rsidR="00D6705D">
        <w:rPr>
          <w:lang w:eastAsia="es-CO"/>
        </w:rPr>
      </w:r>
      <w:r w:rsidR="00D6705D">
        <w:rPr>
          <w:lang w:eastAsia="es-CO"/>
        </w:rPr>
        <w:fldChar w:fldCharType="separate"/>
      </w:r>
      <w:r w:rsidR="000C4D4A">
        <w:t xml:space="preserve">Ilustración </w:t>
      </w:r>
      <w:r w:rsidR="000C4D4A">
        <w:rPr>
          <w:noProof/>
        </w:rPr>
        <w:t>20</w:t>
      </w:r>
      <w:r w:rsidR="00D6705D">
        <w:rPr>
          <w:lang w:eastAsia="es-CO"/>
        </w:rPr>
        <w:fldChar w:fldCharType="end"/>
      </w:r>
      <w:r w:rsidRPr="00D6705D">
        <w:rPr>
          <w:lang w:eastAsia="es-CO"/>
        </w:rPr>
        <w:t xml:space="preserve"> del importador,</w:t>
      </w:r>
      <w:ins w:id="306" w:author="Diany Lorena Hincapie Melo" w:date="2020-07-08T09:37:00Z">
        <w:r w:rsidR="00787E9A">
          <w:rPr>
            <w:lang w:eastAsia="es-CO"/>
          </w:rPr>
          <w:t xml:space="preserve"> estos bloques permiten la configuración inicial del pin, cada uno permite al usuario cambiarle el nombre de la variable</w:t>
        </w:r>
      </w:ins>
      <w:ins w:id="307" w:author="Diany Lorena Hincapie Melo" w:date="2020-07-08T09:38:00Z">
        <w:r w:rsidR="00787E9A">
          <w:rPr>
            <w:lang w:eastAsia="es-CO"/>
          </w:rPr>
          <w:t xml:space="preserve"> que predeterminada es Entrada y Salida respetivamente, y permite seleccionar el pin,</w:t>
        </w:r>
      </w:ins>
      <w:ins w:id="308" w:author="Diany Lorena Hincapie Melo" w:date="2020-07-08T09:39:00Z">
        <w:r w:rsidR="00787E9A">
          <w:rPr>
            <w:lang w:eastAsia="es-CO"/>
          </w:rPr>
          <w:t xml:space="preserve"> el bloque de entrada permite configurar el pin con una resistencia ya sea </w:t>
        </w:r>
        <w:proofErr w:type="spellStart"/>
        <w:r w:rsidR="00787E9A">
          <w:rPr>
            <w:lang w:eastAsia="es-CO"/>
          </w:rPr>
          <w:t>pull</w:t>
        </w:r>
        <w:proofErr w:type="spellEnd"/>
        <w:r w:rsidR="00787E9A">
          <w:rPr>
            <w:lang w:eastAsia="es-CO"/>
          </w:rPr>
          <w:t xml:space="preserve"> up o </w:t>
        </w:r>
        <w:proofErr w:type="spellStart"/>
        <w:r w:rsidR="00787E9A">
          <w:rPr>
            <w:lang w:eastAsia="es-CO"/>
          </w:rPr>
          <w:t>pull</w:t>
        </w:r>
        <w:proofErr w:type="spellEnd"/>
        <w:r w:rsidR="00787E9A">
          <w:rPr>
            <w:lang w:eastAsia="es-CO"/>
          </w:rPr>
          <w:t xml:space="preserve"> </w:t>
        </w:r>
        <w:proofErr w:type="spellStart"/>
        <w:r w:rsidR="00787E9A">
          <w:rPr>
            <w:lang w:eastAsia="es-CO"/>
          </w:rPr>
          <w:t>down</w:t>
        </w:r>
      </w:ins>
      <w:proofErr w:type="spellEnd"/>
      <w:ins w:id="309" w:author="Diany Lorena Hincapie Melo" w:date="2020-07-08T09:40:00Z">
        <w:r w:rsidR="00787E9A">
          <w:rPr>
            <w:lang w:eastAsia="es-CO"/>
          </w:rPr>
          <w:t>,</w:t>
        </w:r>
      </w:ins>
      <w:r w:rsidRPr="00D6705D">
        <w:rPr>
          <w:lang w:eastAsia="es-CO"/>
        </w:rPr>
        <w:t xml:space="preserve"> </w:t>
      </w:r>
      <w:r w:rsidRPr="00D6705D">
        <w:rPr>
          <w:lang w:eastAsia="es-CO"/>
        </w:rPr>
        <w:lastRenderedPageBreak/>
        <w:t xml:space="preserve">ver </w:t>
      </w:r>
      <w:r w:rsidR="00D6705D">
        <w:rPr>
          <w:lang w:eastAsia="es-CO"/>
        </w:rPr>
        <w:fldChar w:fldCharType="begin"/>
      </w:r>
      <w:r w:rsidR="00D6705D">
        <w:rPr>
          <w:lang w:eastAsia="es-CO"/>
        </w:rPr>
        <w:instrText xml:space="preserve"> REF _Ref44880855 \h </w:instrText>
      </w:r>
      <w:r w:rsidR="00D6705D">
        <w:rPr>
          <w:lang w:eastAsia="es-CO"/>
        </w:rPr>
      </w:r>
      <w:r w:rsidR="00D6705D">
        <w:rPr>
          <w:lang w:eastAsia="es-CO"/>
        </w:rPr>
        <w:fldChar w:fldCharType="separate"/>
      </w:r>
      <w:r w:rsidR="000C4D4A">
        <w:t xml:space="preserve">Ilustración </w:t>
      </w:r>
      <w:r w:rsidR="000C4D4A">
        <w:rPr>
          <w:noProof/>
        </w:rPr>
        <w:t>21</w:t>
      </w:r>
      <w:r w:rsidR="00D6705D">
        <w:rPr>
          <w:lang w:eastAsia="es-CO"/>
        </w:rPr>
        <w:fldChar w:fldCharType="end"/>
      </w:r>
      <w:r w:rsidRPr="00D6705D">
        <w:rPr>
          <w:lang w:eastAsia="es-CO"/>
        </w:rPr>
        <w:t xml:space="preserve"> e </w:t>
      </w:r>
      <w:r w:rsidR="00D6705D">
        <w:rPr>
          <w:lang w:eastAsia="es-CO"/>
        </w:rPr>
        <w:fldChar w:fldCharType="begin"/>
      </w:r>
      <w:r w:rsidR="00D6705D">
        <w:rPr>
          <w:lang w:eastAsia="es-CO"/>
        </w:rPr>
        <w:instrText xml:space="preserve"> REF _Ref44880856 \h </w:instrText>
      </w:r>
      <w:r w:rsidR="00D6705D">
        <w:rPr>
          <w:lang w:eastAsia="es-CO"/>
        </w:rPr>
      </w:r>
      <w:r w:rsidR="00D6705D">
        <w:rPr>
          <w:lang w:eastAsia="es-CO"/>
        </w:rPr>
        <w:fldChar w:fldCharType="separate"/>
      </w:r>
      <w:r w:rsidR="000C4D4A">
        <w:t xml:space="preserve">Ilustración </w:t>
      </w:r>
      <w:r w:rsidR="000C4D4A">
        <w:rPr>
          <w:noProof/>
        </w:rPr>
        <w:t>22</w:t>
      </w:r>
      <w:r w:rsidR="00D6705D">
        <w:rPr>
          <w:lang w:eastAsia="es-CO"/>
        </w:rPr>
        <w:fldChar w:fldCharType="end"/>
      </w:r>
      <w:r w:rsidRPr="00D6705D">
        <w:rPr>
          <w:lang w:eastAsia="es-CO"/>
        </w:rPr>
        <w:t xml:space="preserve"> del funcional de los pines</w:t>
      </w:r>
      <w:ins w:id="310" w:author="Diany Lorena Hincapie Melo" w:date="2020-07-08T09:40:00Z">
        <w:r w:rsidR="00787E9A">
          <w:rPr>
            <w:lang w:eastAsia="es-CO"/>
          </w:rPr>
          <w:t xml:space="preserve">, estos bloques funcionales son diferentes respecto si es entrada o salida, sí es salida permite configurar el valor como </w:t>
        </w:r>
      </w:ins>
      <w:ins w:id="311" w:author="Diany Lorena Hincapie Melo" w:date="2020-07-08T09:41:00Z">
        <w:r w:rsidR="00787E9A">
          <w:rPr>
            <w:lang w:eastAsia="es-CO"/>
          </w:rPr>
          <w:t>encender o apagar (1 y 0 lógico), tiene como entrada la variable creada con el importador de salida</w:t>
        </w:r>
      </w:ins>
      <w:ins w:id="312" w:author="Diany Lorena Hincapie Melo" w:date="2020-07-08T09:42:00Z">
        <w:r w:rsidR="00787E9A">
          <w:rPr>
            <w:lang w:eastAsia="es-CO"/>
          </w:rPr>
          <w:t xml:space="preserve">, y el bloque funcional como entrada, permite leer el valor que tiene el pin, tiene como entrada la variable con el objeto </w:t>
        </w:r>
      </w:ins>
      <w:ins w:id="313" w:author="Diany Lorena Hincapie Melo" w:date="2020-07-08T09:43:00Z">
        <w:r w:rsidR="00787E9A">
          <w:rPr>
            <w:lang w:eastAsia="es-CO"/>
          </w:rPr>
          <w:t>creada en el importador entrada y como salida un valor booleano.</w:t>
        </w:r>
      </w:ins>
      <w:del w:id="314" w:author="Diany Lorena Hincapie Melo" w:date="2020-07-08T09:41:00Z">
        <w:r w:rsidRPr="00D6705D" w:rsidDel="00787E9A">
          <w:rPr>
            <w:lang w:eastAsia="es-CO"/>
          </w:rPr>
          <w:delText>.</w:delText>
        </w:r>
      </w:del>
    </w:p>
    <w:p w14:paraId="61042287" w14:textId="19A1C408" w:rsidR="00787E9A" w:rsidRDefault="00787E9A" w:rsidP="009016DB">
      <w:pPr>
        <w:pStyle w:val="Sinespaciado"/>
        <w:spacing w:line="480" w:lineRule="auto"/>
        <w:rPr>
          <w:ins w:id="315" w:author="Diany Lorena Hincapie Melo" w:date="2020-07-08T09:43:00Z"/>
          <w:lang w:eastAsia="es-CO"/>
        </w:rPr>
      </w:pPr>
      <w:r>
        <w:rPr>
          <w:noProof/>
          <w:lang w:val="en-US"/>
        </w:rPr>
        <w:drawing>
          <wp:anchor distT="0" distB="0" distL="114300" distR="114300" simplePos="0" relativeHeight="251685888" behindDoc="0" locked="0" layoutInCell="1" allowOverlap="1" wp14:anchorId="7084F97F" wp14:editId="6DEA374D">
            <wp:simplePos x="0" y="0"/>
            <wp:positionH relativeFrom="margin">
              <wp:align>right</wp:align>
            </wp:positionH>
            <wp:positionV relativeFrom="paragraph">
              <wp:posOffset>83185</wp:posOffset>
            </wp:positionV>
            <wp:extent cx="5476875" cy="12668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B828A" w14:textId="2A7456C1" w:rsidR="00787E9A" w:rsidRPr="00D6705D" w:rsidRDefault="00787E9A" w:rsidP="009016DB">
      <w:pPr>
        <w:pStyle w:val="Sinespaciado"/>
        <w:spacing w:line="480" w:lineRule="auto"/>
        <w:rPr>
          <w:lang w:eastAsia="es-CO"/>
        </w:rPr>
      </w:pPr>
    </w:p>
    <w:p w14:paraId="57F4296B" w14:textId="0B485B45" w:rsidR="009016DB" w:rsidRDefault="009016DB" w:rsidP="009016DB">
      <w:pPr>
        <w:pStyle w:val="Sinespaciado"/>
        <w:spacing w:line="480" w:lineRule="auto"/>
      </w:pPr>
    </w:p>
    <w:p w14:paraId="4CE5C456" w14:textId="77777777" w:rsidR="009016DB" w:rsidRDefault="009016DB" w:rsidP="009016DB">
      <w:pPr>
        <w:pStyle w:val="Sinespaciado"/>
        <w:spacing w:line="480" w:lineRule="auto"/>
      </w:pPr>
    </w:p>
    <w:p w14:paraId="07191BB2" w14:textId="1F55928B" w:rsidR="009016DB" w:rsidRDefault="00787E9A" w:rsidP="001010A2">
      <w:pPr>
        <w:pStyle w:val="Sinespaciado"/>
        <w:spacing w:line="480" w:lineRule="auto"/>
      </w:pPr>
      <w:r>
        <w:rPr>
          <w:noProof/>
          <w:lang w:val="en-US"/>
        </w:rPr>
        <mc:AlternateContent>
          <mc:Choice Requires="wps">
            <w:drawing>
              <wp:anchor distT="0" distB="0" distL="114300" distR="114300" simplePos="0" relativeHeight="251739136" behindDoc="0" locked="0" layoutInCell="1" allowOverlap="1" wp14:anchorId="7F68DE10" wp14:editId="0CFFF862">
                <wp:simplePos x="0" y="0"/>
                <wp:positionH relativeFrom="margin">
                  <wp:align>center</wp:align>
                </wp:positionH>
                <wp:positionV relativeFrom="paragraph">
                  <wp:posOffset>5080</wp:posOffset>
                </wp:positionV>
                <wp:extent cx="5476875" cy="635"/>
                <wp:effectExtent l="0" t="0" r="9525" b="8255"/>
                <wp:wrapNone/>
                <wp:docPr id="19" name="Cuadro de texto 1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14:paraId="1559AB53" w14:textId="1C93C885" w:rsidR="000C4D4A" w:rsidRPr="004B01C9" w:rsidRDefault="000C4D4A" w:rsidP="00D6705D">
                            <w:pPr>
                              <w:pStyle w:val="Descripcin"/>
                              <w:jc w:val="center"/>
                              <w:rPr>
                                <w:noProof/>
                                <w:sz w:val="24"/>
                              </w:rPr>
                            </w:pPr>
                            <w:bookmarkStart w:id="316" w:name="_Ref44880853"/>
                            <w:bookmarkStart w:id="317" w:name="_Toc44880903"/>
                            <w:bookmarkStart w:id="318" w:name="_Toc45116285"/>
                            <w:r>
                              <w:t xml:space="preserve">Ilustración </w:t>
                            </w:r>
                            <w:fldSimple w:instr=" SEQ Ilustración \* ARABIC ">
                              <w:r>
                                <w:rPr>
                                  <w:noProof/>
                                </w:rPr>
                                <w:t>19</w:t>
                              </w:r>
                            </w:fldSimple>
                            <w:bookmarkEnd w:id="316"/>
                            <w:r>
                              <w:t xml:space="preserve"> Importador GPIO como entrada</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DE10" id="Cuadro de texto 19" o:spid="_x0000_s1045" type="#_x0000_t202" style="position:absolute;left:0;text-align:left;margin-left:0;margin-top:.4pt;width:431.2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" stroked="f">
                <v:textbox style="mso-fit-shape-to-text:t" inset="0,0,0,0">
                  <w:txbxContent>
                    <w:p w14:paraId="1559AB53" w14:textId="1C93C885" w:rsidR="000C4D4A" w:rsidRPr="004B01C9" w:rsidRDefault="000C4D4A" w:rsidP="00D6705D">
                      <w:pPr>
                        <w:pStyle w:val="Descripcin"/>
                        <w:jc w:val="center"/>
                        <w:rPr>
                          <w:noProof/>
                          <w:sz w:val="24"/>
                        </w:rPr>
                      </w:pPr>
                      <w:bookmarkStart w:id="319" w:name="_Ref44880853"/>
                      <w:bookmarkStart w:id="320" w:name="_Toc44880903"/>
                      <w:bookmarkStart w:id="321" w:name="_Toc45116285"/>
                      <w:r>
                        <w:t xml:space="preserve">Ilustración </w:t>
                      </w:r>
                      <w:fldSimple w:instr=" SEQ Ilustración \* ARABIC ">
                        <w:r>
                          <w:rPr>
                            <w:noProof/>
                          </w:rPr>
                          <w:t>19</w:t>
                        </w:r>
                      </w:fldSimple>
                      <w:bookmarkEnd w:id="319"/>
                      <w:r>
                        <w:t xml:space="preserve"> Importador GPIO como entrada</w:t>
                      </w:r>
                      <w:bookmarkEnd w:id="320"/>
                      <w:bookmarkEnd w:id="321"/>
                    </w:p>
                  </w:txbxContent>
                </v:textbox>
                <w10:wrap anchorx="margin"/>
              </v:shape>
            </w:pict>
          </mc:Fallback>
        </mc:AlternateContent>
      </w:r>
    </w:p>
    <w:p w14:paraId="69483907" w14:textId="2B08AF48" w:rsidR="009016DB" w:rsidRDefault="00787E9A" w:rsidP="009016DB">
      <w:pPr>
        <w:pStyle w:val="Sinespaciado"/>
        <w:spacing w:line="480" w:lineRule="auto"/>
      </w:pPr>
      <w:r>
        <w:rPr>
          <w:noProof/>
          <w:lang w:val="en-US"/>
        </w:rPr>
        <w:drawing>
          <wp:anchor distT="0" distB="0" distL="114300" distR="114300" simplePos="0" relativeHeight="251686912" behindDoc="0" locked="0" layoutInCell="1" allowOverlap="1" wp14:anchorId="27DB0F09" wp14:editId="0739210C">
            <wp:simplePos x="0" y="0"/>
            <wp:positionH relativeFrom="margin">
              <wp:align>center</wp:align>
            </wp:positionH>
            <wp:positionV relativeFrom="paragraph">
              <wp:posOffset>8890</wp:posOffset>
            </wp:positionV>
            <wp:extent cx="4000500" cy="1133475"/>
            <wp:effectExtent l="0" t="0" r="0"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0500"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0B8AF" w14:textId="7204C4AB" w:rsidR="009016DB" w:rsidRDefault="009016DB" w:rsidP="009016DB">
      <w:pPr>
        <w:pStyle w:val="Sinespaciado"/>
        <w:spacing w:line="480" w:lineRule="auto"/>
      </w:pPr>
    </w:p>
    <w:p w14:paraId="0679BDB6" w14:textId="77777777" w:rsidR="009016DB" w:rsidRDefault="009016DB" w:rsidP="009016DB">
      <w:pPr>
        <w:pStyle w:val="Sinespaciado"/>
        <w:spacing w:line="480" w:lineRule="auto"/>
      </w:pPr>
    </w:p>
    <w:p w14:paraId="796E754A" w14:textId="2F74650E" w:rsidR="00630324" w:rsidRDefault="00787E9A" w:rsidP="001010A2">
      <w:pPr>
        <w:pStyle w:val="Sinespaciado"/>
      </w:pPr>
      <w:r>
        <w:rPr>
          <w:noProof/>
          <w:lang w:val="en-US"/>
        </w:rPr>
        <mc:AlternateContent>
          <mc:Choice Requires="wps">
            <w:drawing>
              <wp:anchor distT="0" distB="0" distL="114300" distR="114300" simplePos="0" relativeHeight="251741184" behindDoc="0" locked="0" layoutInCell="1" allowOverlap="1" wp14:anchorId="71D2EAE7" wp14:editId="77E38209">
                <wp:simplePos x="0" y="0"/>
                <wp:positionH relativeFrom="margin">
                  <wp:align>center</wp:align>
                </wp:positionH>
                <wp:positionV relativeFrom="paragraph">
                  <wp:posOffset>147955</wp:posOffset>
                </wp:positionV>
                <wp:extent cx="4000500" cy="635"/>
                <wp:effectExtent l="0" t="0" r="0" b="8255"/>
                <wp:wrapNone/>
                <wp:docPr id="20" name="Cuadro de texto 20"/>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14:paraId="3C32B43C" w14:textId="74A37289" w:rsidR="000C4D4A" w:rsidRPr="00222B09" w:rsidRDefault="000C4D4A" w:rsidP="00D6705D">
                            <w:pPr>
                              <w:pStyle w:val="Descripcin"/>
                              <w:jc w:val="center"/>
                              <w:rPr>
                                <w:noProof/>
                                <w:sz w:val="24"/>
                              </w:rPr>
                            </w:pPr>
                            <w:bookmarkStart w:id="322" w:name="_Ref44880854"/>
                            <w:bookmarkStart w:id="323" w:name="_Toc44880904"/>
                            <w:bookmarkStart w:id="324" w:name="_Toc45116286"/>
                            <w:r>
                              <w:t xml:space="preserve">Ilustración </w:t>
                            </w:r>
                            <w:fldSimple w:instr=" SEQ Ilustración \* ARABIC ">
                              <w:r>
                                <w:rPr>
                                  <w:noProof/>
                                </w:rPr>
                                <w:t>20</w:t>
                              </w:r>
                            </w:fldSimple>
                            <w:bookmarkEnd w:id="322"/>
                            <w:r>
                              <w:t xml:space="preserve"> Importador GPIO como salida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EAE7" id="Cuadro de texto 20" o:spid="_x0000_s1046" type="#_x0000_t202" style="position:absolute;left:0;text-align:left;margin-left:0;margin-top:11.65pt;width:31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" stroked="f">
                <v:textbox style="mso-fit-shape-to-text:t" inset="0,0,0,0">
                  <w:txbxContent>
                    <w:p w14:paraId="3C32B43C" w14:textId="74A37289" w:rsidR="000C4D4A" w:rsidRPr="00222B09" w:rsidRDefault="000C4D4A" w:rsidP="00D6705D">
                      <w:pPr>
                        <w:pStyle w:val="Descripcin"/>
                        <w:jc w:val="center"/>
                        <w:rPr>
                          <w:noProof/>
                          <w:sz w:val="24"/>
                        </w:rPr>
                      </w:pPr>
                      <w:bookmarkStart w:id="325" w:name="_Ref44880854"/>
                      <w:bookmarkStart w:id="326" w:name="_Toc44880904"/>
                      <w:bookmarkStart w:id="327" w:name="_Toc45116286"/>
                      <w:r>
                        <w:t xml:space="preserve">Ilustración </w:t>
                      </w:r>
                      <w:fldSimple w:instr=" SEQ Ilustración \* ARABIC ">
                        <w:r>
                          <w:rPr>
                            <w:noProof/>
                          </w:rPr>
                          <w:t>20</w:t>
                        </w:r>
                      </w:fldSimple>
                      <w:bookmarkEnd w:id="325"/>
                      <w:r>
                        <w:t xml:space="preserve"> Importador GPIO como salida</w:t>
                      </w:r>
                      <w:bookmarkEnd w:id="326"/>
                      <w:bookmarkEnd w:id="327"/>
                    </w:p>
                  </w:txbxContent>
                </v:textbox>
                <w10:wrap anchorx="margin"/>
              </v:shape>
            </w:pict>
          </mc:Fallback>
        </mc:AlternateContent>
      </w:r>
    </w:p>
    <w:p w14:paraId="3E93F726" w14:textId="77777777" w:rsidR="009016DB" w:rsidRDefault="009016DB" w:rsidP="009016DB">
      <w:pPr>
        <w:pStyle w:val="Sinespaciado"/>
      </w:pPr>
    </w:p>
    <w:p w14:paraId="4D7D5135" w14:textId="77777777" w:rsidR="009016DB" w:rsidRDefault="009016DB" w:rsidP="009016DB">
      <w:pPr>
        <w:pStyle w:val="Sinespaciado"/>
      </w:pPr>
    </w:p>
    <w:p w14:paraId="5BA14760" w14:textId="77777777" w:rsidR="009016DB" w:rsidRDefault="00D6705D" w:rsidP="009016DB">
      <w:pPr>
        <w:pStyle w:val="Sinespaciado"/>
      </w:pPr>
      <w:r>
        <w:rPr>
          <w:noProof/>
          <w:lang w:val="en-US"/>
        </w:rPr>
        <mc:AlternateContent>
          <mc:Choice Requires="wps">
            <w:drawing>
              <wp:anchor distT="0" distB="0" distL="114300" distR="114300" simplePos="0" relativeHeight="251743232" behindDoc="0" locked="0" layoutInCell="1" allowOverlap="1" wp14:anchorId="2FD2DC12" wp14:editId="47516798">
                <wp:simplePos x="0" y="0"/>
                <wp:positionH relativeFrom="column">
                  <wp:posOffset>920115</wp:posOffset>
                </wp:positionH>
                <wp:positionV relativeFrom="paragraph">
                  <wp:posOffset>986155</wp:posOffset>
                </wp:positionV>
                <wp:extent cx="3762375" cy="63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a:effectLst/>
                      </wps:spPr>
                      <wps:txbx>
                        <w:txbxContent>
                          <w:p w14:paraId="2F5B4642" w14:textId="1F5D72A3" w:rsidR="000C4D4A" w:rsidRPr="00B64AAE" w:rsidRDefault="000C4D4A" w:rsidP="00D6705D">
                            <w:pPr>
                              <w:pStyle w:val="Descripcin"/>
                              <w:jc w:val="center"/>
                              <w:rPr>
                                <w:noProof/>
                                <w:sz w:val="24"/>
                              </w:rPr>
                            </w:pPr>
                            <w:bookmarkStart w:id="328" w:name="_Ref44880855"/>
                            <w:bookmarkStart w:id="329" w:name="_Toc44880905"/>
                            <w:bookmarkStart w:id="330" w:name="_Toc45116287"/>
                            <w:r>
                              <w:t xml:space="preserve">Ilustración </w:t>
                            </w:r>
                            <w:fldSimple w:instr=" SEQ Ilustración \* ARABIC ">
                              <w:r>
                                <w:rPr>
                                  <w:noProof/>
                                </w:rPr>
                                <w:t>21</w:t>
                              </w:r>
                            </w:fldSimple>
                            <w:bookmarkEnd w:id="328"/>
                            <w:r>
                              <w:t xml:space="preserve"> Funcional GPIO como salida</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2DC12" id="Cuadro de texto 21" o:spid="_x0000_s1047" type="#_x0000_t202" style="position:absolute;left:0;text-align:left;margin-left:72.45pt;margin-top:77.65pt;width:296.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" stroked="f">
                <v:textbox style="mso-fit-shape-to-text:t" inset="0,0,0,0">
                  <w:txbxContent>
                    <w:p w14:paraId="2F5B4642" w14:textId="1F5D72A3" w:rsidR="000C4D4A" w:rsidRPr="00B64AAE" w:rsidRDefault="000C4D4A" w:rsidP="00D6705D">
                      <w:pPr>
                        <w:pStyle w:val="Descripcin"/>
                        <w:jc w:val="center"/>
                        <w:rPr>
                          <w:noProof/>
                          <w:sz w:val="24"/>
                        </w:rPr>
                      </w:pPr>
                      <w:bookmarkStart w:id="331" w:name="_Ref44880855"/>
                      <w:bookmarkStart w:id="332" w:name="_Toc44880905"/>
                      <w:bookmarkStart w:id="333" w:name="_Toc45116287"/>
                      <w:r>
                        <w:t xml:space="preserve">Ilustración </w:t>
                      </w:r>
                      <w:fldSimple w:instr=" SEQ Ilustración \* ARABIC ">
                        <w:r>
                          <w:rPr>
                            <w:noProof/>
                          </w:rPr>
                          <w:t>21</w:t>
                        </w:r>
                      </w:fldSimple>
                      <w:bookmarkEnd w:id="331"/>
                      <w:r>
                        <w:t xml:space="preserve"> Funcional GPIO como salida</w:t>
                      </w:r>
                      <w:bookmarkEnd w:id="332"/>
                      <w:bookmarkEnd w:id="333"/>
                    </w:p>
                  </w:txbxContent>
                </v:textbox>
              </v:shape>
            </w:pict>
          </mc:Fallback>
        </mc:AlternateContent>
      </w:r>
      <w:r>
        <w:rPr>
          <w:noProof/>
          <w:lang w:val="en-US"/>
        </w:rPr>
        <w:drawing>
          <wp:anchor distT="0" distB="0" distL="114300" distR="114300" simplePos="0" relativeHeight="251687936" behindDoc="0" locked="0" layoutInCell="1" allowOverlap="1" wp14:anchorId="749557E9" wp14:editId="205A83D3">
            <wp:simplePos x="0" y="0"/>
            <wp:positionH relativeFrom="margin">
              <wp:align>center</wp:align>
            </wp:positionH>
            <wp:positionV relativeFrom="paragraph">
              <wp:posOffset>5080</wp:posOffset>
            </wp:positionV>
            <wp:extent cx="3762375" cy="923925"/>
            <wp:effectExtent l="0" t="0" r="9525"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623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C2802" w14:textId="77777777" w:rsidR="009016DB" w:rsidRDefault="009016DB" w:rsidP="009016DB">
      <w:pPr>
        <w:pStyle w:val="Sinespaciado"/>
      </w:pPr>
    </w:p>
    <w:p w14:paraId="7FD7B169" w14:textId="77777777" w:rsidR="009016DB" w:rsidRDefault="009016DB" w:rsidP="009016DB">
      <w:pPr>
        <w:pStyle w:val="Sinespaciado"/>
      </w:pPr>
    </w:p>
    <w:p w14:paraId="10BDFD70" w14:textId="77777777" w:rsidR="009016DB" w:rsidRDefault="009016DB" w:rsidP="009016DB">
      <w:pPr>
        <w:pStyle w:val="Sinespaciado"/>
      </w:pPr>
    </w:p>
    <w:p w14:paraId="63B06191" w14:textId="77777777" w:rsidR="009016DB" w:rsidRDefault="009016DB" w:rsidP="009016DB">
      <w:pPr>
        <w:pStyle w:val="Sinespaciado"/>
      </w:pPr>
    </w:p>
    <w:p w14:paraId="009BD424" w14:textId="77777777" w:rsidR="009016DB" w:rsidRDefault="009016DB" w:rsidP="009016DB">
      <w:pPr>
        <w:pStyle w:val="Sinespaciado"/>
      </w:pPr>
    </w:p>
    <w:p w14:paraId="75262218" w14:textId="77777777" w:rsidR="009016DB" w:rsidRDefault="009016DB" w:rsidP="009016DB">
      <w:pPr>
        <w:pStyle w:val="Sinespaciado"/>
      </w:pPr>
    </w:p>
    <w:p w14:paraId="52F6FBB0" w14:textId="77777777" w:rsidR="009016DB" w:rsidRDefault="00D6705D" w:rsidP="009016DB">
      <w:pPr>
        <w:pStyle w:val="Sinespaciado"/>
      </w:pPr>
      <w:r>
        <w:rPr>
          <w:noProof/>
          <w:lang w:val="en-US"/>
        </w:rPr>
        <mc:AlternateContent>
          <mc:Choice Requires="wps">
            <w:drawing>
              <wp:anchor distT="0" distB="0" distL="114300" distR="114300" simplePos="0" relativeHeight="251745280" behindDoc="0" locked="0" layoutInCell="1" allowOverlap="1" wp14:anchorId="41FD3013" wp14:editId="292A2A3C">
                <wp:simplePos x="0" y="0"/>
                <wp:positionH relativeFrom="column">
                  <wp:posOffset>0</wp:posOffset>
                </wp:positionH>
                <wp:positionV relativeFrom="paragraph">
                  <wp:posOffset>1270635</wp:posOffset>
                </wp:positionV>
                <wp:extent cx="558165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14:paraId="1BD24823" w14:textId="6E49FDFA" w:rsidR="000C4D4A" w:rsidRPr="00EE136E" w:rsidRDefault="000C4D4A" w:rsidP="00D6705D">
                            <w:pPr>
                              <w:pStyle w:val="Descripcin"/>
                              <w:jc w:val="center"/>
                              <w:rPr>
                                <w:noProof/>
                                <w:sz w:val="24"/>
                              </w:rPr>
                            </w:pPr>
                            <w:bookmarkStart w:id="334" w:name="_Ref44880856"/>
                            <w:bookmarkStart w:id="335" w:name="_Toc44880906"/>
                            <w:bookmarkStart w:id="336" w:name="_Toc45116288"/>
                            <w:r>
                              <w:t xml:space="preserve">Ilustración </w:t>
                            </w:r>
                            <w:fldSimple w:instr=" SEQ Ilustración \* ARABIC ">
                              <w:r>
                                <w:rPr>
                                  <w:noProof/>
                                </w:rPr>
                                <w:t>22</w:t>
                              </w:r>
                            </w:fldSimple>
                            <w:bookmarkEnd w:id="334"/>
                            <w:r>
                              <w:t xml:space="preserve"> Funcional GPIO como entrada</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D3013" id="Cuadro de texto 22" o:spid="_x0000_s1048" type="#_x0000_t202" style="position:absolute;left:0;text-align:left;margin-left:0;margin-top:100.05pt;width:43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" stroked="f">
                <v:textbox style="mso-fit-shape-to-text:t" inset="0,0,0,0">
                  <w:txbxContent>
                    <w:p w14:paraId="1BD24823" w14:textId="6E49FDFA" w:rsidR="000C4D4A" w:rsidRPr="00EE136E" w:rsidRDefault="000C4D4A" w:rsidP="00D6705D">
                      <w:pPr>
                        <w:pStyle w:val="Descripcin"/>
                        <w:jc w:val="center"/>
                        <w:rPr>
                          <w:noProof/>
                          <w:sz w:val="24"/>
                        </w:rPr>
                      </w:pPr>
                      <w:bookmarkStart w:id="337" w:name="_Ref44880856"/>
                      <w:bookmarkStart w:id="338" w:name="_Toc44880906"/>
                      <w:bookmarkStart w:id="339" w:name="_Toc45116288"/>
                      <w:r>
                        <w:t xml:space="preserve">Ilustración </w:t>
                      </w:r>
                      <w:fldSimple w:instr=" SEQ Ilustración \* ARABIC ">
                        <w:r>
                          <w:rPr>
                            <w:noProof/>
                          </w:rPr>
                          <w:t>22</w:t>
                        </w:r>
                      </w:fldSimple>
                      <w:bookmarkEnd w:id="337"/>
                      <w:r>
                        <w:t xml:space="preserve"> Funcional GPIO como entrada</w:t>
                      </w:r>
                      <w:bookmarkEnd w:id="338"/>
                      <w:bookmarkEnd w:id="339"/>
                    </w:p>
                  </w:txbxContent>
                </v:textbox>
              </v:shape>
            </w:pict>
          </mc:Fallback>
        </mc:AlternateContent>
      </w:r>
      <w:r>
        <w:rPr>
          <w:noProof/>
          <w:lang w:val="en-US"/>
        </w:rPr>
        <w:drawing>
          <wp:anchor distT="0" distB="0" distL="114300" distR="114300" simplePos="0" relativeHeight="251688960" behindDoc="0" locked="0" layoutInCell="1" allowOverlap="1" wp14:anchorId="5551EB5D" wp14:editId="42BF2CE5">
            <wp:simplePos x="0" y="0"/>
            <wp:positionH relativeFrom="margin">
              <wp:align>left</wp:align>
            </wp:positionH>
            <wp:positionV relativeFrom="paragraph">
              <wp:posOffset>175260</wp:posOffset>
            </wp:positionV>
            <wp:extent cx="5581650" cy="1038225"/>
            <wp:effectExtent l="0" t="0" r="0"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65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275D0" w14:textId="77777777" w:rsidR="009016DB" w:rsidRDefault="009016DB" w:rsidP="009016DB">
      <w:pPr>
        <w:pStyle w:val="Sinespaciado"/>
        <w:ind w:firstLine="0"/>
      </w:pPr>
    </w:p>
    <w:p w14:paraId="0D0E9577" w14:textId="77777777" w:rsidR="009016DB" w:rsidRDefault="009016DB" w:rsidP="009016DB">
      <w:pPr>
        <w:pStyle w:val="Sinespaciado"/>
      </w:pPr>
    </w:p>
    <w:p w14:paraId="0388B519" w14:textId="77777777" w:rsidR="009016DB" w:rsidRDefault="009016DB" w:rsidP="009016DB">
      <w:pPr>
        <w:pStyle w:val="Sinespaciado"/>
      </w:pPr>
    </w:p>
    <w:p w14:paraId="2E9842C5" w14:textId="77777777" w:rsidR="009016DB" w:rsidRDefault="009016DB" w:rsidP="009016DB">
      <w:pPr>
        <w:pStyle w:val="Sinespaciado"/>
      </w:pPr>
    </w:p>
    <w:p w14:paraId="22464C5F" w14:textId="77777777" w:rsidR="009016DB" w:rsidRDefault="009016DB" w:rsidP="009016DB">
      <w:pPr>
        <w:pStyle w:val="Sinespaciado"/>
      </w:pPr>
    </w:p>
    <w:p w14:paraId="7DEC92F4" w14:textId="77777777" w:rsidR="009016DB" w:rsidRDefault="009016DB" w:rsidP="009016DB">
      <w:pPr>
        <w:pStyle w:val="Sinespaciado"/>
      </w:pPr>
    </w:p>
    <w:p w14:paraId="77CE8E8D" w14:textId="77777777" w:rsidR="009016DB" w:rsidRDefault="009016DB" w:rsidP="00D6705D">
      <w:pPr>
        <w:pStyle w:val="Sinespaciado"/>
        <w:ind w:firstLine="0"/>
      </w:pPr>
    </w:p>
    <w:p w14:paraId="4A3FB76D" w14:textId="77777777" w:rsidR="009016DB" w:rsidRDefault="009016DB" w:rsidP="009016DB">
      <w:pPr>
        <w:pStyle w:val="Sinespaciado"/>
      </w:pPr>
    </w:p>
    <w:p w14:paraId="291B4453" w14:textId="77777777" w:rsidR="001010A2" w:rsidRDefault="001010A2" w:rsidP="001010A2">
      <w:pPr>
        <w:pStyle w:val="Sinespaciado"/>
        <w:spacing w:line="480" w:lineRule="auto"/>
        <w:ind w:left="1065" w:firstLine="0"/>
        <w:rPr>
          <w:lang w:eastAsia="es-CO"/>
        </w:rPr>
      </w:pPr>
    </w:p>
    <w:p w14:paraId="25351127" w14:textId="30E3AAC6" w:rsidR="00787E9A" w:rsidRDefault="00787E9A">
      <w:pPr>
        <w:pStyle w:val="Sinespaciado"/>
        <w:numPr>
          <w:ilvl w:val="0"/>
          <w:numId w:val="19"/>
        </w:numPr>
        <w:spacing w:line="480" w:lineRule="auto"/>
        <w:rPr>
          <w:ins w:id="340" w:author="Diany Lorena Hincapie Melo" w:date="2020-07-08T09:44:00Z"/>
          <w:lang w:eastAsia="es-CO"/>
        </w:rPr>
        <w:pPrChange w:id="341" w:author="Diany Lorena Hincapie Melo" w:date="2020-07-08T09:44:00Z">
          <w:pPr>
            <w:pStyle w:val="Sinespaciado"/>
            <w:spacing w:line="480" w:lineRule="auto"/>
          </w:pPr>
        </w:pPrChange>
      </w:pPr>
      <w:ins w:id="342" w:author="Diany Lorena Hincapie Melo" w:date="2020-07-08T09:44:00Z">
        <w:r>
          <w:rPr>
            <w:lang w:eastAsia="es-CO"/>
          </w:rPr>
          <w:lastRenderedPageBreak/>
          <w:t>Conversor análogo digital.</w:t>
        </w:r>
      </w:ins>
    </w:p>
    <w:p w14:paraId="7DEC3102" w14:textId="374AE2C0" w:rsidR="00884B67" w:rsidRDefault="009016DB" w:rsidP="008E2BB9">
      <w:pPr>
        <w:pStyle w:val="Sinespaciado"/>
        <w:spacing w:line="480" w:lineRule="auto"/>
        <w:rPr>
          <w:ins w:id="343" w:author="Diany Lorena Hincapie Melo" w:date="2020-07-08T09:47:00Z"/>
          <w:lang w:eastAsia="es-CO"/>
        </w:rPr>
      </w:pPr>
      <w:r w:rsidRPr="00D6705D">
        <w:rPr>
          <w:lang w:eastAsia="es-CO"/>
        </w:rPr>
        <w:t xml:space="preserve">Ver </w:t>
      </w:r>
      <w:r w:rsidR="00EE6F66">
        <w:rPr>
          <w:lang w:eastAsia="es-CO"/>
        </w:rPr>
        <w:fldChar w:fldCharType="begin"/>
      </w:r>
      <w:r w:rsidR="00EE6F66">
        <w:rPr>
          <w:lang w:eastAsia="es-CO"/>
        </w:rPr>
        <w:instrText xml:space="preserve"> REF _Ref44880857 \h </w:instrText>
      </w:r>
      <w:r w:rsidR="00EE6F66">
        <w:rPr>
          <w:lang w:eastAsia="es-CO"/>
        </w:rPr>
      </w:r>
      <w:r w:rsidR="00EE6F66">
        <w:rPr>
          <w:lang w:eastAsia="es-CO"/>
        </w:rPr>
        <w:fldChar w:fldCharType="separate"/>
      </w:r>
      <w:r w:rsidR="000C4D4A">
        <w:t xml:space="preserve">Ilustración </w:t>
      </w:r>
      <w:r w:rsidR="000C4D4A">
        <w:rPr>
          <w:noProof/>
        </w:rPr>
        <w:t>23</w:t>
      </w:r>
      <w:r w:rsidR="00EE6F66">
        <w:rPr>
          <w:lang w:eastAsia="es-CO"/>
        </w:rPr>
        <w:fldChar w:fldCharType="end"/>
      </w:r>
      <w:r w:rsidRPr="00D6705D">
        <w:rPr>
          <w:lang w:eastAsia="es-CO"/>
        </w:rPr>
        <w:t xml:space="preserve"> del importador,</w:t>
      </w:r>
      <w:ins w:id="344" w:author="Diany Lorena Hincapie Melo" w:date="2020-07-08T09:44:00Z">
        <w:r w:rsidR="00787E9A">
          <w:rPr>
            <w:lang w:eastAsia="es-CO"/>
          </w:rPr>
          <w:t xml:space="preserve"> este bloque permite la configuración inicial del conversor, permite al usuario modificar el nombre </w:t>
        </w:r>
      </w:ins>
      <w:ins w:id="345" w:author="Diany Lorena Hincapie Melo" w:date="2020-07-08T09:45:00Z">
        <w:r w:rsidR="00787E9A">
          <w:rPr>
            <w:lang w:eastAsia="es-CO"/>
          </w:rPr>
          <w:t>de la variable que predefinida es “Conversor”</w:t>
        </w:r>
      </w:ins>
      <w:ins w:id="346" w:author="Diany Lorena Hincapie Melo" w:date="2020-07-08T09:46:00Z">
        <w:r w:rsidR="00990A35">
          <w:rPr>
            <w:lang w:eastAsia="es-CO"/>
          </w:rPr>
          <w:t xml:space="preserve"> y seleccionar el pin que desea usar como conversor</w:t>
        </w:r>
      </w:ins>
      <w:r w:rsidRPr="00D6705D">
        <w:rPr>
          <w:lang w:eastAsia="es-CO"/>
        </w:rPr>
        <w:t xml:space="preserve"> ver </w:t>
      </w:r>
      <w:r w:rsidR="00EE6F66">
        <w:rPr>
          <w:lang w:eastAsia="es-CO"/>
        </w:rPr>
        <w:fldChar w:fldCharType="begin"/>
      </w:r>
      <w:r w:rsidR="00EE6F66">
        <w:rPr>
          <w:lang w:eastAsia="es-CO"/>
        </w:rPr>
        <w:instrText xml:space="preserve"> REF _Ref44880858 \h </w:instrText>
      </w:r>
      <w:r w:rsidR="00EE6F66">
        <w:rPr>
          <w:lang w:eastAsia="es-CO"/>
        </w:rPr>
      </w:r>
      <w:r w:rsidR="00EE6F66">
        <w:rPr>
          <w:lang w:eastAsia="es-CO"/>
        </w:rPr>
        <w:fldChar w:fldCharType="separate"/>
      </w:r>
      <w:r w:rsidR="000C4D4A">
        <w:t xml:space="preserve">Ilustración </w:t>
      </w:r>
      <w:r w:rsidR="000C4D4A">
        <w:rPr>
          <w:noProof/>
        </w:rPr>
        <w:t>24</w:t>
      </w:r>
      <w:r w:rsidR="00EE6F66">
        <w:rPr>
          <w:lang w:eastAsia="es-CO"/>
        </w:rPr>
        <w:fldChar w:fldCharType="end"/>
      </w:r>
      <w:r w:rsidRPr="00D6705D">
        <w:rPr>
          <w:lang w:eastAsia="es-CO"/>
        </w:rPr>
        <w:t xml:space="preserve"> del funcional del conversor análogo digita</w:t>
      </w:r>
      <w:ins w:id="347" w:author="Diany Lorena Hincapie Melo" w:date="2020-07-08T09:45:00Z">
        <w:r w:rsidR="00990A35">
          <w:rPr>
            <w:lang w:eastAsia="es-CO"/>
          </w:rPr>
          <w:t>l</w:t>
        </w:r>
      </w:ins>
      <w:ins w:id="348" w:author="Diany Lorena Hincapie Melo" w:date="2020-07-08T09:46:00Z">
        <w:r w:rsidR="00990A35">
          <w:rPr>
            <w:lang w:eastAsia="es-CO"/>
          </w:rPr>
          <w:t xml:space="preserve">, este funcional obtiene el valor </w:t>
        </w:r>
      </w:ins>
      <w:ins w:id="349" w:author="Diany Lorena Hincapie Melo" w:date="2020-07-08T09:47:00Z">
        <w:r w:rsidR="00990A35">
          <w:rPr>
            <w:lang w:eastAsia="es-CO"/>
          </w:rPr>
          <w:t xml:space="preserve">numérico </w:t>
        </w:r>
      </w:ins>
      <w:ins w:id="350" w:author="Diany Lorena Hincapie Melo" w:date="2020-07-08T09:46:00Z">
        <w:r w:rsidR="00990A35">
          <w:rPr>
            <w:lang w:eastAsia="es-CO"/>
          </w:rPr>
          <w:t>obtenido p</w:t>
        </w:r>
      </w:ins>
      <w:ins w:id="351" w:author="Diany Lorena Hincapie Melo" w:date="2020-07-08T09:47:00Z">
        <w:r w:rsidR="00990A35">
          <w:rPr>
            <w:lang w:eastAsia="es-CO"/>
          </w:rPr>
          <w:t>or el conversor teniendo como entrada la variable configurada en el bloque importador y como salida en valor del conversor</w:t>
        </w:r>
      </w:ins>
      <w:ins w:id="352" w:author="Diany Lorena Hincapie Melo" w:date="2020-07-08T09:45:00Z">
        <w:r w:rsidR="00990A35">
          <w:rPr>
            <w:lang w:eastAsia="es-CO"/>
          </w:rPr>
          <w:t>.</w:t>
        </w:r>
      </w:ins>
    </w:p>
    <w:p w14:paraId="7C6DE3B8" w14:textId="1EC5FA50" w:rsidR="00990A35" w:rsidRDefault="00990A35" w:rsidP="008E2BB9">
      <w:pPr>
        <w:pStyle w:val="Sinespaciado"/>
        <w:spacing w:line="480" w:lineRule="auto"/>
        <w:rPr>
          <w:ins w:id="353" w:author="Diany Lorena Hincapie Melo" w:date="2020-07-08T09:47:00Z"/>
          <w:lang w:eastAsia="es-CO"/>
        </w:rPr>
      </w:pPr>
    </w:p>
    <w:p w14:paraId="2C209B44" w14:textId="0161295C" w:rsidR="00990A35" w:rsidRDefault="00990A35" w:rsidP="008E2BB9">
      <w:pPr>
        <w:pStyle w:val="Sinespaciado"/>
        <w:spacing w:line="480" w:lineRule="auto"/>
        <w:rPr>
          <w:ins w:id="354" w:author="Diany Lorena Hincapie Melo" w:date="2020-07-08T09:47:00Z"/>
          <w:lang w:eastAsia="es-CO"/>
        </w:rPr>
      </w:pPr>
      <w:r w:rsidRPr="00D6705D">
        <w:rPr>
          <w:noProof/>
          <w:lang w:val="en-US"/>
        </w:rPr>
        <w:drawing>
          <wp:anchor distT="0" distB="0" distL="114300" distR="114300" simplePos="0" relativeHeight="251689984" behindDoc="0" locked="0" layoutInCell="1" allowOverlap="1" wp14:anchorId="77A56325" wp14:editId="077C4CFF">
            <wp:simplePos x="0" y="0"/>
            <wp:positionH relativeFrom="margin">
              <wp:align>center</wp:align>
            </wp:positionH>
            <wp:positionV relativeFrom="paragraph">
              <wp:posOffset>13970</wp:posOffset>
            </wp:positionV>
            <wp:extent cx="4320540" cy="1420098"/>
            <wp:effectExtent l="0" t="0" r="381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540" cy="1420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56D25" w14:textId="162DE455" w:rsidR="00990A35" w:rsidRDefault="00990A35" w:rsidP="008E2BB9">
      <w:pPr>
        <w:pStyle w:val="Sinespaciado"/>
        <w:spacing w:line="480" w:lineRule="auto"/>
        <w:rPr>
          <w:lang w:eastAsia="es-CO"/>
        </w:rPr>
      </w:pPr>
    </w:p>
    <w:p w14:paraId="692112BC" w14:textId="0C7F0EA3" w:rsidR="00884B67" w:rsidRPr="00D6705D" w:rsidRDefault="00884B67" w:rsidP="009016DB">
      <w:pPr>
        <w:pStyle w:val="Sinespaciado"/>
        <w:spacing w:line="480" w:lineRule="auto"/>
        <w:rPr>
          <w:lang w:eastAsia="es-CO"/>
        </w:rPr>
      </w:pPr>
    </w:p>
    <w:p w14:paraId="279CEA54" w14:textId="7FF7AA7D" w:rsidR="009016DB" w:rsidRDefault="009016DB" w:rsidP="009016DB">
      <w:pPr>
        <w:pStyle w:val="Sinespaciado"/>
        <w:spacing w:line="480" w:lineRule="auto"/>
        <w:rPr>
          <w:color w:val="FF0000"/>
          <w:lang w:eastAsia="es-CO"/>
        </w:rPr>
      </w:pPr>
    </w:p>
    <w:p w14:paraId="49D6629F" w14:textId="721BABF3" w:rsidR="009016DB" w:rsidRDefault="00990A35" w:rsidP="009016DB">
      <w:pPr>
        <w:pStyle w:val="Sinespaciado"/>
        <w:spacing w:line="480" w:lineRule="auto"/>
        <w:rPr>
          <w:color w:val="FF0000"/>
          <w:lang w:eastAsia="es-CO"/>
        </w:rPr>
      </w:pPr>
      <w:r w:rsidRPr="00D6705D">
        <w:rPr>
          <w:noProof/>
          <w:lang w:val="en-US"/>
        </w:rPr>
        <mc:AlternateContent>
          <mc:Choice Requires="wps">
            <w:drawing>
              <wp:anchor distT="0" distB="0" distL="114300" distR="114300" simplePos="0" relativeHeight="251747328" behindDoc="0" locked="0" layoutInCell="1" allowOverlap="1" wp14:anchorId="65AEF6CB" wp14:editId="2AA08283">
                <wp:simplePos x="0" y="0"/>
                <wp:positionH relativeFrom="margin">
                  <wp:align>center</wp:align>
                </wp:positionH>
                <wp:positionV relativeFrom="paragraph">
                  <wp:posOffset>136525</wp:posOffset>
                </wp:positionV>
                <wp:extent cx="4781550" cy="635"/>
                <wp:effectExtent l="0" t="0" r="0" b="8255"/>
                <wp:wrapNone/>
                <wp:docPr id="23" name="Cuadro de texto 23"/>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A4EB564" w14:textId="75827A01" w:rsidR="000C4D4A" w:rsidRPr="00825E1A" w:rsidRDefault="000C4D4A" w:rsidP="00D6705D">
                            <w:pPr>
                              <w:pStyle w:val="Descripcin"/>
                              <w:jc w:val="center"/>
                              <w:rPr>
                                <w:noProof/>
                                <w:color w:val="FF0000"/>
                                <w:sz w:val="24"/>
                              </w:rPr>
                            </w:pPr>
                            <w:bookmarkStart w:id="355" w:name="_Ref44880857"/>
                            <w:bookmarkStart w:id="356" w:name="_Toc44880907"/>
                            <w:bookmarkStart w:id="357" w:name="_Toc45116289"/>
                            <w:r>
                              <w:t xml:space="preserve">Ilustración </w:t>
                            </w:r>
                            <w:fldSimple w:instr=" SEQ Ilustración \* ARABIC ">
                              <w:r>
                                <w:rPr>
                                  <w:noProof/>
                                </w:rPr>
                                <w:t>23</w:t>
                              </w:r>
                            </w:fldSimple>
                            <w:bookmarkEnd w:id="355"/>
                            <w:r>
                              <w:t xml:space="preserve"> Importador Conversor</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F6CB" id="Cuadro de texto 23" o:spid="_x0000_s1049" type="#_x0000_t202" style="position:absolute;left:0;text-align:left;margin-left:0;margin-top:10.75pt;width:376.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QIAAHw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" stroked="f">
                <v:textbox style="mso-fit-shape-to-text:t" inset="0,0,0,0">
                  <w:txbxContent>
                    <w:p w14:paraId="6A4EB564" w14:textId="75827A01" w:rsidR="000C4D4A" w:rsidRPr="00825E1A" w:rsidRDefault="000C4D4A" w:rsidP="00D6705D">
                      <w:pPr>
                        <w:pStyle w:val="Descripcin"/>
                        <w:jc w:val="center"/>
                        <w:rPr>
                          <w:noProof/>
                          <w:color w:val="FF0000"/>
                          <w:sz w:val="24"/>
                        </w:rPr>
                      </w:pPr>
                      <w:bookmarkStart w:id="358" w:name="_Ref44880857"/>
                      <w:bookmarkStart w:id="359" w:name="_Toc44880907"/>
                      <w:bookmarkStart w:id="360" w:name="_Toc45116289"/>
                      <w:r>
                        <w:t xml:space="preserve">Ilustración </w:t>
                      </w:r>
                      <w:fldSimple w:instr=" SEQ Ilustración \* ARABIC ">
                        <w:r>
                          <w:rPr>
                            <w:noProof/>
                          </w:rPr>
                          <w:t>23</w:t>
                        </w:r>
                      </w:fldSimple>
                      <w:bookmarkEnd w:id="358"/>
                      <w:r>
                        <w:t xml:space="preserve"> Importador Conversor</w:t>
                      </w:r>
                      <w:bookmarkEnd w:id="359"/>
                      <w:bookmarkEnd w:id="360"/>
                    </w:p>
                  </w:txbxContent>
                </v:textbox>
                <w10:wrap anchorx="margin"/>
              </v:shape>
            </w:pict>
          </mc:Fallback>
        </mc:AlternateContent>
      </w:r>
    </w:p>
    <w:p w14:paraId="25D5C4E6" w14:textId="4E356787" w:rsidR="009016DB" w:rsidRDefault="009016DB" w:rsidP="001010A2">
      <w:pPr>
        <w:pStyle w:val="Sinespaciado"/>
        <w:spacing w:line="480" w:lineRule="auto"/>
        <w:ind w:firstLine="0"/>
        <w:rPr>
          <w:color w:val="FF0000"/>
          <w:lang w:eastAsia="es-CO"/>
        </w:rPr>
      </w:pPr>
    </w:p>
    <w:p w14:paraId="14EF82B3" w14:textId="71D18DF7" w:rsidR="009016DB" w:rsidRDefault="00990A35" w:rsidP="009016DB">
      <w:pPr>
        <w:pStyle w:val="Sinespaciado"/>
        <w:spacing w:line="480" w:lineRule="auto"/>
        <w:rPr>
          <w:color w:val="FF0000"/>
          <w:lang w:eastAsia="es-CO"/>
        </w:rPr>
      </w:pPr>
      <w:r>
        <w:rPr>
          <w:noProof/>
          <w:color w:val="FF0000"/>
          <w:lang w:val="en-US"/>
        </w:rPr>
        <w:drawing>
          <wp:anchor distT="0" distB="0" distL="114300" distR="114300" simplePos="0" relativeHeight="251691008" behindDoc="0" locked="0" layoutInCell="1" allowOverlap="1" wp14:anchorId="77D54BF3" wp14:editId="0F403A77">
            <wp:simplePos x="0" y="0"/>
            <wp:positionH relativeFrom="margin">
              <wp:align>right</wp:align>
            </wp:positionH>
            <wp:positionV relativeFrom="paragraph">
              <wp:posOffset>5080</wp:posOffset>
            </wp:positionV>
            <wp:extent cx="5610225" cy="904875"/>
            <wp:effectExtent l="0" t="0" r="9525"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5CA05" w14:textId="39AB05FA" w:rsidR="009016DB" w:rsidRDefault="009016DB" w:rsidP="009016DB">
      <w:pPr>
        <w:pStyle w:val="Sinespaciado"/>
        <w:spacing w:line="480" w:lineRule="auto"/>
        <w:rPr>
          <w:color w:val="FF0000"/>
          <w:lang w:eastAsia="es-CO"/>
        </w:rPr>
      </w:pPr>
    </w:p>
    <w:p w14:paraId="18D3F61D" w14:textId="2F6D56D5" w:rsidR="009016DB" w:rsidRDefault="00990A35"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49376" behindDoc="0" locked="0" layoutInCell="1" allowOverlap="1" wp14:anchorId="5A3D354D" wp14:editId="10A8E2ED">
                <wp:simplePos x="0" y="0"/>
                <wp:positionH relativeFrom="margin">
                  <wp:align>left</wp:align>
                </wp:positionH>
                <wp:positionV relativeFrom="paragraph">
                  <wp:posOffset>285115</wp:posOffset>
                </wp:positionV>
                <wp:extent cx="5610225" cy="635"/>
                <wp:effectExtent l="0" t="0" r="9525" b="8255"/>
                <wp:wrapNone/>
                <wp:docPr id="24" name="Cuadro de texto 2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9CA9FF5" w14:textId="52639C68" w:rsidR="000C4D4A" w:rsidRPr="00A27D14" w:rsidRDefault="000C4D4A" w:rsidP="00D6705D">
                            <w:pPr>
                              <w:pStyle w:val="Descripcin"/>
                              <w:jc w:val="center"/>
                              <w:rPr>
                                <w:noProof/>
                                <w:color w:val="FF0000"/>
                                <w:sz w:val="24"/>
                              </w:rPr>
                            </w:pPr>
                            <w:bookmarkStart w:id="361" w:name="_Ref44880858"/>
                            <w:bookmarkStart w:id="362" w:name="_Toc44880908"/>
                            <w:bookmarkStart w:id="363" w:name="_Toc45116290"/>
                            <w:r>
                              <w:t xml:space="preserve">Ilustración </w:t>
                            </w:r>
                            <w:fldSimple w:instr=" SEQ Ilustración \* ARABIC ">
                              <w:r>
                                <w:rPr>
                                  <w:noProof/>
                                </w:rPr>
                                <w:t>24</w:t>
                              </w:r>
                            </w:fldSimple>
                            <w:bookmarkEnd w:id="361"/>
                            <w:r>
                              <w:t xml:space="preserve"> Funcional Conversor</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354D" id="Cuadro de texto 24" o:spid="_x0000_s1050" type="#_x0000_t202" style="position:absolute;left:0;text-align:left;margin-left:0;margin-top:22.45pt;width:441.7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" stroked="f">
                <v:textbox style="mso-fit-shape-to-text:t" inset="0,0,0,0">
                  <w:txbxContent>
                    <w:p w14:paraId="39CA9FF5" w14:textId="52639C68" w:rsidR="000C4D4A" w:rsidRPr="00A27D14" w:rsidRDefault="000C4D4A" w:rsidP="00D6705D">
                      <w:pPr>
                        <w:pStyle w:val="Descripcin"/>
                        <w:jc w:val="center"/>
                        <w:rPr>
                          <w:noProof/>
                          <w:color w:val="FF0000"/>
                          <w:sz w:val="24"/>
                        </w:rPr>
                      </w:pPr>
                      <w:bookmarkStart w:id="364" w:name="_Ref44880858"/>
                      <w:bookmarkStart w:id="365" w:name="_Toc44880908"/>
                      <w:bookmarkStart w:id="366" w:name="_Toc45116290"/>
                      <w:r>
                        <w:t xml:space="preserve">Ilustración </w:t>
                      </w:r>
                      <w:fldSimple w:instr=" SEQ Ilustración \* ARABIC ">
                        <w:r>
                          <w:rPr>
                            <w:noProof/>
                          </w:rPr>
                          <w:t>24</w:t>
                        </w:r>
                      </w:fldSimple>
                      <w:bookmarkEnd w:id="364"/>
                      <w:r>
                        <w:t xml:space="preserve"> Funcional Conversor</w:t>
                      </w:r>
                      <w:bookmarkEnd w:id="365"/>
                      <w:bookmarkEnd w:id="366"/>
                    </w:p>
                  </w:txbxContent>
                </v:textbox>
                <w10:wrap anchorx="margin"/>
              </v:shape>
            </w:pict>
          </mc:Fallback>
        </mc:AlternateContent>
      </w:r>
    </w:p>
    <w:p w14:paraId="147E59CA" w14:textId="77777777" w:rsidR="00990A35" w:rsidRDefault="00990A35" w:rsidP="009016DB">
      <w:pPr>
        <w:pStyle w:val="Sinespaciado"/>
        <w:spacing w:line="480" w:lineRule="auto"/>
        <w:rPr>
          <w:ins w:id="367" w:author="Diany Lorena Hincapie Melo" w:date="2020-07-08T09:45:00Z"/>
          <w:lang w:eastAsia="es-CO"/>
        </w:rPr>
      </w:pPr>
    </w:p>
    <w:p w14:paraId="3D96955C" w14:textId="5313B2AA" w:rsidR="00990A35" w:rsidRDefault="00990A35" w:rsidP="00990A35">
      <w:pPr>
        <w:pStyle w:val="Sinespaciado"/>
        <w:numPr>
          <w:ilvl w:val="0"/>
          <w:numId w:val="19"/>
        </w:numPr>
        <w:spacing w:line="480" w:lineRule="auto"/>
        <w:rPr>
          <w:ins w:id="368" w:author="Diany Lorena Hincapie Melo" w:date="2020-07-08T09:48:00Z"/>
          <w:lang w:eastAsia="es-CO"/>
        </w:rPr>
      </w:pPr>
      <w:ins w:id="369" w:author="Diany Lorena Hincapie Melo" w:date="2020-07-08T09:48:00Z">
        <w:r>
          <w:rPr>
            <w:lang w:eastAsia="es-CO"/>
          </w:rPr>
          <w:t>PWM:</w:t>
        </w:r>
      </w:ins>
    </w:p>
    <w:p w14:paraId="35BA0AA3" w14:textId="3F9D518A" w:rsidR="00990A35" w:rsidRPr="00990A35" w:rsidRDefault="00990A35" w:rsidP="007254CE">
      <w:pPr>
        <w:pStyle w:val="Sinespaciado"/>
        <w:spacing w:line="480" w:lineRule="auto"/>
        <w:rPr>
          <w:ins w:id="370" w:author="Diany Lorena Hincapie Melo" w:date="2020-07-08T09:48:00Z"/>
          <w:rPrChange w:id="371" w:author="Diany Lorena Hincapie Melo" w:date="2020-07-08T09:48:00Z">
            <w:rPr>
              <w:ins w:id="372" w:author="Diany Lorena Hincapie Melo" w:date="2020-07-08T09:48:00Z"/>
              <w:lang w:eastAsia="es-CO"/>
            </w:rPr>
          </w:rPrChange>
        </w:rPr>
      </w:pPr>
      <w:ins w:id="373" w:author="Diany Lorena Hincapie Melo" w:date="2020-07-08T09:48:00Z">
        <w:r>
          <w:t>Este PWM es igual al usado con los bloques musical</w:t>
        </w:r>
      </w:ins>
      <w:ins w:id="374" w:author="Diany Lorena Hincapie Melo" w:date="2020-07-08T09:49:00Z">
        <w:r>
          <w:t>, con la diferencia del pin y que este permite modificar la frecuencia y el ciclo útil numéricamente.</w:t>
        </w:r>
      </w:ins>
    </w:p>
    <w:p w14:paraId="4F1E3386" w14:textId="5AEC4387" w:rsidR="00990A35" w:rsidRPr="00EE6F66" w:rsidRDefault="009016DB" w:rsidP="001010A2">
      <w:pPr>
        <w:pStyle w:val="Sinespaciado"/>
        <w:spacing w:line="480" w:lineRule="auto"/>
        <w:rPr>
          <w:lang w:eastAsia="es-CO"/>
        </w:rPr>
      </w:pPr>
      <w:r w:rsidRPr="00EE6F66">
        <w:rPr>
          <w:lang w:eastAsia="es-CO"/>
        </w:rPr>
        <w:t xml:space="preserve">Ver </w:t>
      </w:r>
      <w:r w:rsidR="00EE6F66">
        <w:rPr>
          <w:lang w:eastAsia="es-CO"/>
        </w:rPr>
        <w:fldChar w:fldCharType="begin"/>
      </w:r>
      <w:r w:rsidR="00EE6F66">
        <w:rPr>
          <w:lang w:eastAsia="es-CO"/>
        </w:rPr>
        <w:instrText xml:space="preserve"> REF _Ref44880859 \h </w:instrText>
      </w:r>
      <w:r w:rsidR="00EE6F66">
        <w:rPr>
          <w:lang w:eastAsia="es-CO"/>
        </w:rPr>
      </w:r>
      <w:r w:rsidR="00EE6F66">
        <w:rPr>
          <w:lang w:eastAsia="es-CO"/>
        </w:rPr>
        <w:fldChar w:fldCharType="separate"/>
      </w:r>
      <w:r w:rsidR="000C4D4A">
        <w:t xml:space="preserve">Ilustración </w:t>
      </w:r>
      <w:r w:rsidR="000C4D4A">
        <w:rPr>
          <w:noProof/>
        </w:rPr>
        <w:t>25</w:t>
      </w:r>
      <w:r w:rsidR="00EE6F66">
        <w:rPr>
          <w:lang w:eastAsia="es-CO"/>
        </w:rPr>
        <w:fldChar w:fldCharType="end"/>
      </w:r>
      <w:r w:rsidR="00EE6F66">
        <w:rPr>
          <w:lang w:eastAsia="es-CO"/>
        </w:rPr>
        <w:t xml:space="preserve"> </w:t>
      </w:r>
      <w:r w:rsidRPr="00EE6F66">
        <w:rPr>
          <w:lang w:eastAsia="es-CO"/>
        </w:rPr>
        <w:t>del importador,</w:t>
      </w:r>
      <w:ins w:id="375" w:author="Diany Lorena Hincapie Melo" w:date="2020-07-08T09:49:00Z">
        <w:r w:rsidR="00990A35">
          <w:rPr>
            <w:lang w:eastAsia="es-CO"/>
          </w:rPr>
          <w:t xml:space="preserve"> es</w:t>
        </w:r>
      </w:ins>
      <w:ins w:id="376" w:author="Diany Lorena Hincapie Melo" w:date="2020-07-08T09:50:00Z">
        <w:r w:rsidR="00990A35">
          <w:rPr>
            <w:lang w:eastAsia="es-CO"/>
          </w:rPr>
          <w:t>te bloque se encarga de crear la configuración inicial,</w:t>
        </w:r>
      </w:ins>
      <w:r w:rsidRPr="00EE6F66">
        <w:rPr>
          <w:lang w:eastAsia="es-CO"/>
        </w:rPr>
        <w:t xml:space="preserve"> </w:t>
      </w:r>
      <w:ins w:id="377" w:author="Diany Lorena Hincapie Melo" w:date="2020-07-08T09:50:00Z">
        <w:r w:rsidR="00990A35">
          <w:rPr>
            <w:lang w:eastAsia="es-CO"/>
          </w:rPr>
          <w:t>permitiendo al usuario cambiar el nombre de la variable que es “pwm1” y el pin</w:t>
        </w:r>
      </w:ins>
      <w:ins w:id="378" w:author="Diany Lorena Hincapie Melo" w:date="2020-07-08T09:51:00Z">
        <w:r w:rsidR="00990A35">
          <w:rPr>
            <w:lang w:eastAsia="es-CO"/>
          </w:rPr>
          <w:t xml:space="preserve">, </w:t>
        </w:r>
      </w:ins>
      <w:r w:rsidRPr="00EE6F66">
        <w:rPr>
          <w:lang w:eastAsia="es-CO"/>
        </w:rPr>
        <w:t xml:space="preserve">ver </w:t>
      </w:r>
      <w:r w:rsidR="00EE6F66">
        <w:rPr>
          <w:lang w:eastAsia="es-CO"/>
        </w:rPr>
        <w:fldChar w:fldCharType="begin"/>
      </w:r>
      <w:r w:rsidR="00EE6F66">
        <w:rPr>
          <w:lang w:eastAsia="es-CO"/>
        </w:rPr>
        <w:instrText xml:space="preserve"> REF _Ref44880860 \h </w:instrText>
      </w:r>
      <w:r w:rsidR="00EE6F66">
        <w:rPr>
          <w:lang w:eastAsia="es-CO"/>
        </w:rPr>
      </w:r>
      <w:r w:rsidR="00EE6F66">
        <w:rPr>
          <w:lang w:eastAsia="es-CO"/>
        </w:rPr>
        <w:fldChar w:fldCharType="separate"/>
      </w:r>
      <w:r w:rsidR="000C4D4A">
        <w:t xml:space="preserve">Ilustración </w:t>
      </w:r>
      <w:r w:rsidR="000C4D4A">
        <w:rPr>
          <w:noProof/>
        </w:rPr>
        <w:t>26</w:t>
      </w:r>
      <w:r w:rsidR="00EE6F66">
        <w:rPr>
          <w:lang w:eastAsia="es-CO"/>
        </w:rPr>
        <w:fldChar w:fldCharType="end"/>
      </w:r>
      <w:r w:rsidR="00EE6F66">
        <w:rPr>
          <w:lang w:eastAsia="es-CO"/>
        </w:rPr>
        <w:t xml:space="preserve"> </w:t>
      </w:r>
      <w:r w:rsidRPr="00EE6F66">
        <w:rPr>
          <w:lang w:eastAsia="es-CO"/>
        </w:rPr>
        <w:t>del configurador</w:t>
      </w:r>
      <w:ins w:id="379" w:author="Diany Lorena Hincapie Melo" w:date="2020-07-08T09:51:00Z">
        <w:r w:rsidR="00990A35">
          <w:rPr>
            <w:lang w:eastAsia="es-CO"/>
          </w:rPr>
          <w:t xml:space="preserve">, este bloque permite modificar la </w:t>
        </w:r>
        <w:proofErr w:type="spellStart"/>
        <w:r w:rsidR="00990A35">
          <w:rPr>
            <w:lang w:eastAsia="es-CO"/>
          </w:rPr>
          <w:t>configuracion</w:t>
        </w:r>
        <w:proofErr w:type="spellEnd"/>
        <w:r w:rsidR="00990A35">
          <w:rPr>
            <w:lang w:eastAsia="es-CO"/>
          </w:rPr>
          <w:t xml:space="preserve"> del </w:t>
        </w:r>
        <w:proofErr w:type="spellStart"/>
        <w:r w:rsidR="00990A35">
          <w:rPr>
            <w:lang w:eastAsia="es-CO"/>
          </w:rPr>
          <w:t>pwm</w:t>
        </w:r>
        <w:proofErr w:type="spellEnd"/>
        <w:r w:rsidR="00990A35">
          <w:rPr>
            <w:lang w:eastAsia="es-CO"/>
          </w:rPr>
          <w:t xml:space="preserve"> </w:t>
        </w:r>
        <w:r w:rsidR="00990A35">
          <w:rPr>
            <w:lang w:eastAsia="es-CO"/>
          </w:rPr>
          <w:lastRenderedPageBreak/>
          <w:t>permitiendo al usuario modificar la</w:t>
        </w:r>
      </w:ins>
      <w:ins w:id="380" w:author="Diany Lorena Hincapie Melo" w:date="2020-07-08T09:52:00Z">
        <w:r w:rsidR="00990A35">
          <w:rPr>
            <w:lang w:eastAsia="es-CO"/>
          </w:rPr>
          <w:t xml:space="preserve"> frecuencia y el ciclo útil, como entrada recibe la variable configurada en el bloque importador, </w:t>
        </w:r>
      </w:ins>
      <w:del w:id="381" w:author="Diany Lorena Hincapie Melo" w:date="2020-07-08T09:51:00Z">
        <w:r w:rsidRPr="00EE6F66" w:rsidDel="00990A35">
          <w:rPr>
            <w:lang w:eastAsia="es-CO"/>
          </w:rPr>
          <w:delText xml:space="preserve"> </w:delText>
        </w:r>
      </w:del>
      <w:r w:rsidRPr="00EE6F66">
        <w:rPr>
          <w:lang w:eastAsia="es-CO"/>
        </w:rPr>
        <w:t xml:space="preserve">y ver </w:t>
      </w:r>
      <w:r w:rsidR="00EE6F66">
        <w:rPr>
          <w:lang w:eastAsia="es-CO"/>
        </w:rPr>
        <w:fldChar w:fldCharType="begin"/>
      </w:r>
      <w:r w:rsidR="00EE6F66">
        <w:rPr>
          <w:lang w:eastAsia="es-CO"/>
        </w:rPr>
        <w:instrText xml:space="preserve"> REF _Ref44880861 \h </w:instrText>
      </w:r>
      <w:r w:rsidR="00EE6F66">
        <w:rPr>
          <w:lang w:eastAsia="es-CO"/>
        </w:rPr>
      </w:r>
      <w:r w:rsidR="00EE6F66">
        <w:rPr>
          <w:lang w:eastAsia="es-CO"/>
        </w:rPr>
        <w:fldChar w:fldCharType="separate"/>
      </w:r>
      <w:r w:rsidR="000C4D4A">
        <w:t xml:space="preserve">Ilustración </w:t>
      </w:r>
      <w:r w:rsidR="000C4D4A">
        <w:rPr>
          <w:noProof/>
        </w:rPr>
        <w:t>27</w:t>
      </w:r>
      <w:r w:rsidR="00EE6F66">
        <w:rPr>
          <w:lang w:eastAsia="es-CO"/>
        </w:rPr>
        <w:fldChar w:fldCharType="end"/>
      </w:r>
      <w:r w:rsidR="00EE6F66">
        <w:rPr>
          <w:lang w:eastAsia="es-CO"/>
        </w:rPr>
        <w:t xml:space="preserve"> </w:t>
      </w:r>
      <w:r w:rsidRPr="00EE6F66">
        <w:rPr>
          <w:lang w:eastAsia="es-CO"/>
        </w:rPr>
        <w:t>del bloque extra del PWM</w:t>
      </w:r>
      <w:ins w:id="382" w:author="Diany Lorena Hincapie Melo" w:date="2020-07-08T09:52:00Z">
        <w:r w:rsidR="00990A35">
          <w:rPr>
            <w:lang w:eastAsia="es-CO"/>
          </w:rPr>
          <w:t xml:space="preserve">, este bloque permite detener el </w:t>
        </w:r>
        <w:proofErr w:type="spellStart"/>
        <w:r w:rsidR="00990A35">
          <w:rPr>
            <w:lang w:eastAsia="es-CO"/>
          </w:rPr>
          <w:t>pwm</w:t>
        </w:r>
        <w:proofErr w:type="spellEnd"/>
        <w:r w:rsidR="00990A35">
          <w:rPr>
            <w:lang w:eastAsia="es-CO"/>
          </w:rPr>
          <w:t xml:space="preserve"> </w:t>
        </w:r>
      </w:ins>
      <w:ins w:id="383" w:author="Diany Lorena Hincapie Melo" w:date="2020-07-08T09:53:00Z">
        <w:r w:rsidR="00990A35">
          <w:rPr>
            <w:lang w:eastAsia="es-CO"/>
          </w:rPr>
          <w:t>tiene como entrada la variable que se configuro en el bloque importador</w:t>
        </w:r>
      </w:ins>
      <w:r w:rsidRPr="00EE6F66">
        <w:rPr>
          <w:lang w:eastAsia="es-CO"/>
        </w:rPr>
        <w:t>.</w:t>
      </w:r>
    </w:p>
    <w:p w14:paraId="7F0D8FDE" w14:textId="5DCBD063" w:rsidR="009016DB" w:rsidRDefault="00990A35" w:rsidP="009016DB">
      <w:pPr>
        <w:pStyle w:val="Sinespaciado"/>
        <w:spacing w:line="480" w:lineRule="auto"/>
        <w:rPr>
          <w:color w:val="FF0000"/>
          <w:lang w:eastAsia="es-CO"/>
        </w:rPr>
      </w:pPr>
      <w:r w:rsidRPr="00EE6F66">
        <w:rPr>
          <w:noProof/>
          <w:lang w:val="en-US"/>
        </w:rPr>
        <w:drawing>
          <wp:anchor distT="0" distB="0" distL="114300" distR="114300" simplePos="0" relativeHeight="251692032" behindDoc="0" locked="0" layoutInCell="1" allowOverlap="1" wp14:anchorId="65CA8431" wp14:editId="6F0646C5">
            <wp:simplePos x="0" y="0"/>
            <wp:positionH relativeFrom="margin">
              <wp:align>center</wp:align>
            </wp:positionH>
            <wp:positionV relativeFrom="paragraph">
              <wp:posOffset>16510</wp:posOffset>
            </wp:positionV>
            <wp:extent cx="3638550" cy="1362075"/>
            <wp:effectExtent l="0" t="0" r="0" b="952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385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536E0" w14:textId="77777777" w:rsidR="009016DB" w:rsidRDefault="009016DB" w:rsidP="009016DB">
      <w:pPr>
        <w:pStyle w:val="Sinespaciado"/>
        <w:spacing w:line="480" w:lineRule="auto"/>
        <w:rPr>
          <w:color w:val="FF0000"/>
          <w:lang w:eastAsia="es-CO"/>
        </w:rPr>
      </w:pPr>
    </w:p>
    <w:p w14:paraId="4E2719B3" w14:textId="77777777" w:rsidR="009016DB" w:rsidRDefault="009016DB" w:rsidP="009016DB">
      <w:pPr>
        <w:pStyle w:val="Sinespaciado"/>
        <w:spacing w:line="480" w:lineRule="auto"/>
        <w:rPr>
          <w:color w:val="FF0000"/>
          <w:lang w:eastAsia="es-CO"/>
        </w:rPr>
      </w:pPr>
    </w:p>
    <w:p w14:paraId="4D11B833" w14:textId="5E087671" w:rsidR="009016DB" w:rsidRDefault="00990A35" w:rsidP="009016DB">
      <w:pPr>
        <w:pStyle w:val="Sinespaciado"/>
        <w:spacing w:line="480" w:lineRule="auto"/>
        <w:rPr>
          <w:color w:val="FF0000"/>
          <w:lang w:eastAsia="es-CO"/>
        </w:rPr>
      </w:pPr>
      <w:r w:rsidRPr="00EE6F66">
        <w:rPr>
          <w:noProof/>
          <w:lang w:val="en-US"/>
        </w:rPr>
        <mc:AlternateContent>
          <mc:Choice Requires="wps">
            <w:drawing>
              <wp:anchor distT="0" distB="0" distL="114300" distR="114300" simplePos="0" relativeHeight="251751424" behindDoc="0" locked="0" layoutInCell="1" allowOverlap="1" wp14:anchorId="7BDE3FA5" wp14:editId="1A79A212">
                <wp:simplePos x="0" y="0"/>
                <wp:positionH relativeFrom="column">
                  <wp:posOffset>986790</wp:posOffset>
                </wp:positionH>
                <wp:positionV relativeFrom="paragraph">
                  <wp:posOffset>346710</wp:posOffset>
                </wp:positionV>
                <wp:extent cx="3638550"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713EC92C" w14:textId="65B4F4E0" w:rsidR="000C4D4A" w:rsidRPr="00246402" w:rsidRDefault="000C4D4A" w:rsidP="00EE6F66">
                            <w:pPr>
                              <w:pStyle w:val="Descripcin"/>
                              <w:jc w:val="center"/>
                              <w:rPr>
                                <w:noProof/>
                                <w:color w:val="FF0000"/>
                                <w:sz w:val="24"/>
                              </w:rPr>
                            </w:pPr>
                            <w:bookmarkStart w:id="384" w:name="_Ref44880859"/>
                            <w:bookmarkStart w:id="385" w:name="_Toc44880909"/>
                            <w:bookmarkStart w:id="386" w:name="_Toc45116291"/>
                            <w:r>
                              <w:t xml:space="preserve">Ilustración </w:t>
                            </w:r>
                            <w:fldSimple w:instr=" SEQ Ilustración \* ARABIC ">
                              <w:r>
                                <w:rPr>
                                  <w:noProof/>
                                </w:rPr>
                                <w:t>25</w:t>
                              </w:r>
                            </w:fldSimple>
                            <w:bookmarkEnd w:id="384"/>
                            <w:r>
                              <w:t xml:space="preserve"> Importador PWM</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3FA5" id="Cuadro de texto 25" o:spid="_x0000_s1051" type="#_x0000_t202" style="position:absolute;left:0;text-align:left;margin-left:77.7pt;margin-top:27.3pt;width:28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" stroked="f">
                <v:textbox style="mso-fit-shape-to-text:t" inset="0,0,0,0">
                  <w:txbxContent>
                    <w:p w14:paraId="713EC92C" w14:textId="65B4F4E0" w:rsidR="000C4D4A" w:rsidRPr="00246402" w:rsidRDefault="000C4D4A" w:rsidP="00EE6F66">
                      <w:pPr>
                        <w:pStyle w:val="Descripcin"/>
                        <w:jc w:val="center"/>
                        <w:rPr>
                          <w:noProof/>
                          <w:color w:val="FF0000"/>
                          <w:sz w:val="24"/>
                        </w:rPr>
                      </w:pPr>
                      <w:bookmarkStart w:id="387" w:name="_Ref44880859"/>
                      <w:bookmarkStart w:id="388" w:name="_Toc44880909"/>
                      <w:bookmarkStart w:id="389" w:name="_Toc45116291"/>
                      <w:r>
                        <w:t xml:space="preserve">Ilustración </w:t>
                      </w:r>
                      <w:fldSimple w:instr=" SEQ Ilustración \* ARABIC ">
                        <w:r>
                          <w:rPr>
                            <w:noProof/>
                          </w:rPr>
                          <w:t>25</w:t>
                        </w:r>
                      </w:fldSimple>
                      <w:bookmarkEnd w:id="387"/>
                      <w:r>
                        <w:t xml:space="preserve"> Importador PWM</w:t>
                      </w:r>
                      <w:bookmarkEnd w:id="388"/>
                      <w:bookmarkEnd w:id="389"/>
                    </w:p>
                  </w:txbxContent>
                </v:textbox>
              </v:shape>
            </w:pict>
          </mc:Fallback>
        </mc:AlternateContent>
      </w:r>
    </w:p>
    <w:p w14:paraId="3BD46401" w14:textId="77777777" w:rsidR="009016DB" w:rsidRDefault="009016DB" w:rsidP="009016DB">
      <w:pPr>
        <w:pStyle w:val="Sinespaciado"/>
        <w:spacing w:line="480" w:lineRule="auto"/>
        <w:rPr>
          <w:color w:val="FF0000"/>
          <w:lang w:eastAsia="es-CO"/>
        </w:rPr>
      </w:pPr>
    </w:p>
    <w:p w14:paraId="5E0D4E48" w14:textId="77777777" w:rsidR="009016DB" w:rsidRDefault="00EE6F66"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53472" behindDoc="0" locked="0" layoutInCell="1" allowOverlap="1" wp14:anchorId="427FA556" wp14:editId="35F6B2F4">
                <wp:simplePos x="0" y="0"/>
                <wp:positionH relativeFrom="column">
                  <wp:posOffset>777240</wp:posOffset>
                </wp:positionH>
                <wp:positionV relativeFrom="paragraph">
                  <wp:posOffset>1339215</wp:posOffset>
                </wp:positionV>
                <wp:extent cx="4057650"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a:effectLst/>
                      </wps:spPr>
                      <wps:txbx>
                        <w:txbxContent>
                          <w:p w14:paraId="11EC74CC" w14:textId="22FA9A76" w:rsidR="000C4D4A" w:rsidRPr="00E1696F" w:rsidRDefault="000C4D4A" w:rsidP="00EE6F66">
                            <w:pPr>
                              <w:pStyle w:val="Descripcin"/>
                              <w:jc w:val="center"/>
                              <w:rPr>
                                <w:noProof/>
                                <w:color w:val="FF0000"/>
                                <w:sz w:val="24"/>
                              </w:rPr>
                            </w:pPr>
                            <w:bookmarkStart w:id="390" w:name="_Ref44880860"/>
                            <w:bookmarkStart w:id="391" w:name="_Toc44880910"/>
                            <w:bookmarkStart w:id="392" w:name="_Toc45116292"/>
                            <w:r>
                              <w:t xml:space="preserve">Ilustración </w:t>
                            </w:r>
                            <w:fldSimple w:instr=" SEQ Ilustración \* ARABIC ">
                              <w:r>
                                <w:rPr>
                                  <w:noProof/>
                                </w:rPr>
                                <w:t>26</w:t>
                              </w:r>
                            </w:fldSimple>
                            <w:bookmarkEnd w:id="390"/>
                            <w:r>
                              <w:t xml:space="preserve"> Configurador PWM</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A556" id="Cuadro de texto 26" o:spid="_x0000_s1052" type="#_x0000_t202" style="position:absolute;left:0;text-align:left;margin-left:61.2pt;margin-top:105.45pt;width:31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" stroked="f">
                <v:textbox style="mso-fit-shape-to-text:t" inset="0,0,0,0">
                  <w:txbxContent>
                    <w:p w14:paraId="11EC74CC" w14:textId="22FA9A76" w:rsidR="000C4D4A" w:rsidRPr="00E1696F" w:rsidRDefault="000C4D4A" w:rsidP="00EE6F66">
                      <w:pPr>
                        <w:pStyle w:val="Descripcin"/>
                        <w:jc w:val="center"/>
                        <w:rPr>
                          <w:noProof/>
                          <w:color w:val="FF0000"/>
                          <w:sz w:val="24"/>
                        </w:rPr>
                      </w:pPr>
                      <w:bookmarkStart w:id="393" w:name="_Ref44880860"/>
                      <w:bookmarkStart w:id="394" w:name="_Toc44880910"/>
                      <w:bookmarkStart w:id="395" w:name="_Toc45116292"/>
                      <w:r>
                        <w:t xml:space="preserve">Ilustración </w:t>
                      </w:r>
                      <w:fldSimple w:instr=" SEQ Ilustración \* ARABIC ">
                        <w:r>
                          <w:rPr>
                            <w:noProof/>
                          </w:rPr>
                          <w:t>26</w:t>
                        </w:r>
                      </w:fldSimple>
                      <w:bookmarkEnd w:id="393"/>
                      <w:r>
                        <w:t xml:space="preserve"> Configurador PWM</w:t>
                      </w:r>
                      <w:bookmarkEnd w:id="394"/>
                      <w:bookmarkEnd w:id="395"/>
                    </w:p>
                  </w:txbxContent>
                </v:textbox>
              </v:shape>
            </w:pict>
          </mc:Fallback>
        </mc:AlternateContent>
      </w:r>
      <w:r w:rsidR="009016DB">
        <w:rPr>
          <w:noProof/>
          <w:color w:val="FF0000"/>
          <w:lang w:val="en-US"/>
        </w:rPr>
        <w:drawing>
          <wp:anchor distT="0" distB="0" distL="114300" distR="114300" simplePos="0" relativeHeight="251693056" behindDoc="0" locked="0" layoutInCell="1" allowOverlap="1" wp14:anchorId="5AE88B45" wp14:editId="2633BE5E">
            <wp:simplePos x="0" y="0"/>
            <wp:positionH relativeFrom="margin">
              <wp:align>center</wp:align>
            </wp:positionH>
            <wp:positionV relativeFrom="paragraph">
              <wp:posOffset>129540</wp:posOffset>
            </wp:positionV>
            <wp:extent cx="4057650" cy="1152525"/>
            <wp:effectExtent l="0" t="0" r="0"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10AC8" w14:textId="77777777" w:rsidR="009016DB" w:rsidRDefault="009016DB" w:rsidP="009016DB">
      <w:pPr>
        <w:pStyle w:val="Sinespaciado"/>
        <w:spacing w:line="480" w:lineRule="auto"/>
        <w:rPr>
          <w:color w:val="FF0000"/>
          <w:lang w:eastAsia="es-CO"/>
        </w:rPr>
      </w:pPr>
    </w:p>
    <w:p w14:paraId="54876057" w14:textId="77777777" w:rsidR="009016DB" w:rsidRDefault="009016DB" w:rsidP="009016DB">
      <w:pPr>
        <w:pStyle w:val="Sinespaciado"/>
        <w:spacing w:line="480" w:lineRule="auto"/>
        <w:rPr>
          <w:color w:val="FF0000"/>
          <w:lang w:eastAsia="es-CO"/>
        </w:rPr>
      </w:pPr>
    </w:p>
    <w:p w14:paraId="6887C098" w14:textId="77777777" w:rsidR="009016DB" w:rsidRDefault="009016DB" w:rsidP="009016DB">
      <w:pPr>
        <w:pStyle w:val="Sinespaciado"/>
        <w:spacing w:line="480" w:lineRule="auto"/>
        <w:rPr>
          <w:color w:val="FF0000"/>
          <w:lang w:eastAsia="es-CO"/>
        </w:rPr>
      </w:pPr>
    </w:p>
    <w:p w14:paraId="3AF48300" w14:textId="77777777" w:rsidR="009016DB" w:rsidRDefault="009016DB" w:rsidP="009016DB">
      <w:pPr>
        <w:pStyle w:val="Sinespaciado"/>
        <w:spacing w:line="480" w:lineRule="auto"/>
        <w:rPr>
          <w:color w:val="FF0000"/>
          <w:lang w:eastAsia="es-CO"/>
        </w:rPr>
      </w:pPr>
    </w:p>
    <w:p w14:paraId="1666453F" w14:textId="7D501D98" w:rsidR="00884B67" w:rsidRDefault="008E2BB9" w:rsidP="008E2BB9">
      <w:pPr>
        <w:pStyle w:val="Sinespaciado"/>
        <w:spacing w:line="480" w:lineRule="auto"/>
        <w:ind w:firstLine="0"/>
        <w:rPr>
          <w:color w:val="FF0000"/>
          <w:lang w:eastAsia="es-CO"/>
        </w:rPr>
      </w:pPr>
      <w:r>
        <w:rPr>
          <w:noProof/>
          <w:color w:val="FF0000"/>
          <w:lang w:val="en-US"/>
        </w:rPr>
        <w:drawing>
          <wp:anchor distT="0" distB="0" distL="114300" distR="114300" simplePos="0" relativeHeight="251694080" behindDoc="0" locked="0" layoutInCell="1" allowOverlap="1" wp14:anchorId="2A1AEFFF" wp14:editId="058C51A0">
            <wp:simplePos x="0" y="0"/>
            <wp:positionH relativeFrom="margin">
              <wp:align>center</wp:align>
            </wp:positionH>
            <wp:positionV relativeFrom="paragraph">
              <wp:posOffset>1905</wp:posOffset>
            </wp:positionV>
            <wp:extent cx="3267075" cy="8858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707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48AA" w14:textId="43883669" w:rsidR="00884B67" w:rsidRDefault="00884B67" w:rsidP="008E2BB9">
      <w:pPr>
        <w:pStyle w:val="Sinespaciado"/>
        <w:spacing w:line="480" w:lineRule="auto"/>
        <w:ind w:firstLine="0"/>
        <w:rPr>
          <w:color w:val="FF0000"/>
          <w:lang w:eastAsia="es-CO"/>
        </w:rPr>
      </w:pPr>
    </w:p>
    <w:p w14:paraId="51527389" w14:textId="526D66E1" w:rsidR="009016DB" w:rsidRDefault="009016DB" w:rsidP="009016DB">
      <w:pPr>
        <w:pStyle w:val="Sinespaciado"/>
        <w:spacing w:line="480" w:lineRule="auto"/>
        <w:rPr>
          <w:color w:val="FF0000"/>
          <w:lang w:eastAsia="es-CO"/>
        </w:rPr>
      </w:pPr>
    </w:p>
    <w:p w14:paraId="722DC4BE" w14:textId="54905094" w:rsidR="009016DB" w:rsidRDefault="008E2BB9" w:rsidP="001010A2">
      <w:pPr>
        <w:pStyle w:val="Sinespaciado"/>
        <w:spacing w:line="480" w:lineRule="auto"/>
        <w:rPr>
          <w:color w:val="FF0000"/>
          <w:lang w:eastAsia="es-CO"/>
        </w:rPr>
      </w:pPr>
      <w:r>
        <w:rPr>
          <w:noProof/>
          <w:lang w:val="en-US"/>
        </w:rPr>
        <mc:AlternateContent>
          <mc:Choice Requires="wps">
            <w:drawing>
              <wp:anchor distT="0" distB="0" distL="114300" distR="114300" simplePos="0" relativeHeight="251755520" behindDoc="0" locked="0" layoutInCell="1" allowOverlap="1" wp14:anchorId="69AE6730" wp14:editId="7D25529C">
                <wp:simplePos x="0" y="0"/>
                <wp:positionH relativeFrom="margin">
                  <wp:align>center</wp:align>
                </wp:positionH>
                <wp:positionV relativeFrom="paragraph">
                  <wp:posOffset>7620</wp:posOffset>
                </wp:positionV>
                <wp:extent cx="3267075" cy="635"/>
                <wp:effectExtent l="0" t="0" r="9525" b="8255"/>
                <wp:wrapNone/>
                <wp:docPr id="27" name="Cuadro de texto 27"/>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15D1D7C3" w14:textId="28EE03B2" w:rsidR="000C4D4A" w:rsidRPr="00E344AC" w:rsidRDefault="000C4D4A" w:rsidP="00EE6F66">
                            <w:pPr>
                              <w:pStyle w:val="Descripcin"/>
                              <w:jc w:val="center"/>
                              <w:rPr>
                                <w:noProof/>
                                <w:color w:val="FF0000"/>
                                <w:sz w:val="24"/>
                              </w:rPr>
                            </w:pPr>
                            <w:bookmarkStart w:id="396" w:name="_Ref44880861"/>
                            <w:bookmarkStart w:id="397" w:name="_Toc44880911"/>
                            <w:bookmarkStart w:id="398" w:name="_Toc45116293"/>
                            <w:r>
                              <w:t xml:space="preserve">Ilustración </w:t>
                            </w:r>
                            <w:fldSimple w:instr=" SEQ Ilustración \* ARABIC ">
                              <w:r>
                                <w:rPr>
                                  <w:noProof/>
                                </w:rPr>
                                <w:t>27</w:t>
                              </w:r>
                            </w:fldSimple>
                            <w:bookmarkEnd w:id="396"/>
                            <w:r>
                              <w:t xml:space="preserve"> Extra PWM</w:t>
                            </w:r>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6730" id="Cuadro de texto 27" o:spid="_x0000_s1053" type="#_x0000_t202" style="position:absolute;left:0;text-align:left;margin-left:0;margin-top:.6pt;width:257.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" stroked="f">
                <v:textbox style="mso-fit-shape-to-text:t" inset="0,0,0,0">
                  <w:txbxContent>
                    <w:p w14:paraId="15D1D7C3" w14:textId="28EE03B2" w:rsidR="000C4D4A" w:rsidRPr="00E344AC" w:rsidRDefault="000C4D4A" w:rsidP="00EE6F66">
                      <w:pPr>
                        <w:pStyle w:val="Descripcin"/>
                        <w:jc w:val="center"/>
                        <w:rPr>
                          <w:noProof/>
                          <w:color w:val="FF0000"/>
                          <w:sz w:val="24"/>
                        </w:rPr>
                      </w:pPr>
                      <w:bookmarkStart w:id="399" w:name="_Ref44880861"/>
                      <w:bookmarkStart w:id="400" w:name="_Toc44880911"/>
                      <w:bookmarkStart w:id="401" w:name="_Toc45116293"/>
                      <w:r>
                        <w:t xml:space="preserve">Ilustración </w:t>
                      </w:r>
                      <w:fldSimple w:instr=" SEQ Ilustración \* ARABIC ">
                        <w:r>
                          <w:rPr>
                            <w:noProof/>
                          </w:rPr>
                          <w:t>27</w:t>
                        </w:r>
                      </w:fldSimple>
                      <w:bookmarkEnd w:id="399"/>
                      <w:r>
                        <w:t xml:space="preserve"> Extra PWM</w:t>
                      </w:r>
                      <w:bookmarkEnd w:id="400"/>
                      <w:bookmarkEnd w:id="401"/>
                    </w:p>
                  </w:txbxContent>
                </v:textbox>
                <w10:wrap anchorx="margin"/>
              </v:shape>
            </w:pict>
          </mc:Fallback>
        </mc:AlternateContent>
      </w:r>
    </w:p>
    <w:p w14:paraId="60E1AF19" w14:textId="77777777" w:rsidR="009016DB" w:rsidRPr="00C404B7" w:rsidRDefault="009016DB" w:rsidP="00EE6F66">
      <w:pPr>
        <w:pStyle w:val="Sinespaciado"/>
        <w:ind w:firstLine="0"/>
      </w:pPr>
    </w:p>
    <w:p w14:paraId="4D073882" w14:textId="77777777" w:rsidR="009016DB" w:rsidRDefault="009016DB" w:rsidP="009016DB">
      <w:pPr>
        <w:pStyle w:val="Ttulo3"/>
      </w:pPr>
      <w:bookmarkStart w:id="402" w:name="_Toc45116252"/>
      <w:proofErr w:type="spellStart"/>
      <w:r>
        <w:t>NeoPixel</w:t>
      </w:r>
      <w:bookmarkEnd w:id="402"/>
      <w:proofErr w:type="spellEnd"/>
    </w:p>
    <w:p w14:paraId="290FB8AE" w14:textId="71BCB944" w:rsidR="009016DB" w:rsidRDefault="009016DB" w:rsidP="009016DB">
      <w:pPr>
        <w:pStyle w:val="Sinespaciado"/>
        <w:spacing w:line="480" w:lineRule="auto"/>
        <w:rPr>
          <w:lang w:eastAsia="es-CO"/>
        </w:rPr>
      </w:pPr>
      <w:r>
        <w:t xml:space="preserve">Como parte visual se agregó esta categoría para controlar los </w:t>
      </w:r>
      <w:proofErr w:type="spellStart"/>
      <w:r>
        <w:t>NeoPixel</w:t>
      </w:r>
      <w:proofErr w:type="spellEnd"/>
      <w:r>
        <w:t xml:space="preserve">, </w:t>
      </w:r>
      <w:r>
        <w:rPr>
          <w:lang w:eastAsia="es-CO"/>
        </w:rPr>
        <w:t xml:space="preserve">estos son fabricados por </w:t>
      </w:r>
      <w:proofErr w:type="spellStart"/>
      <w:r>
        <w:rPr>
          <w:lang w:eastAsia="es-CO"/>
        </w:rPr>
        <w:t>Adafruit</w:t>
      </w:r>
      <w:proofErr w:type="spellEnd"/>
      <w:r>
        <w:rPr>
          <w:lang w:eastAsia="es-CO"/>
        </w:rPr>
        <w:t xml:space="preserve">, y son diodos LED de tipo 5050 con un controlador WS2812 integrado en cada píxel </w:t>
      </w:r>
      <w:sdt>
        <w:sdtPr>
          <w:rPr>
            <w:lang w:eastAsia="es-CO"/>
          </w:rPr>
          <w:id w:val="-101567315"/>
          <w:citation/>
        </w:sdtPr>
        <w:sdtContent>
          <w:r>
            <w:rPr>
              <w:lang w:eastAsia="es-CO"/>
            </w:rPr>
            <w:fldChar w:fldCharType="begin"/>
          </w:r>
          <w:r>
            <w:rPr>
              <w:lang w:eastAsia="es-CO"/>
            </w:rPr>
            <w:instrText xml:space="preserve"> CITATION Bri \l 9226 </w:instrText>
          </w:r>
          <w:r>
            <w:rPr>
              <w:lang w:eastAsia="es-CO"/>
            </w:rPr>
            <w:fldChar w:fldCharType="separate"/>
          </w:r>
          <w:r w:rsidR="00EA69B8">
            <w:rPr>
              <w:noProof/>
              <w:lang w:eastAsia="es-CO"/>
            </w:rPr>
            <w:t>(BricoGeek, s.f.)</w:t>
          </w:r>
          <w:r>
            <w:rPr>
              <w:lang w:eastAsia="es-CO"/>
            </w:rPr>
            <w:fldChar w:fldCharType="end"/>
          </w:r>
        </w:sdtContent>
      </w:sdt>
      <w:r>
        <w:rPr>
          <w:lang w:eastAsia="es-CO"/>
        </w:rPr>
        <w:t xml:space="preserve">, esto permite controlarlos mediante un solo hilo. </w:t>
      </w:r>
      <w:ins w:id="403" w:author="Diany Lorena Hincapie Melo" w:date="2020-07-08T11:45:00Z">
        <w:r w:rsidR="005C478D">
          <w:rPr>
            <w:lang w:eastAsia="es-CO"/>
          </w:rPr>
          <w:t>Cada led tiene un integrado que almacena 3 bytes que corresponde a los 3 colores RGB</w:t>
        </w:r>
      </w:ins>
      <w:ins w:id="404" w:author="Diany Lorena Hincapie Melo" w:date="2020-07-08T11:46:00Z">
        <w:r w:rsidR="005C478D">
          <w:rPr>
            <w:lang w:eastAsia="es-CO"/>
          </w:rPr>
          <w:t xml:space="preserve">, cuando un led recibe un flujo de bytes, almacena los últimos bytes recibidos y transmite los </w:t>
        </w:r>
        <w:r w:rsidR="005C478D">
          <w:rPr>
            <w:lang w:eastAsia="es-CO"/>
          </w:rPr>
          <w:lastRenderedPageBreak/>
          <w:t xml:space="preserve">que </w:t>
        </w:r>
      </w:ins>
      <w:ins w:id="405" w:author="Diany Lorena Hincapie Melo" w:date="2020-07-08T11:47:00Z">
        <w:r w:rsidR="005C478D">
          <w:rPr>
            <w:lang w:eastAsia="es-CO"/>
          </w:rPr>
          <w:t>contenía</w:t>
        </w:r>
      </w:ins>
      <w:ins w:id="406" w:author="Diany Lorena Hincapie Melo" w:date="2020-07-08T11:46:00Z">
        <w:r w:rsidR="005C478D">
          <w:rPr>
            <w:lang w:eastAsia="es-CO"/>
          </w:rPr>
          <w:t xml:space="preserve"> al siguiente Led, para lo </w:t>
        </w:r>
      </w:ins>
      <w:ins w:id="407" w:author="Diany Lorena Hincapie Melo" w:date="2020-07-08T11:47:00Z">
        <w:r w:rsidR="005C478D">
          <w:rPr>
            <w:lang w:eastAsia="es-CO"/>
          </w:rPr>
          <w:t>último</w:t>
        </w:r>
      </w:ins>
      <w:ins w:id="408" w:author="Diany Lorena Hincapie Melo" w:date="2020-07-08T11:46:00Z">
        <w:r w:rsidR="005C478D">
          <w:rPr>
            <w:lang w:eastAsia="es-CO"/>
          </w:rPr>
          <w:t xml:space="preserve"> </w:t>
        </w:r>
      </w:ins>
      <w:ins w:id="409" w:author="Diany Lorena Hincapie Melo" w:date="2020-07-08T11:47:00Z">
        <w:r w:rsidR="005C478D">
          <w:rPr>
            <w:lang w:eastAsia="es-CO"/>
          </w:rPr>
          <w:t xml:space="preserve">con una señal de </w:t>
        </w:r>
        <w:proofErr w:type="spellStart"/>
        <w:r w:rsidR="005C478D">
          <w:rPr>
            <w:lang w:eastAsia="es-CO"/>
          </w:rPr>
          <w:t>reset</w:t>
        </w:r>
        <w:proofErr w:type="spellEnd"/>
        <w:r w:rsidR="005C478D">
          <w:rPr>
            <w:lang w:eastAsia="es-CO"/>
          </w:rPr>
          <w:t xml:space="preserve"> cada Led muestra el ultimo valor almacenado </w:t>
        </w:r>
      </w:ins>
      <w:customXmlInsRangeStart w:id="410" w:author="Diany Lorena Hincapie Melo" w:date="2020-07-08T11:48:00Z"/>
      <w:sdt>
        <w:sdtPr>
          <w:rPr>
            <w:lang w:eastAsia="es-CO"/>
          </w:rPr>
          <w:id w:val="-731763639"/>
          <w:citation/>
        </w:sdtPr>
        <w:sdtContent>
          <w:customXmlInsRangeEnd w:id="410"/>
          <w:ins w:id="411" w:author="Diany Lorena Hincapie Melo" w:date="2020-07-08T11:48:00Z">
            <w:r w:rsidR="005C478D">
              <w:rPr>
                <w:lang w:eastAsia="es-CO"/>
              </w:rPr>
              <w:fldChar w:fldCharType="begin"/>
            </w:r>
            <w:r w:rsidR="005C478D">
              <w:rPr>
                <w:lang w:eastAsia="es-CO"/>
              </w:rPr>
              <w:instrText xml:space="preserve"> CITATION Lla16 \l 9226 </w:instrText>
            </w:r>
          </w:ins>
          <w:r w:rsidR="005C478D">
            <w:rPr>
              <w:lang w:eastAsia="es-CO"/>
            </w:rPr>
            <w:fldChar w:fldCharType="separate"/>
          </w:r>
          <w:r w:rsidR="00EA69B8">
            <w:rPr>
              <w:noProof/>
              <w:lang w:eastAsia="es-CO"/>
            </w:rPr>
            <w:t>(Llamas, 2016)</w:t>
          </w:r>
          <w:ins w:id="412" w:author="Diany Lorena Hincapie Melo" w:date="2020-07-08T11:48:00Z">
            <w:r w:rsidR="005C478D">
              <w:rPr>
                <w:lang w:eastAsia="es-CO"/>
              </w:rPr>
              <w:fldChar w:fldCharType="end"/>
            </w:r>
          </w:ins>
          <w:customXmlInsRangeStart w:id="413" w:author="Diany Lorena Hincapie Melo" w:date="2020-07-08T11:48:00Z"/>
        </w:sdtContent>
      </w:sdt>
      <w:customXmlInsRangeEnd w:id="413"/>
      <w:ins w:id="414" w:author="Diany Lorena Hincapie Melo" w:date="2020-07-08T11:48:00Z">
        <w:r w:rsidR="005C478D">
          <w:rPr>
            <w:lang w:eastAsia="es-CO"/>
          </w:rPr>
          <w:t>.</w:t>
        </w:r>
      </w:ins>
    </w:p>
    <w:p w14:paraId="7722D1BC" w14:textId="0B2B41DA" w:rsidR="005C478D" w:rsidRDefault="009016DB" w:rsidP="009016DB">
      <w:pPr>
        <w:pStyle w:val="Sinespaciado"/>
        <w:spacing w:line="480" w:lineRule="auto"/>
        <w:rPr>
          <w:ins w:id="415" w:author="Diany Lorena Hincapie Melo" w:date="2020-07-08T11:54:00Z"/>
          <w:lang w:eastAsia="es-CO"/>
        </w:rPr>
      </w:pPr>
      <w:r w:rsidRPr="009C57AB">
        <w:rPr>
          <w:lang w:eastAsia="es-CO"/>
        </w:rPr>
        <w:t xml:space="preserve">Ver </w:t>
      </w:r>
      <w:r w:rsidR="009C57AB">
        <w:rPr>
          <w:lang w:eastAsia="es-CO"/>
        </w:rPr>
        <w:fldChar w:fldCharType="begin"/>
      </w:r>
      <w:r w:rsidR="009C57AB">
        <w:rPr>
          <w:lang w:eastAsia="es-CO"/>
        </w:rPr>
        <w:instrText xml:space="preserve"> REF _Ref44880862 \h </w:instrText>
      </w:r>
      <w:r w:rsidR="009C57AB">
        <w:rPr>
          <w:lang w:eastAsia="es-CO"/>
        </w:rPr>
      </w:r>
      <w:r w:rsidR="009C57AB">
        <w:rPr>
          <w:lang w:eastAsia="es-CO"/>
        </w:rPr>
        <w:fldChar w:fldCharType="separate"/>
      </w:r>
      <w:r w:rsidR="000C4D4A">
        <w:t xml:space="preserve">Ilustración </w:t>
      </w:r>
      <w:r w:rsidR="000C4D4A">
        <w:rPr>
          <w:noProof/>
        </w:rPr>
        <w:t>28</w:t>
      </w:r>
      <w:r w:rsidR="009C57AB">
        <w:rPr>
          <w:lang w:eastAsia="es-CO"/>
        </w:rPr>
        <w:fldChar w:fldCharType="end"/>
      </w:r>
      <w:r w:rsidR="009C57AB">
        <w:rPr>
          <w:lang w:eastAsia="es-CO"/>
        </w:rPr>
        <w:t xml:space="preserve"> </w:t>
      </w:r>
      <w:r w:rsidRPr="009C57AB">
        <w:rPr>
          <w:lang w:eastAsia="es-CO"/>
        </w:rPr>
        <w:t>del importador,</w:t>
      </w:r>
      <w:ins w:id="416" w:author="Diany Lorena Hincapie Melo" w:date="2020-07-08T11:49:00Z">
        <w:r w:rsidR="005C478D">
          <w:rPr>
            <w:lang w:eastAsia="es-CO"/>
          </w:rPr>
          <w:t xml:space="preserve"> este bloque realiza la configuración inicial donde el usuario puede modificar el nombre de la varia</w:t>
        </w:r>
      </w:ins>
      <w:ins w:id="417" w:author="Diany Lorena Hincapie Melo" w:date="2020-07-08T11:50:00Z">
        <w:r w:rsidR="005C478D">
          <w:rPr>
            <w:lang w:eastAsia="es-CO"/>
          </w:rPr>
          <w:t>ble que predeterminado es “</w:t>
        </w:r>
        <w:proofErr w:type="spellStart"/>
        <w:r w:rsidR="005C478D">
          <w:rPr>
            <w:lang w:eastAsia="es-CO"/>
          </w:rPr>
          <w:t>neo_pixel</w:t>
        </w:r>
        <w:proofErr w:type="spellEnd"/>
        <w:r w:rsidR="005C478D">
          <w:rPr>
            <w:lang w:eastAsia="es-CO"/>
          </w:rPr>
          <w:t>” de igual forma puede seleccionar el pin para el control del dispositivo y la cantidad de pi</w:t>
        </w:r>
      </w:ins>
      <w:ins w:id="418" w:author="Diany Lorena Hincapie Melo" w:date="2020-07-08T11:51:00Z">
        <w:r w:rsidR="005C478D">
          <w:rPr>
            <w:lang w:eastAsia="es-CO"/>
          </w:rPr>
          <w:t>xeles que se tiene conectado, en este caso se usó un anillo con 24 pixeles,</w:t>
        </w:r>
      </w:ins>
      <w:r w:rsidRPr="009C57AB">
        <w:rPr>
          <w:lang w:eastAsia="es-CO"/>
        </w:rPr>
        <w:t xml:space="preserve"> ver </w:t>
      </w:r>
      <w:r w:rsidR="009C57AB">
        <w:rPr>
          <w:lang w:eastAsia="es-CO"/>
        </w:rPr>
        <w:fldChar w:fldCharType="begin"/>
      </w:r>
      <w:r w:rsidR="009C57AB">
        <w:rPr>
          <w:lang w:eastAsia="es-CO"/>
        </w:rPr>
        <w:instrText xml:space="preserve"> REF _Ref44880863 \h </w:instrText>
      </w:r>
      <w:r w:rsidR="009C57AB">
        <w:rPr>
          <w:lang w:eastAsia="es-CO"/>
        </w:rPr>
      </w:r>
      <w:r w:rsidR="009C57AB">
        <w:rPr>
          <w:lang w:eastAsia="es-CO"/>
        </w:rPr>
        <w:fldChar w:fldCharType="separate"/>
      </w:r>
      <w:r w:rsidR="000C4D4A">
        <w:t xml:space="preserve">Ilustración </w:t>
      </w:r>
      <w:r w:rsidR="000C4D4A">
        <w:rPr>
          <w:noProof/>
        </w:rPr>
        <w:t>29</w:t>
      </w:r>
      <w:r w:rsidR="009C57AB">
        <w:rPr>
          <w:lang w:eastAsia="es-CO"/>
        </w:rPr>
        <w:fldChar w:fldCharType="end"/>
      </w:r>
      <w:r w:rsidR="009C57AB">
        <w:rPr>
          <w:lang w:eastAsia="es-CO"/>
        </w:rPr>
        <w:t xml:space="preserve"> </w:t>
      </w:r>
      <w:r w:rsidRPr="009C57AB">
        <w:rPr>
          <w:lang w:eastAsia="es-CO"/>
        </w:rPr>
        <w:t>del funcional</w:t>
      </w:r>
      <w:ins w:id="419" w:author="Diany Lorena Hincapie Melo" w:date="2020-07-08T11:51:00Z">
        <w:r w:rsidR="005C478D">
          <w:rPr>
            <w:lang w:eastAsia="es-CO"/>
          </w:rPr>
          <w:t>, este bloque configura el color a</w:t>
        </w:r>
      </w:ins>
      <w:ins w:id="420" w:author="Diany Lorena Hincapie Melo" w:date="2020-07-08T11:52:00Z">
        <w:r w:rsidR="005C478D">
          <w:rPr>
            <w:lang w:eastAsia="es-CO"/>
          </w:rPr>
          <w:t xml:space="preserve"> un pixel, por tanto, el usuario puede indicarle el color que desea configurar y asignarle ese color a un pixel, la entrada es</w:t>
        </w:r>
      </w:ins>
      <w:ins w:id="421" w:author="Diany Lorena Hincapie Melo" w:date="2020-07-08T11:53:00Z">
        <w:r w:rsidR="005C478D">
          <w:rPr>
            <w:lang w:eastAsia="es-CO"/>
          </w:rPr>
          <w:t xml:space="preserve"> la variable creada con el bloque importador,</w:t>
        </w:r>
      </w:ins>
      <w:r w:rsidRPr="009C57AB">
        <w:rPr>
          <w:lang w:eastAsia="es-CO"/>
        </w:rPr>
        <w:t xml:space="preserve"> y la </w:t>
      </w:r>
      <w:r w:rsidR="009C57AB">
        <w:rPr>
          <w:lang w:eastAsia="es-CO"/>
        </w:rPr>
        <w:fldChar w:fldCharType="begin"/>
      </w:r>
      <w:r w:rsidR="009C57AB">
        <w:rPr>
          <w:lang w:eastAsia="es-CO"/>
        </w:rPr>
        <w:instrText xml:space="preserve"> REF _Ref44880864 \h </w:instrText>
      </w:r>
      <w:r w:rsidR="009C57AB">
        <w:rPr>
          <w:lang w:eastAsia="es-CO"/>
        </w:rPr>
      </w:r>
      <w:r w:rsidR="009C57AB">
        <w:rPr>
          <w:lang w:eastAsia="es-CO"/>
        </w:rPr>
        <w:fldChar w:fldCharType="separate"/>
      </w:r>
      <w:r w:rsidR="000C4D4A">
        <w:t xml:space="preserve">Ilustración </w:t>
      </w:r>
      <w:r w:rsidR="000C4D4A">
        <w:rPr>
          <w:noProof/>
        </w:rPr>
        <w:t>30</w:t>
      </w:r>
      <w:r w:rsidR="009C57AB">
        <w:rPr>
          <w:lang w:eastAsia="es-CO"/>
        </w:rPr>
        <w:fldChar w:fldCharType="end"/>
      </w:r>
      <w:r w:rsidR="009C57AB">
        <w:rPr>
          <w:lang w:eastAsia="es-CO"/>
        </w:rPr>
        <w:t xml:space="preserve"> </w:t>
      </w:r>
      <w:r w:rsidRPr="009C57AB">
        <w:rPr>
          <w:lang w:eastAsia="es-CO"/>
        </w:rPr>
        <w:t xml:space="preserve">del extra del </w:t>
      </w:r>
      <w:proofErr w:type="spellStart"/>
      <w:r w:rsidRPr="009C57AB">
        <w:rPr>
          <w:lang w:eastAsia="es-CO"/>
        </w:rPr>
        <w:t>NeoPixel</w:t>
      </w:r>
      <w:proofErr w:type="spellEnd"/>
      <w:ins w:id="422" w:author="Diany Lorena Hincapie Melo" w:date="2020-07-08T11:53:00Z">
        <w:r w:rsidR="005C478D">
          <w:rPr>
            <w:lang w:eastAsia="es-CO"/>
          </w:rPr>
          <w:t xml:space="preserve">, este bloque es el encargado de realizar el </w:t>
        </w:r>
        <w:proofErr w:type="spellStart"/>
        <w:r w:rsidR="005C478D">
          <w:rPr>
            <w:lang w:eastAsia="es-CO"/>
          </w:rPr>
          <w:t>reset</w:t>
        </w:r>
        <w:proofErr w:type="spellEnd"/>
        <w:r w:rsidR="005C478D">
          <w:rPr>
            <w:lang w:eastAsia="es-CO"/>
          </w:rPr>
          <w:t>, sin este bloque, las configuracione</w:t>
        </w:r>
      </w:ins>
      <w:ins w:id="423" w:author="Diany Lorena Hincapie Melo" w:date="2020-07-08T11:54:00Z">
        <w:r w:rsidR="005C478D">
          <w:rPr>
            <w:lang w:eastAsia="es-CO"/>
          </w:rPr>
          <w:t xml:space="preserve">s realizadas en el bloque funcional no se verán reflejadas en el dispositivo </w:t>
        </w:r>
        <w:proofErr w:type="spellStart"/>
        <w:r w:rsidR="005C478D">
          <w:rPr>
            <w:lang w:eastAsia="es-CO"/>
          </w:rPr>
          <w:t>NeoPixel</w:t>
        </w:r>
      </w:ins>
      <w:proofErr w:type="spellEnd"/>
      <w:r w:rsidRPr="009C57AB">
        <w:rPr>
          <w:lang w:eastAsia="es-CO"/>
        </w:rPr>
        <w:t>.</w:t>
      </w:r>
    </w:p>
    <w:p w14:paraId="5B2CC2CD" w14:textId="05C1CEAF" w:rsidR="009016DB" w:rsidRPr="009C57AB" w:rsidRDefault="009016DB" w:rsidP="009016DB">
      <w:pPr>
        <w:pStyle w:val="Sinespaciado"/>
        <w:spacing w:line="480" w:lineRule="auto"/>
        <w:rPr>
          <w:lang w:eastAsia="es-CO"/>
        </w:rPr>
      </w:pPr>
    </w:p>
    <w:p w14:paraId="5F3A1946" w14:textId="77777777" w:rsidR="009016DB" w:rsidRDefault="00EE6F66" w:rsidP="009016DB">
      <w:pPr>
        <w:pStyle w:val="Sinespaciado"/>
        <w:spacing w:line="480" w:lineRule="auto"/>
        <w:ind w:left="1065" w:firstLine="0"/>
        <w:rPr>
          <w:color w:val="FF0000"/>
          <w:lang w:eastAsia="es-CO"/>
        </w:rPr>
      </w:pPr>
      <w:r>
        <w:rPr>
          <w:noProof/>
          <w:lang w:val="en-US"/>
        </w:rPr>
        <mc:AlternateContent>
          <mc:Choice Requires="wps">
            <w:drawing>
              <wp:anchor distT="0" distB="0" distL="114300" distR="114300" simplePos="0" relativeHeight="251757568" behindDoc="0" locked="0" layoutInCell="1" allowOverlap="1" wp14:anchorId="5D5FD821" wp14:editId="40F3507E">
                <wp:simplePos x="0" y="0"/>
                <wp:positionH relativeFrom="column">
                  <wp:posOffset>-7620</wp:posOffset>
                </wp:positionH>
                <wp:positionV relativeFrom="paragraph">
                  <wp:posOffset>1494790</wp:posOffset>
                </wp:positionV>
                <wp:extent cx="561022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B878131" w14:textId="3B78B79A" w:rsidR="000C4D4A" w:rsidRPr="006239A1" w:rsidRDefault="000C4D4A" w:rsidP="00EE6F66">
                            <w:pPr>
                              <w:pStyle w:val="Descripcin"/>
                              <w:jc w:val="center"/>
                              <w:rPr>
                                <w:noProof/>
                                <w:color w:val="FF0000"/>
                                <w:sz w:val="24"/>
                              </w:rPr>
                            </w:pPr>
                            <w:bookmarkStart w:id="424" w:name="_Ref44880862"/>
                            <w:bookmarkStart w:id="425" w:name="_Toc44880912"/>
                            <w:bookmarkStart w:id="426" w:name="_Toc45116294"/>
                            <w:r>
                              <w:t xml:space="preserve">Ilustración </w:t>
                            </w:r>
                            <w:fldSimple w:instr=" SEQ Ilustración \* ARABIC ">
                              <w:r>
                                <w:rPr>
                                  <w:noProof/>
                                </w:rPr>
                                <w:t>28</w:t>
                              </w:r>
                            </w:fldSimple>
                            <w:bookmarkEnd w:id="424"/>
                            <w:r>
                              <w:t xml:space="preserve"> Importador </w:t>
                            </w:r>
                            <w:proofErr w:type="spellStart"/>
                            <w:r>
                              <w:t>NeoPixel</w:t>
                            </w:r>
                            <w:bookmarkEnd w:id="425"/>
                            <w:bookmarkEnd w:id="4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FD821" id="Cuadro de texto 28" o:spid="_x0000_s1054" type="#_x0000_t202" style="position:absolute;left:0;text-align:left;margin-left:-.6pt;margin-top:117.7pt;width:441.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" stroked="f">
                <v:textbox style="mso-fit-shape-to-text:t" inset="0,0,0,0">
                  <w:txbxContent>
                    <w:p w14:paraId="2B878131" w14:textId="3B78B79A" w:rsidR="000C4D4A" w:rsidRPr="006239A1" w:rsidRDefault="000C4D4A" w:rsidP="00EE6F66">
                      <w:pPr>
                        <w:pStyle w:val="Descripcin"/>
                        <w:jc w:val="center"/>
                        <w:rPr>
                          <w:noProof/>
                          <w:color w:val="FF0000"/>
                          <w:sz w:val="24"/>
                        </w:rPr>
                      </w:pPr>
                      <w:bookmarkStart w:id="427" w:name="_Ref44880862"/>
                      <w:bookmarkStart w:id="428" w:name="_Toc44880912"/>
                      <w:bookmarkStart w:id="429" w:name="_Toc45116294"/>
                      <w:r>
                        <w:t xml:space="preserve">Ilustración </w:t>
                      </w:r>
                      <w:fldSimple w:instr=" SEQ Ilustración \* ARABIC ">
                        <w:r>
                          <w:rPr>
                            <w:noProof/>
                          </w:rPr>
                          <w:t>28</w:t>
                        </w:r>
                      </w:fldSimple>
                      <w:bookmarkEnd w:id="427"/>
                      <w:r>
                        <w:t xml:space="preserve"> Importador </w:t>
                      </w:r>
                      <w:proofErr w:type="spellStart"/>
                      <w:r>
                        <w:t>NeoPixel</w:t>
                      </w:r>
                      <w:bookmarkEnd w:id="428"/>
                      <w:bookmarkEnd w:id="429"/>
                      <w:proofErr w:type="spellEnd"/>
                    </w:p>
                  </w:txbxContent>
                </v:textbox>
              </v:shape>
            </w:pict>
          </mc:Fallback>
        </mc:AlternateContent>
      </w:r>
      <w:r w:rsidR="009016DB">
        <w:rPr>
          <w:noProof/>
          <w:color w:val="FF0000"/>
          <w:lang w:val="en-US"/>
        </w:rPr>
        <w:drawing>
          <wp:anchor distT="0" distB="0" distL="114300" distR="114300" simplePos="0" relativeHeight="251682816" behindDoc="0" locked="0" layoutInCell="1" allowOverlap="1" wp14:anchorId="4F5D6244" wp14:editId="4C8FA152">
            <wp:simplePos x="0" y="0"/>
            <wp:positionH relativeFrom="margin">
              <wp:align>right</wp:align>
            </wp:positionH>
            <wp:positionV relativeFrom="paragraph">
              <wp:posOffset>170815</wp:posOffset>
            </wp:positionV>
            <wp:extent cx="5610225" cy="1266825"/>
            <wp:effectExtent l="0" t="0" r="9525" b="952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8745C" w14:textId="77777777" w:rsidR="009016DB" w:rsidRDefault="009016DB" w:rsidP="009016DB">
      <w:pPr>
        <w:pStyle w:val="Sinespaciado"/>
        <w:spacing w:line="480" w:lineRule="auto"/>
        <w:ind w:left="1065" w:firstLine="0"/>
        <w:rPr>
          <w:color w:val="FF0000"/>
          <w:lang w:eastAsia="es-CO"/>
        </w:rPr>
      </w:pPr>
    </w:p>
    <w:p w14:paraId="3AC4D6C6" w14:textId="77777777" w:rsidR="009016DB" w:rsidRDefault="009016DB" w:rsidP="009016DB">
      <w:pPr>
        <w:pStyle w:val="Sinespaciado"/>
        <w:spacing w:line="480" w:lineRule="auto"/>
        <w:ind w:left="1065" w:firstLine="0"/>
        <w:rPr>
          <w:color w:val="FF0000"/>
          <w:lang w:eastAsia="es-CO"/>
        </w:rPr>
      </w:pPr>
    </w:p>
    <w:p w14:paraId="2C702C3E" w14:textId="77777777" w:rsidR="009016DB" w:rsidRDefault="009016DB" w:rsidP="009016DB">
      <w:pPr>
        <w:pStyle w:val="Sinespaciado"/>
        <w:spacing w:line="480" w:lineRule="auto"/>
        <w:ind w:left="1065" w:firstLine="0"/>
        <w:rPr>
          <w:color w:val="FF0000"/>
          <w:lang w:eastAsia="es-CO"/>
        </w:rPr>
      </w:pPr>
    </w:p>
    <w:p w14:paraId="665E16D8" w14:textId="77777777" w:rsidR="009016DB" w:rsidRDefault="009016DB" w:rsidP="009016DB">
      <w:pPr>
        <w:pStyle w:val="Sinespaciado"/>
        <w:spacing w:line="480" w:lineRule="auto"/>
        <w:ind w:left="1065" w:firstLine="0"/>
        <w:rPr>
          <w:lang w:eastAsia="es-CO"/>
        </w:rPr>
      </w:pPr>
    </w:p>
    <w:p w14:paraId="429F51E2" w14:textId="6B9A6EF4" w:rsidR="009016DB" w:rsidRDefault="009C57AB"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59616" behindDoc="0" locked="0" layoutInCell="1" allowOverlap="1" wp14:anchorId="1E9F81FA" wp14:editId="2E943E8A">
                <wp:simplePos x="0" y="0"/>
                <wp:positionH relativeFrom="column">
                  <wp:posOffset>0</wp:posOffset>
                </wp:positionH>
                <wp:positionV relativeFrom="paragraph">
                  <wp:posOffset>1199515</wp:posOffset>
                </wp:positionV>
                <wp:extent cx="56007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6FEB028E" w14:textId="68281933" w:rsidR="000C4D4A" w:rsidRPr="00194675" w:rsidRDefault="000C4D4A" w:rsidP="009C57AB">
                            <w:pPr>
                              <w:pStyle w:val="Descripcin"/>
                              <w:jc w:val="center"/>
                              <w:rPr>
                                <w:noProof/>
                                <w:sz w:val="24"/>
                              </w:rPr>
                            </w:pPr>
                            <w:bookmarkStart w:id="430" w:name="_Ref44880863"/>
                            <w:bookmarkStart w:id="431" w:name="_Toc44880913"/>
                            <w:bookmarkStart w:id="432" w:name="_Toc45116295"/>
                            <w:r>
                              <w:t xml:space="preserve">Ilustración </w:t>
                            </w:r>
                            <w:fldSimple w:instr=" SEQ Ilustración \* ARABIC ">
                              <w:r>
                                <w:rPr>
                                  <w:noProof/>
                                </w:rPr>
                                <w:t>29</w:t>
                              </w:r>
                            </w:fldSimple>
                            <w:bookmarkEnd w:id="430"/>
                            <w:r>
                              <w:t xml:space="preserve"> Funcional </w:t>
                            </w:r>
                            <w:proofErr w:type="spellStart"/>
                            <w:r>
                              <w:t>NeoPixel</w:t>
                            </w:r>
                            <w:bookmarkEnd w:id="431"/>
                            <w:bookmarkEnd w:id="4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F81FA" id="Cuadro de texto 29" o:spid="_x0000_s1055" type="#_x0000_t202" style="position:absolute;left:0;text-align:left;margin-left:0;margin-top:94.45pt;width:4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" stroked="f">
                <v:textbox style="mso-fit-shape-to-text:t" inset="0,0,0,0">
                  <w:txbxContent>
                    <w:p w14:paraId="6FEB028E" w14:textId="68281933" w:rsidR="000C4D4A" w:rsidRPr="00194675" w:rsidRDefault="000C4D4A" w:rsidP="009C57AB">
                      <w:pPr>
                        <w:pStyle w:val="Descripcin"/>
                        <w:jc w:val="center"/>
                        <w:rPr>
                          <w:noProof/>
                          <w:sz w:val="24"/>
                        </w:rPr>
                      </w:pPr>
                      <w:bookmarkStart w:id="433" w:name="_Ref44880863"/>
                      <w:bookmarkStart w:id="434" w:name="_Toc44880913"/>
                      <w:bookmarkStart w:id="435" w:name="_Toc45116295"/>
                      <w:r>
                        <w:t xml:space="preserve">Ilustración </w:t>
                      </w:r>
                      <w:fldSimple w:instr=" SEQ Ilustración \* ARABIC ">
                        <w:r>
                          <w:rPr>
                            <w:noProof/>
                          </w:rPr>
                          <w:t>29</w:t>
                        </w:r>
                      </w:fldSimple>
                      <w:bookmarkEnd w:id="433"/>
                      <w:r>
                        <w:t xml:space="preserve"> Funcional </w:t>
                      </w:r>
                      <w:proofErr w:type="spellStart"/>
                      <w:r>
                        <w:t>NeoPixel</w:t>
                      </w:r>
                      <w:bookmarkEnd w:id="434"/>
                      <w:bookmarkEnd w:id="435"/>
                      <w:proofErr w:type="spellEnd"/>
                    </w:p>
                  </w:txbxContent>
                </v:textbox>
              </v:shape>
            </w:pict>
          </mc:Fallback>
        </mc:AlternateContent>
      </w:r>
      <w:r w:rsidR="00EE6F66">
        <w:rPr>
          <w:noProof/>
          <w:lang w:val="en-US"/>
        </w:rPr>
        <w:drawing>
          <wp:anchor distT="0" distB="0" distL="114300" distR="114300" simplePos="0" relativeHeight="251683840" behindDoc="0" locked="0" layoutInCell="1" allowOverlap="1" wp14:anchorId="1864B1E7" wp14:editId="6A09A5CF">
            <wp:simplePos x="0" y="0"/>
            <wp:positionH relativeFrom="margin">
              <wp:align>left</wp:align>
            </wp:positionH>
            <wp:positionV relativeFrom="paragraph">
              <wp:posOffset>199390</wp:posOffset>
            </wp:positionV>
            <wp:extent cx="5600700" cy="942975"/>
            <wp:effectExtent l="0" t="0" r="0" b="952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516C7" w14:textId="77777777" w:rsidR="009016DB" w:rsidRDefault="009016DB" w:rsidP="009016DB">
      <w:pPr>
        <w:pStyle w:val="Sinespaciado"/>
        <w:spacing w:line="480" w:lineRule="auto"/>
        <w:ind w:left="1065" w:firstLine="0"/>
        <w:rPr>
          <w:lang w:eastAsia="es-CO"/>
        </w:rPr>
      </w:pPr>
    </w:p>
    <w:p w14:paraId="4517BBAA" w14:textId="77777777" w:rsidR="009016DB" w:rsidRDefault="009016DB" w:rsidP="009016DB">
      <w:pPr>
        <w:pStyle w:val="Sinespaciado"/>
        <w:spacing w:line="480" w:lineRule="auto"/>
        <w:ind w:left="1065" w:firstLine="0"/>
        <w:rPr>
          <w:lang w:eastAsia="es-CO"/>
        </w:rPr>
      </w:pPr>
    </w:p>
    <w:p w14:paraId="3A874DD6" w14:textId="77777777" w:rsidR="009016DB" w:rsidRDefault="009016DB" w:rsidP="009016DB">
      <w:pPr>
        <w:pStyle w:val="Sinespaciado"/>
        <w:spacing w:line="480" w:lineRule="auto"/>
        <w:ind w:left="1065" w:firstLine="0"/>
        <w:rPr>
          <w:lang w:eastAsia="es-CO"/>
        </w:rPr>
      </w:pPr>
    </w:p>
    <w:p w14:paraId="73C1E5DA" w14:textId="3F70211F" w:rsidR="009016DB" w:rsidRDefault="009016DB" w:rsidP="009016DB">
      <w:pPr>
        <w:pStyle w:val="Sinespaciado"/>
        <w:spacing w:line="480" w:lineRule="auto"/>
        <w:ind w:left="1065" w:firstLine="0"/>
        <w:rPr>
          <w:lang w:eastAsia="es-CO"/>
        </w:rPr>
      </w:pPr>
    </w:p>
    <w:p w14:paraId="4BB3768E" w14:textId="3ED80CB0" w:rsidR="001010A2" w:rsidRDefault="001010A2" w:rsidP="009016DB">
      <w:pPr>
        <w:pStyle w:val="Sinespaciado"/>
        <w:spacing w:line="480" w:lineRule="auto"/>
        <w:ind w:left="1065" w:firstLine="0"/>
        <w:rPr>
          <w:lang w:eastAsia="es-CO"/>
        </w:rPr>
      </w:pPr>
    </w:p>
    <w:p w14:paraId="016B9362" w14:textId="77777777" w:rsidR="001010A2" w:rsidRDefault="001010A2" w:rsidP="009016DB">
      <w:pPr>
        <w:pStyle w:val="Sinespaciado"/>
        <w:spacing w:line="480" w:lineRule="auto"/>
        <w:ind w:left="1065" w:firstLine="0"/>
        <w:rPr>
          <w:lang w:eastAsia="es-CO"/>
        </w:rPr>
      </w:pPr>
    </w:p>
    <w:p w14:paraId="709BD799" w14:textId="4FF68878" w:rsidR="009016DB" w:rsidRDefault="009C57AB" w:rsidP="009016DB">
      <w:pPr>
        <w:pStyle w:val="Sinespaciado"/>
        <w:spacing w:line="480" w:lineRule="auto"/>
        <w:ind w:left="1065" w:firstLine="0"/>
        <w:rPr>
          <w:lang w:eastAsia="es-CO"/>
        </w:rPr>
      </w:pPr>
      <w:r>
        <w:rPr>
          <w:noProof/>
          <w:lang w:val="en-US"/>
        </w:rPr>
        <w:lastRenderedPageBreak/>
        <mc:AlternateContent>
          <mc:Choice Requires="wps">
            <w:drawing>
              <wp:anchor distT="0" distB="0" distL="114300" distR="114300" simplePos="0" relativeHeight="251761664" behindDoc="0" locked="0" layoutInCell="1" allowOverlap="1" wp14:anchorId="3FDE321E" wp14:editId="13FD169B">
                <wp:simplePos x="0" y="0"/>
                <wp:positionH relativeFrom="column">
                  <wp:posOffset>710565</wp:posOffset>
                </wp:positionH>
                <wp:positionV relativeFrom="paragraph">
                  <wp:posOffset>942340</wp:posOffset>
                </wp:positionV>
                <wp:extent cx="419100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24FE40B1" w14:textId="3584226E" w:rsidR="000C4D4A" w:rsidRPr="000760C7" w:rsidRDefault="000C4D4A" w:rsidP="009C57AB">
                            <w:pPr>
                              <w:pStyle w:val="Descripcin"/>
                              <w:jc w:val="center"/>
                              <w:rPr>
                                <w:noProof/>
                                <w:sz w:val="24"/>
                              </w:rPr>
                            </w:pPr>
                            <w:bookmarkStart w:id="436" w:name="_Ref44880864"/>
                            <w:bookmarkStart w:id="437" w:name="_Toc44880914"/>
                            <w:bookmarkStart w:id="438" w:name="_Toc45116296"/>
                            <w:r>
                              <w:t xml:space="preserve">Ilustración </w:t>
                            </w:r>
                            <w:fldSimple w:instr=" SEQ Ilustración \* ARABIC ">
                              <w:r>
                                <w:rPr>
                                  <w:noProof/>
                                </w:rPr>
                                <w:t>30</w:t>
                              </w:r>
                            </w:fldSimple>
                            <w:bookmarkEnd w:id="436"/>
                            <w:r>
                              <w:t xml:space="preserve"> Extra </w:t>
                            </w:r>
                            <w:proofErr w:type="spellStart"/>
                            <w:r>
                              <w:t>NeoPixel</w:t>
                            </w:r>
                            <w:bookmarkEnd w:id="437"/>
                            <w:bookmarkEnd w:id="4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321E" id="Cuadro de texto 30" o:spid="_x0000_s1056" type="#_x0000_t202" style="position:absolute;left:0;text-align:left;margin-left:55.95pt;margin-top:74.2pt;width:330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" stroked="f">
                <v:textbox style="mso-fit-shape-to-text:t" inset="0,0,0,0">
                  <w:txbxContent>
                    <w:p w14:paraId="24FE40B1" w14:textId="3584226E" w:rsidR="000C4D4A" w:rsidRPr="000760C7" w:rsidRDefault="000C4D4A" w:rsidP="009C57AB">
                      <w:pPr>
                        <w:pStyle w:val="Descripcin"/>
                        <w:jc w:val="center"/>
                        <w:rPr>
                          <w:noProof/>
                          <w:sz w:val="24"/>
                        </w:rPr>
                      </w:pPr>
                      <w:bookmarkStart w:id="439" w:name="_Ref44880864"/>
                      <w:bookmarkStart w:id="440" w:name="_Toc44880914"/>
                      <w:bookmarkStart w:id="441" w:name="_Toc45116296"/>
                      <w:r>
                        <w:t xml:space="preserve">Ilustración </w:t>
                      </w:r>
                      <w:fldSimple w:instr=" SEQ Ilustración \* ARABIC ">
                        <w:r>
                          <w:rPr>
                            <w:noProof/>
                          </w:rPr>
                          <w:t>30</w:t>
                        </w:r>
                      </w:fldSimple>
                      <w:bookmarkEnd w:id="439"/>
                      <w:r>
                        <w:t xml:space="preserve"> Extra </w:t>
                      </w:r>
                      <w:proofErr w:type="spellStart"/>
                      <w:r>
                        <w:t>NeoPixel</w:t>
                      </w:r>
                      <w:bookmarkEnd w:id="440"/>
                      <w:bookmarkEnd w:id="441"/>
                      <w:proofErr w:type="spellEnd"/>
                    </w:p>
                  </w:txbxContent>
                </v:textbox>
              </v:shape>
            </w:pict>
          </mc:Fallback>
        </mc:AlternateContent>
      </w:r>
      <w:r w:rsidR="00EE6F66">
        <w:rPr>
          <w:noProof/>
          <w:lang w:val="en-US"/>
        </w:rPr>
        <w:drawing>
          <wp:anchor distT="0" distB="0" distL="114300" distR="114300" simplePos="0" relativeHeight="251684864" behindDoc="0" locked="0" layoutInCell="1" allowOverlap="1" wp14:anchorId="0F2AED90" wp14:editId="7CE86E59">
            <wp:simplePos x="0" y="0"/>
            <wp:positionH relativeFrom="margin">
              <wp:align>center</wp:align>
            </wp:positionH>
            <wp:positionV relativeFrom="paragraph">
              <wp:posOffset>8890</wp:posOffset>
            </wp:positionV>
            <wp:extent cx="4191000" cy="8763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B0F15" w14:textId="77777777" w:rsidR="009016DB" w:rsidRDefault="009016DB" w:rsidP="009016DB">
      <w:pPr>
        <w:pStyle w:val="Sinespaciado"/>
        <w:spacing w:line="480" w:lineRule="auto"/>
        <w:ind w:left="1065" w:firstLine="0"/>
        <w:rPr>
          <w:lang w:eastAsia="es-CO"/>
        </w:rPr>
      </w:pPr>
    </w:p>
    <w:p w14:paraId="2E6E4DE8" w14:textId="77777777" w:rsidR="009016DB" w:rsidRDefault="009016DB" w:rsidP="009016DB">
      <w:pPr>
        <w:pStyle w:val="Sinespaciado"/>
        <w:spacing w:line="480" w:lineRule="auto"/>
        <w:ind w:left="1065" w:firstLine="0"/>
        <w:rPr>
          <w:lang w:eastAsia="es-CO"/>
        </w:rPr>
      </w:pPr>
    </w:p>
    <w:p w14:paraId="58AF7660" w14:textId="77777777" w:rsidR="009016DB" w:rsidRDefault="009016DB" w:rsidP="00EE6F66">
      <w:pPr>
        <w:pStyle w:val="Sinespaciado"/>
        <w:spacing w:line="480" w:lineRule="auto"/>
        <w:ind w:firstLine="0"/>
        <w:rPr>
          <w:lang w:eastAsia="es-CO"/>
        </w:rPr>
      </w:pPr>
    </w:p>
    <w:p w14:paraId="5E5D2A73" w14:textId="77777777" w:rsidR="009016DB" w:rsidRDefault="009016DB" w:rsidP="009016DB">
      <w:pPr>
        <w:pStyle w:val="Ttulo3"/>
        <w:rPr>
          <w:lang w:eastAsia="es-CO"/>
        </w:rPr>
      </w:pPr>
      <w:bookmarkStart w:id="442" w:name="_Toc45116253"/>
      <w:r>
        <w:rPr>
          <w:lang w:eastAsia="es-CO"/>
        </w:rPr>
        <w:t>Tiempo</w:t>
      </w:r>
      <w:bookmarkEnd w:id="442"/>
    </w:p>
    <w:p w14:paraId="373254FF" w14:textId="77777777" w:rsidR="009016DB" w:rsidRDefault="009016DB" w:rsidP="009016DB">
      <w:pPr>
        <w:pStyle w:val="Sinespaciado"/>
        <w:spacing w:line="480" w:lineRule="auto"/>
      </w:pPr>
      <w:r>
        <w:t>En la música el tiempo es una parte importante, para lo cual, la categoría tiempo cuenta con bloques de retrasos, además de ello tiene bloques para funcionalidades de tiempo real y bloques con funcionalidades de crear interrupciones por tiempo.</w:t>
      </w:r>
    </w:p>
    <w:p w14:paraId="20F37E99" w14:textId="05159AC9" w:rsidR="009016DB" w:rsidRPr="009C57A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_Ref44880865 \h </w:instrText>
      </w:r>
      <w:r w:rsidR="009C57AB">
        <w:rPr>
          <w:lang w:eastAsia="es-CO"/>
        </w:rPr>
      </w:r>
      <w:r w:rsidR="009C57AB">
        <w:rPr>
          <w:lang w:eastAsia="es-CO"/>
        </w:rPr>
        <w:fldChar w:fldCharType="separate"/>
      </w:r>
      <w:r w:rsidR="000C4D4A">
        <w:t xml:space="preserve">Ilustración </w:t>
      </w:r>
      <w:r w:rsidR="000C4D4A">
        <w:rPr>
          <w:noProof/>
        </w:rPr>
        <w:t>31</w:t>
      </w:r>
      <w:r w:rsidR="009C57AB">
        <w:rPr>
          <w:lang w:eastAsia="es-CO"/>
        </w:rPr>
        <w:fldChar w:fldCharType="end"/>
      </w:r>
      <w:r w:rsidR="009C57AB">
        <w:rPr>
          <w:lang w:eastAsia="es-CO"/>
        </w:rPr>
        <w:t xml:space="preserve"> </w:t>
      </w:r>
      <w:r w:rsidRPr="009C57AB">
        <w:rPr>
          <w:lang w:eastAsia="es-CO"/>
        </w:rPr>
        <w:t>del funcional para un tiempo de retraso.</w:t>
      </w:r>
    </w:p>
    <w:p w14:paraId="384C83C2" w14:textId="6C405D51" w:rsidR="009016DB" w:rsidRPr="00473655" w:rsidRDefault="009C57AB" w:rsidP="009016DB">
      <w:pPr>
        <w:pStyle w:val="Sinespaciado"/>
        <w:spacing w:line="480" w:lineRule="auto"/>
        <w:rPr>
          <w:color w:val="FF0000"/>
          <w:lang w:eastAsia="es-CO"/>
        </w:rPr>
      </w:pPr>
      <w:r>
        <w:rPr>
          <w:noProof/>
          <w:lang w:val="en-US"/>
        </w:rPr>
        <mc:AlternateContent>
          <mc:Choice Requires="wps">
            <w:drawing>
              <wp:anchor distT="0" distB="0" distL="114300" distR="114300" simplePos="0" relativeHeight="251763712" behindDoc="0" locked="0" layoutInCell="1" allowOverlap="1" wp14:anchorId="7C48D852" wp14:editId="55B4B208">
                <wp:simplePos x="0" y="0"/>
                <wp:positionH relativeFrom="column">
                  <wp:posOffset>1301115</wp:posOffset>
                </wp:positionH>
                <wp:positionV relativeFrom="paragraph">
                  <wp:posOffset>965200</wp:posOffset>
                </wp:positionV>
                <wp:extent cx="3000375"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3996844F" w14:textId="29065AA4" w:rsidR="000C4D4A" w:rsidRPr="0078304A" w:rsidRDefault="000C4D4A" w:rsidP="009C57AB">
                            <w:pPr>
                              <w:pStyle w:val="Descripcin"/>
                              <w:jc w:val="center"/>
                              <w:rPr>
                                <w:noProof/>
                                <w:color w:val="FF0000"/>
                                <w:sz w:val="24"/>
                              </w:rPr>
                            </w:pPr>
                            <w:bookmarkStart w:id="443" w:name="_Ref44880865"/>
                            <w:bookmarkStart w:id="444" w:name="_Toc44880915"/>
                            <w:bookmarkStart w:id="445" w:name="_Toc45116297"/>
                            <w:r>
                              <w:t xml:space="preserve">Ilustración </w:t>
                            </w:r>
                            <w:fldSimple w:instr=" SEQ Ilustración \* ARABIC ">
                              <w:r>
                                <w:rPr>
                                  <w:noProof/>
                                </w:rPr>
                                <w:t>31</w:t>
                              </w:r>
                            </w:fldSimple>
                            <w:bookmarkEnd w:id="443"/>
                            <w:r>
                              <w:t xml:space="preserve"> Funcional retraso</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D852" id="Cuadro de texto 31" o:spid="_x0000_s1057" type="#_x0000_t202" style="position:absolute;left:0;text-align:left;margin-left:102.45pt;margin-top:76pt;width:23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" stroked="f">
                <v:textbox style="mso-fit-shape-to-text:t" inset="0,0,0,0">
                  <w:txbxContent>
                    <w:p w14:paraId="3996844F" w14:textId="29065AA4" w:rsidR="000C4D4A" w:rsidRPr="0078304A" w:rsidRDefault="000C4D4A" w:rsidP="009C57AB">
                      <w:pPr>
                        <w:pStyle w:val="Descripcin"/>
                        <w:jc w:val="center"/>
                        <w:rPr>
                          <w:noProof/>
                          <w:color w:val="FF0000"/>
                          <w:sz w:val="24"/>
                        </w:rPr>
                      </w:pPr>
                      <w:bookmarkStart w:id="446" w:name="_Ref44880865"/>
                      <w:bookmarkStart w:id="447" w:name="_Toc44880915"/>
                      <w:bookmarkStart w:id="448" w:name="_Toc45116297"/>
                      <w:r>
                        <w:t xml:space="preserve">Ilustración </w:t>
                      </w:r>
                      <w:fldSimple w:instr=" SEQ Ilustración \* ARABIC ">
                        <w:r>
                          <w:rPr>
                            <w:noProof/>
                          </w:rPr>
                          <w:t>31</w:t>
                        </w:r>
                      </w:fldSimple>
                      <w:bookmarkEnd w:id="446"/>
                      <w:r>
                        <w:t xml:space="preserve"> Funcional retraso</w:t>
                      </w:r>
                      <w:bookmarkEnd w:id="447"/>
                      <w:bookmarkEnd w:id="448"/>
                    </w:p>
                  </w:txbxContent>
                </v:textbox>
              </v:shape>
            </w:pict>
          </mc:Fallback>
        </mc:AlternateContent>
      </w:r>
      <w:r w:rsidR="009016DB">
        <w:rPr>
          <w:noProof/>
          <w:color w:val="FF0000"/>
          <w:lang w:val="en-US"/>
        </w:rPr>
        <w:drawing>
          <wp:anchor distT="0" distB="0" distL="114300" distR="114300" simplePos="0" relativeHeight="251695104" behindDoc="0" locked="0" layoutInCell="1" allowOverlap="1" wp14:anchorId="337D0095" wp14:editId="5D8C2D11">
            <wp:simplePos x="0" y="0"/>
            <wp:positionH relativeFrom="margin">
              <wp:align>center</wp:align>
            </wp:positionH>
            <wp:positionV relativeFrom="paragraph">
              <wp:posOffset>12700</wp:posOffset>
            </wp:positionV>
            <wp:extent cx="3000375" cy="89535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0375"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6A96" w14:textId="77777777" w:rsidR="009016DB" w:rsidRDefault="009016DB" w:rsidP="009016DB">
      <w:pPr>
        <w:pStyle w:val="Sinespaciado"/>
        <w:spacing w:line="480" w:lineRule="auto"/>
      </w:pPr>
    </w:p>
    <w:p w14:paraId="1C70F6C7" w14:textId="77777777" w:rsidR="009016DB" w:rsidRDefault="009016DB" w:rsidP="009016DB">
      <w:pPr>
        <w:pStyle w:val="Sinespaciado"/>
        <w:spacing w:line="480" w:lineRule="auto"/>
      </w:pPr>
    </w:p>
    <w:p w14:paraId="4798AD02" w14:textId="77777777" w:rsidR="00776B1A" w:rsidRDefault="00776B1A" w:rsidP="009016DB">
      <w:pPr>
        <w:pStyle w:val="Sinespaciado"/>
        <w:spacing w:line="480" w:lineRule="auto"/>
        <w:rPr>
          <w:ins w:id="449" w:author="Diany Lorena Hincapie Melo" w:date="2020-07-08T11:55:00Z"/>
          <w:lang w:eastAsia="es-CO"/>
        </w:rPr>
      </w:pPr>
    </w:p>
    <w:p w14:paraId="64E6C6AE" w14:textId="5503A15D" w:rsidR="00776B1A" w:rsidRDefault="00776B1A">
      <w:pPr>
        <w:pStyle w:val="Sinespaciado"/>
        <w:numPr>
          <w:ilvl w:val="0"/>
          <w:numId w:val="19"/>
        </w:numPr>
        <w:spacing w:line="480" w:lineRule="auto"/>
        <w:rPr>
          <w:ins w:id="450" w:author="Diany Lorena Hincapie Melo" w:date="2020-07-08T11:55:00Z"/>
          <w:lang w:eastAsia="es-CO"/>
        </w:rPr>
        <w:pPrChange w:id="451" w:author="Diany Lorena Hincapie Melo" w:date="2020-07-08T11:55:00Z">
          <w:pPr>
            <w:pStyle w:val="Sinespaciado"/>
            <w:spacing w:line="480" w:lineRule="auto"/>
          </w:pPr>
        </w:pPrChange>
      </w:pPr>
      <w:ins w:id="452" w:author="Diany Lorena Hincapie Melo" w:date="2020-07-08T11:55:00Z">
        <w:r>
          <w:rPr>
            <w:lang w:eastAsia="es-CO"/>
          </w:rPr>
          <w:t>Fecha:</w:t>
        </w:r>
      </w:ins>
    </w:p>
    <w:p w14:paraId="102DB146" w14:textId="0ACF32E2" w:rsidR="009016DB" w:rsidRDefault="009016DB" w:rsidP="009016DB">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_Ref44880866 \h </w:instrText>
      </w:r>
      <w:r w:rsidR="009C57AB">
        <w:rPr>
          <w:lang w:eastAsia="es-CO"/>
        </w:rPr>
      </w:r>
      <w:r w:rsidR="009C57AB">
        <w:rPr>
          <w:lang w:eastAsia="es-CO"/>
        </w:rPr>
        <w:fldChar w:fldCharType="separate"/>
      </w:r>
      <w:r w:rsidR="000C4D4A">
        <w:t xml:space="preserve">Ilustración </w:t>
      </w:r>
      <w:r w:rsidR="000C4D4A">
        <w:rPr>
          <w:noProof/>
        </w:rPr>
        <w:t>32</w:t>
      </w:r>
      <w:r w:rsidR="009C57AB">
        <w:rPr>
          <w:lang w:eastAsia="es-CO"/>
        </w:rPr>
        <w:fldChar w:fldCharType="end"/>
      </w:r>
      <w:r w:rsidRPr="009C57AB">
        <w:rPr>
          <w:lang w:eastAsia="es-CO"/>
        </w:rPr>
        <w:t xml:space="preserve"> del importador,</w:t>
      </w:r>
      <w:ins w:id="453" w:author="Diany Lorena Hincapie Melo" w:date="2020-07-08T11:55:00Z">
        <w:r w:rsidR="00776B1A">
          <w:rPr>
            <w:lang w:eastAsia="es-CO"/>
          </w:rPr>
          <w:t xml:space="preserve"> este bloque se encarga de realizar</w:t>
        </w:r>
      </w:ins>
      <w:ins w:id="454" w:author="Diany Lorena Hincapie Melo" w:date="2020-07-08T11:56:00Z">
        <w:r w:rsidR="00776B1A">
          <w:rPr>
            <w:lang w:eastAsia="es-CO"/>
          </w:rPr>
          <w:t xml:space="preserve"> la configuración inicial donde el usuario puede modificar el nombre de la variable que por defecto es “Fecha”, </w:t>
        </w:r>
      </w:ins>
      <w:del w:id="455" w:author="Diany Lorena Hincapie Melo" w:date="2020-07-08T11:56:00Z">
        <w:r w:rsidRPr="009C57AB" w:rsidDel="00776B1A">
          <w:rPr>
            <w:lang w:eastAsia="es-CO"/>
          </w:rPr>
          <w:delText xml:space="preserve"> </w:delText>
        </w:r>
      </w:del>
      <w:r w:rsidRPr="009C57AB">
        <w:rPr>
          <w:lang w:eastAsia="es-CO"/>
        </w:rPr>
        <w:t xml:space="preserve">ver </w:t>
      </w:r>
      <w:r w:rsidR="009C57AB">
        <w:rPr>
          <w:lang w:eastAsia="es-CO"/>
        </w:rPr>
        <w:fldChar w:fldCharType="begin"/>
      </w:r>
      <w:r w:rsidR="009C57AB">
        <w:rPr>
          <w:lang w:eastAsia="es-CO"/>
        </w:rPr>
        <w:instrText xml:space="preserve"> REF _Ref44880867 \h </w:instrText>
      </w:r>
      <w:r w:rsidR="009C57AB">
        <w:rPr>
          <w:lang w:eastAsia="es-CO"/>
        </w:rPr>
      </w:r>
      <w:r w:rsidR="009C57AB">
        <w:rPr>
          <w:lang w:eastAsia="es-CO"/>
        </w:rPr>
        <w:fldChar w:fldCharType="separate"/>
      </w:r>
      <w:r w:rsidR="000C4D4A">
        <w:t xml:space="preserve">Ilustración </w:t>
      </w:r>
      <w:r w:rsidR="000C4D4A">
        <w:rPr>
          <w:noProof/>
        </w:rPr>
        <w:t>33</w:t>
      </w:r>
      <w:r w:rsidR="009C57AB">
        <w:rPr>
          <w:lang w:eastAsia="es-CO"/>
        </w:rPr>
        <w:fldChar w:fldCharType="end"/>
      </w:r>
      <w:r w:rsidR="009C57AB">
        <w:rPr>
          <w:lang w:eastAsia="es-CO"/>
        </w:rPr>
        <w:t xml:space="preserve"> </w:t>
      </w:r>
      <w:r w:rsidRPr="009C57AB">
        <w:rPr>
          <w:lang w:eastAsia="es-CO"/>
        </w:rPr>
        <w:t>del configurador</w:t>
      </w:r>
      <w:ins w:id="456" w:author="Diany Lorena Hincapie Melo" w:date="2020-07-08T11:56:00Z">
        <w:r w:rsidR="00776B1A">
          <w:rPr>
            <w:lang w:eastAsia="es-CO"/>
          </w:rPr>
          <w:t xml:space="preserve">, este bloque </w:t>
        </w:r>
      </w:ins>
      <w:ins w:id="457" w:author="Diany Lorena Hincapie Melo" w:date="2020-07-08T11:57:00Z">
        <w:r w:rsidR="00776B1A">
          <w:rPr>
            <w:lang w:eastAsia="es-CO"/>
          </w:rPr>
          <w:t>realiza la sincronización del reloj con un servidor en línea, tiene una entrada que es la variable creada co</w:t>
        </w:r>
      </w:ins>
      <w:ins w:id="458" w:author="Diany Lorena Hincapie Melo" w:date="2020-07-08T11:58:00Z">
        <w:r w:rsidR="00776B1A">
          <w:rPr>
            <w:lang w:eastAsia="es-CO"/>
          </w:rPr>
          <w:t>n el bloque importador,</w:t>
        </w:r>
      </w:ins>
      <w:del w:id="459" w:author="Diany Lorena Hincapie Melo" w:date="2020-07-08T11:58:00Z">
        <w:r w:rsidRPr="009C57AB" w:rsidDel="00776B1A">
          <w:rPr>
            <w:lang w:eastAsia="es-CO"/>
          </w:rPr>
          <w:delText xml:space="preserve"> y</w:delText>
        </w:r>
      </w:del>
      <w:r w:rsidRPr="009C57AB">
        <w:rPr>
          <w:lang w:eastAsia="es-CO"/>
        </w:rPr>
        <w:t xml:space="preserve"> la </w:t>
      </w:r>
      <w:r w:rsidR="009C57AB">
        <w:rPr>
          <w:lang w:eastAsia="es-CO"/>
        </w:rPr>
        <w:fldChar w:fldCharType="begin"/>
      </w:r>
      <w:r w:rsidR="009C57AB">
        <w:rPr>
          <w:lang w:eastAsia="es-CO"/>
        </w:rPr>
        <w:instrText xml:space="preserve"> REF _Ref44880868 \h </w:instrText>
      </w:r>
      <w:r w:rsidR="009C57AB">
        <w:rPr>
          <w:lang w:eastAsia="es-CO"/>
        </w:rPr>
      </w:r>
      <w:r w:rsidR="009C57AB">
        <w:rPr>
          <w:lang w:eastAsia="es-CO"/>
        </w:rPr>
        <w:fldChar w:fldCharType="separate"/>
      </w:r>
      <w:r w:rsidR="000C4D4A">
        <w:t xml:space="preserve">Ilustración </w:t>
      </w:r>
      <w:r w:rsidR="000C4D4A">
        <w:rPr>
          <w:noProof/>
        </w:rPr>
        <w:t>34</w:t>
      </w:r>
      <w:r w:rsidR="009C57AB">
        <w:rPr>
          <w:lang w:eastAsia="es-CO"/>
        </w:rPr>
        <w:fldChar w:fldCharType="end"/>
      </w:r>
      <w:r w:rsidR="009C57AB">
        <w:rPr>
          <w:lang w:eastAsia="es-CO"/>
        </w:rPr>
        <w:t xml:space="preserve"> </w:t>
      </w:r>
      <w:r w:rsidRPr="009C57AB">
        <w:rPr>
          <w:lang w:eastAsia="es-CO"/>
        </w:rPr>
        <w:t>del funcional</w:t>
      </w:r>
      <w:ins w:id="460" w:author="Diany Lorena Hincapie Melo" w:date="2020-07-08T11:58:00Z">
        <w:r w:rsidR="00776B1A">
          <w:rPr>
            <w:lang w:eastAsia="es-CO"/>
          </w:rPr>
          <w:t xml:space="preserve"> permite obtener la fecha, tiene una entrada que es la variable creada </w:t>
        </w:r>
      </w:ins>
      <w:ins w:id="461" w:author="Diany Lorena Hincapie Melo" w:date="2020-07-08T11:59:00Z">
        <w:r w:rsidR="00776B1A">
          <w:rPr>
            <w:lang w:eastAsia="es-CO"/>
          </w:rPr>
          <w:t>con el bloque importador y una salida que es un arreglo con la fecha (</w:t>
        </w:r>
      </w:ins>
      <w:ins w:id="462" w:author="Diany Lorena Hincapie Melo" w:date="2020-07-08T12:00:00Z">
        <w:r w:rsidR="00776B1A">
          <w:rPr>
            <w:lang w:eastAsia="es-CO"/>
          </w:rPr>
          <w:t>día</w:t>
        </w:r>
      </w:ins>
      <w:ins w:id="463" w:author="Diany Lorena Hincapie Melo" w:date="2020-07-08T11:59:00Z">
        <w:r w:rsidR="00776B1A">
          <w:rPr>
            <w:lang w:eastAsia="es-CO"/>
          </w:rPr>
          <w:t>, mes</w:t>
        </w:r>
      </w:ins>
      <w:ins w:id="464" w:author="Diany Lorena Hincapie Melo" w:date="2020-07-08T12:00:00Z">
        <w:r w:rsidR="00776B1A">
          <w:rPr>
            <w:lang w:eastAsia="es-CO"/>
          </w:rPr>
          <w:t>, año, hora, minuto, segundo)</w:t>
        </w:r>
      </w:ins>
      <w:r w:rsidRPr="009C57AB">
        <w:rPr>
          <w:lang w:eastAsia="es-CO"/>
        </w:rPr>
        <w:t xml:space="preserve"> y la </w:t>
      </w:r>
      <w:r w:rsidR="009C57AB">
        <w:rPr>
          <w:lang w:eastAsia="es-CO"/>
        </w:rPr>
        <w:fldChar w:fldCharType="begin"/>
      </w:r>
      <w:r w:rsidR="009C57AB">
        <w:rPr>
          <w:lang w:eastAsia="es-CO"/>
        </w:rPr>
        <w:instrText xml:space="preserve"> REF _Ref44880869 \h </w:instrText>
      </w:r>
      <w:r w:rsidR="009C57AB">
        <w:rPr>
          <w:lang w:eastAsia="es-CO"/>
        </w:rPr>
      </w:r>
      <w:r w:rsidR="009C57AB">
        <w:rPr>
          <w:lang w:eastAsia="es-CO"/>
        </w:rPr>
        <w:fldChar w:fldCharType="separate"/>
      </w:r>
      <w:r w:rsidR="000C4D4A">
        <w:t xml:space="preserve">Ilustración </w:t>
      </w:r>
      <w:r w:rsidR="000C4D4A">
        <w:rPr>
          <w:noProof/>
        </w:rPr>
        <w:t>35</w:t>
      </w:r>
      <w:r w:rsidR="009C57AB">
        <w:rPr>
          <w:lang w:eastAsia="es-CO"/>
        </w:rPr>
        <w:fldChar w:fldCharType="end"/>
      </w:r>
      <w:r w:rsidR="009C57AB">
        <w:rPr>
          <w:lang w:eastAsia="es-CO"/>
        </w:rPr>
        <w:t xml:space="preserve"> </w:t>
      </w:r>
      <w:r w:rsidRPr="009C57AB">
        <w:rPr>
          <w:lang w:eastAsia="es-CO"/>
        </w:rPr>
        <w:t>del extra de la fecha</w:t>
      </w:r>
      <w:ins w:id="465" w:author="Diany Lorena Hincapie Melo" w:date="2020-07-08T12:00:00Z">
        <w:r w:rsidR="00776B1A">
          <w:rPr>
            <w:lang w:eastAsia="es-CO"/>
          </w:rPr>
          <w:t xml:space="preserve">, este bloque permite </w:t>
        </w:r>
      </w:ins>
      <w:ins w:id="466" w:author="Diany Lorena Hincapie Melo" w:date="2020-07-08T12:01:00Z">
        <w:r w:rsidR="00776B1A">
          <w:rPr>
            <w:lang w:eastAsia="es-CO"/>
          </w:rPr>
          <w:t>separar los valores obtenidos del bloque funcional, el usuario puede seleccionar el dato que desea obtener y este bloque tiene una entrada q</w:t>
        </w:r>
      </w:ins>
      <w:ins w:id="467" w:author="Diany Lorena Hincapie Melo" w:date="2020-07-08T12:02:00Z">
        <w:r w:rsidR="00776B1A">
          <w:rPr>
            <w:lang w:eastAsia="es-CO"/>
          </w:rPr>
          <w:t>ue es la variable creada en el bloque importador y una salida que es el valor seleccionado</w:t>
        </w:r>
      </w:ins>
      <w:r w:rsidRPr="009C57AB">
        <w:rPr>
          <w:lang w:eastAsia="es-CO"/>
        </w:rPr>
        <w:t>.</w:t>
      </w:r>
    </w:p>
    <w:p w14:paraId="3C531094" w14:textId="20F1450A" w:rsidR="00361253" w:rsidRPr="009C57AB" w:rsidRDefault="00361253" w:rsidP="009016DB">
      <w:pPr>
        <w:pStyle w:val="Sinespaciado"/>
        <w:spacing w:line="480" w:lineRule="auto"/>
        <w:rPr>
          <w:lang w:eastAsia="es-CO"/>
        </w:rPr>
      </w:pPr>
      <w:r>
        <w:rPr>
          <w:lang w:eastAsia="es-CO"/>
        </w:rPr>
        <w:lastRenderedPageBreak/>
        <w:t xml:space="preserve">El </w:t>
      </w:r>
      <w:r w:rsidR="008E2BB9">
        <w:rPr>
          <w:lang w:eastAsia="es-CO"/>
        </w:rPr>
        <w:t>controlador</w:t>
      </w:r>
      <w:r>
        <w:rPr>
          <w:lang w:eastAsia="es-CO"/>
        </w:rPr>
        <w:t xml:space="preserve"> para la actualización del RTC vía internet se tomó de </w:t>
      </w:r>
      <w:sdt>
        <w:sdtPr>
          <w:rPr>
            <w:lang w:eastAsia="es-CO"/>
          </w:rPr>
          <w:id w:val="-1421482689"/>
          <w:citation/>
        </w:sdtPr>
        <w:sdtContent>
          <w:r>
            <w:rPr>
              <w:lang w:eastAsia="es-CO"/>
            </w:rPr>
            <w:fldChar w:fldCharType="begin"/>
          </w:r>
          <w:r>
            <w:rPr>
              <w:lang w:eastAsia="es-CO"/>
            </w:rPr>
            <w:instrText xml:space="preserve"> CITATION ESP19 \l 9226 </w:instrText>
          </w:r>
          <w:r>
            <w:rPr>
              <w:lang w:eastAsia="es-CO"/>
            </w:rPr>
            <w:fldChar w:fldCharType="separate"/>
          </w:r>
          <w:r w:rsidR="00EA69B8">
            <w:rPr>
              <w:noProof/>
              <w:lang w:eastAsia="es-CO"/>
            </w:rPr>
            <w:t>(ESPloradores, 2019)</w:t>
          </w:r>
          <w:r>
            <w:rPr>
              <w:lang w:eastAsia="es-CO"/>
            </w:rPr>
            <w:fldChar w:fldCharType="end"/>
          </w:r>
        </w:sdtContent>
      </w:sdt>
    </w:p>
    <w:p w14:paraId="43F67B0F" w14:textId="04EBB2A0"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5760" behindDoc="0" locked="0" layoutInCell="1" allowOverlap="1" wp14:anchorId="6130666F" wp14:editId="3CB15CA3">
                <wp:simplePos x="0" y="0"/>
                <wp:positionH relativeFrom="column">
                  <wp:posOffset>986790</wp:posOffset>
                </wp:positionH>
                <wp:positionV relativeFrom="paragraph">
                  <wp:posOffset>1634490</wp:posOffset>
                </wp:positionV>
                <wp:extent cx="3638550"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868FB51" w14:textId="663B2D2F" w:rsidR="000C4D4A" w:rsidRPr="00392A06" w:rsidRDefault="000C4D4A" w:rsidP="009C57AB">
                            <w:pPr>
                              <w:pStyle w:val="Descripcin"/>
                              <w:jc w:val="center"/>
                              <w:rPr>
                                <w:noProof/>
                                <w:sz w:val="24"/>
                              </w:rPr>
                            </w:pPr>
                            <w:bookmarkStart w:id="468" w:name="_Ref44880866"/>
                            <w:bookmarkStart w:id="469" w:name="_Toc44880916"/>
                            <w:bookmarkStart w:id="470" w:name="_Toc45116298"/>
                            <w:r>
                              <w:t xml:space="preserve">Ilustración </w:t>
                            </w:r>
                            <w:fldSimple w:instr=" SEQ Ilustración \* ARABIC ">
                              <w:r>
                                <w:rPr>
                                  <w:noProof/>
                                </w:rPr>
                                <w:t>32</w:t>
                              </w:r>
                            </w:fldSimple>
                            <w:bookmarkEnd w:id="468"/>
                            <w:r>
                              <w:t xml:space="preserve"> Importador fecha</w:t>
                            </w:r>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666F" id="Cuadro de texto 32" o:spid="_x0000_s1058" type="#_x0000_t202" style="position:absolute;left:0;text-align:left;margin-left:77.7pt;margin-top:128.7pt;width:286.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" stroked="f">
                <v:textbox style="mso-fit-shape-to-text:t" inset="0,0,0,0">
                  <w:txbxContent>
                    <w:p w14:paraId="0868FB51" w14:textId="663B2D2F" w:rsidR="000C4D4A" w:rsidRPr="00392A06" w:rsidRDefault="000C4D4A" w:rsidP="009C57AB">
                      <w:pPr>
                        <w:pStyle w:val="Descripcin"/>
                        <w:jc w:val="center"/>
                        <w:rPr>
                          <w:noProof/>
                          <w:sz w:val="24"/>
                        </w:rPr>
                      </w:pPr>
                      <w:bookmarkStart w:id="471" w:name="_Ref44880866"/>
                      <w:bookmarkStart w:id="472" w:name="_Toc44880916"/>
                      <w:bookmarkStart w:id="473" w:name="_Toc45116298"/>
                      <w:r>
                        <w:t xml:space="preserve">Ilustración </w:t>
                      </w:r>
                      <w:fldSimple w:instr=" SEQ Ilustración \* ARABIC ">
                        <w:r>
                          <w:rPr>
                            <w:noProof/>
                          </w:rPr>
                          <w:t>32</w:t>
                        </w:r>
                      </w:fldSimple>
                      <w:bookmarkEnd w:id="471"/>
                      <w:r>
                        <w:t xml:space="preserve"> Importador fecha</w:t>
                      </w:r>
                      <w:bookmarkEnd w:id="472"/>
                      <w:bookmarkEnd w:id="473"/>
                    </w:p>
                  </w:txbxContent>
                </v:textbox>
              </v:shape>
            </w:pict>
          </mc:Fallback>
        </mc:AlternateContent>
      </w:r>
      <w:r w:rsidR="009016DB">
        <w:rPr>
          <w:noProof/>
          <w:lang w:val="en-US"/>
        </w:rPr>
        <w:drawing>
          <wp:anchor distT="0" distB="0" distL="114300" distR="114300" simplePos="0" relativeHeight="251696128" behindDoc="0" locked="0" layoutInCell="1" allowOverlap="1" wp14:anchorId="65A9D651" wp14:editId="3F8FC5E8">
            <wp:simplePos x="0" y="0"/>
            <wp:positionH relativeFrom="margin">
              <wp:align>center</wp:align>
            </wp:positionH>
            <wp:positionV relativeFrom="paragraph">
              <wp:posOffset>5715</wp:posOffset>
            </wp:positionV>
            <wp:extent cx="3638550" cy="1571625"/>
            <wp:effectExtent l="0" t="0" r="0" b="952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85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C3DE" w14:textId="77777777" w:rsidR="009016DB" w:rsidRDefault="009016DB" w:rsidP="009016DB">
      <w:pPr>
        <w:pStyle w:val="Sinespaciado"/>
        <w:spacing w:line="480" w:lineRule="auto"/>
      </w:pPr>
    </w:p>
    <w:p w14:paraId="46F5F82F" w14:textId="77777777" w:rsidR="009016DB" w:rsidRDefault="009016DB" w:rsidP="009016DB">
      <w:pPr>
        <w:pStyle w:val="Sinespaciado"/>
        <w:spacing w:line="480" w:lineRule="auto"/>
      </w:pPr>
    </w:p>
    <w:p w14:paraId="653F096D" w14:textId="77777777" w:rsidR="009016DB" w:rsidRDefault="009016DB" w:rsidP="009016DB">
      <w:pPr>
        <w:pStyle w:val="Sinespaciado"/>
        <w:spacing w:line="480" w:lineRule="auto"/>
      </w:pPr>
    </w:p>
    <w:p w14:paraId="3E597915" w14:textId="77777777" w:rsidR="009016DB" w:rsidRDefault="009016DB" w:rsidP="009016DB">
      <w:pPr>
        <w:pStyle w:val="Sinespaciado"/>
        <w:spacing w:line="480" w:lineRule="auto"/>
      </w:pPr>
    </w:p>
    <w:p w14:paraId="0986F658" w14:textId="72C9C222"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7808" behindDoc="0" locked="0" layoutInCell="1" allowOverlap="1" wp14:anchorId="412989B6" wp14:editId="6B25215D">
                <wp:simplePos x="0" y="0"/>
                <wp:positionH relativeFrom="column">
                  <wp:posOffset>-7620</wp:posOffset>
                </wp:positionH>
                <wp:positionV relativeFrom="paragraph">
                  <wp:posOffset>977265</wp:posOffset>
                </wp:positionV>
                <wp:extent cx="5610225" cy="63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413162C2" w14:textId="4C067D4D" w:rsidR="000C4D4A" w:rsidRPr="00D87BF7" w:rsidRDefault="000C4D4A" w:rsidP="009C57AB">
                            <w:pPr>
                              <w:pStyle w:val="Descripcin"/>
                              <w:jc w:val="center"/>
                              <w:rPr>
                                <w:noProof/>
                                <w:sz w:val="24"/>
                              </w:rPr>
                            </w:pPr>
                            <w:bookmarkStart w:id="474" w:name="_Ref44880867"/>
                            <w:bookmarkStart w:id="475" w:name="_Toc44880917"/>
                            <w:bookmarkStart w:id="476" w:name="_Toc45116299"/>
                            <w:r>
                              <w:t xml:space="preserve">Ilustración </w:t>
                            </w:r>
                            <w:fldSimple w:instr=" SEQ Ilustración \* ARABIC ">
                              <w:r>
                                <w:rPr>
                                  <w:noProof/>
                                </w:rPr>
                                <w:t>33</w:t>
                              </w:r>
                            </w:fldSimple>
                            <w:bookmarkEnd w:id="474"/>
                            <w:r>
                              <w:t xml:space="preserve"> Configurador fecha</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89B6" id="Cuadro de texto 33" o:spid="_x0000_s1059" type="#_x0000_t202" style="position:absolute;left:0;text-align:left;margin-left:-.6pt;margin-top:76.95pt;width:441.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" stroked="f">
                <v:textbox style="mso-fit-shape-to-text:t" inset="0,0,0,0">
                  <w:txbxContent>
                    <w:p w14:paraId="413162C2" w14:textId="4C067D4D" w:rsidR="000C4D4A" w:rsidRPr="00D87BF7" w:rsidRDefault="000C4D4A" w:rsidP="009C57AB">
                      <w:pPr>
                        <w:pStyle w:val="Descripcin"/>
                        <w:jc w:val="center"/>
                        <w:rPr>
                          <w:noProof/>
                          <w:sz w:val="24"/>
                        </w:rPr>
                      </w:pPr>
                      <w:bookmarkStart w:id="477" w:name="_Ref44880867"/>
                      <w:bookmarkStart w:id="478" w:name="_Toc44880917"/>
                      <w:bookmarkStart w:id="479" w:name="_Toc45116299"/>
                      <w:r>
                        <w:t xml:space="preserve">Ilustración </w:t>
                      </w:r>
                      <w:fldSimple w:instr=" SEQ Ilustración \* ARABIC ">
                        <w:r>
                          <w:rPr>
                            <w:noProof/>
                          </w:rPr>
                          <w:t>33</w:t>
                        </w:r>
                      </w:fldSimple>
                      <w:bookmarkEnd w:id="477"/>
                      <w:r>
                        <w:t xml:space="preserve"> Configurador fecha</w:t>
                      </w:r>
                      <w:bookmarkEnd w:id="478"/>
                      <w:bookmarkEnd w:id="479"/>
                    </w:p>
                  </w:txbxContent>
                </v:textbox>
              </v:shape>
            </w:pict>
          </mc:Fallback>
        </mc:AlternateContent>
      </w:r>
      <w:r w:rsidR="009016DB">
        <w:rPr>
          <w:noProof/>
          <w:lang w:val="en-US"/>
        </w:rPr>
        <w:drawing>
          <wp:anchor distT="0" distB="0" distL="114300" distR="114300" simplePos="0" relativeHeight="251697152" behindDoc="0" locked="0" layoutInCell="1" allowOverlap="1" wp14:anchorId="09A81F04" wp14:editId="11BA85BE">
            <wp:simplePos x="0" y="0"/>
            <wp:positionH relativeFrom="margin">
              <wp:align>right</wp:align>
            </wp:positionH>
            <wp:positionV relativeFrom="paragraph">
              <wp:posOffset>291465</wp:posOffset>
            </wp:positionV>
            <wp:extent cx="5610225" cy="628650"/>
            <wp:effectExtent l="0" t="0" r="952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54E09" w14:textId="77777777" w:rsidR="009016DB" w:rsidRDefault="009016DB" w:rsidP="009016DB">
      <w:pPr>
        <w:pStyle w:val="Sinespaciado"/>
        <w:spacing w:line="480" w:lineRule="auto"/>
      </w:pPr>
    </w:p>
    <w:p w14:paraId="75AF6E5B" w14:textId="77777777" w:rsidR="009016DB" w:rsidRDefault="009016DB" w:rsidP="009016DB">
      <w:pPr>
        <w:pStyle w:val="Sinespaciado"/>
        <w:spacing w:line="480" w:lineRule="auto"/>
      </w:pPr>
    </w:p>
    <w:p w14:paraId="4A5861C6" w14:textId="77777777" w:rsidR="00776B1A" w:rsidRDefault="00776B1A" w:rsidP="009016DB">
      <w:pPr>
        <w:pStyle w:val="Sinespaciado"/>
        <w:spacing w:line="480" w:lineRule="auto"/>
      </w:pPr>
    </w:p>
    <w:p w14:paraId="649334F7" w14:textId="580D6108"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69856" behindDoc="0" locked="0" layoutInCell="1" allowOverlap="1" wp14:anchorId="1450482D" wp14:editId="77BAB1E1">
                <wp:simplePos x="0" y="0"/>
                <wp:positionH relativeFrom="column">
                  <wp:posOffset>11430</wp:posOffset>
                </wp:positionH>
                <wp:positionV relativeFrom="paragraph">
                  <wp:posOffset>784860</wp:posOffset>
                </wp:positionV>
                <wp:extent cx="56007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589D32CB" w14:textId="27D2FA10" w:rsidR="000C4D4A" w:rsidRPr="00DF0ECE" w:rsidRDefault="000C4D4A" w:rsidP="009C57AB">
                            <w:pPr>
                              <w:pStyle w:val="Descripcin"/>
                              <w:jc w:val="center"/>
                              <w:rPr>
                                <w:noProof/>
                                <w:sz w:val="24"/>
                              </w:rPr>
                            </w:pPr>
                            <w:bookmarkStart w:id="480" w:name="_Ref44880868"/>
                            <w:bookmarkStart w:id="481" w:name="_Toc44880918"/>
                            <w:bookmarkStart w:id="482" w:name="_Toc45116300"/>
                            <w:r>
                              <w:t xml:space="preserve">Ilustración </w:t>
                            </w:r>
                            <w:fldSimple w:instr=" SEQ Ilustración \* ARABIC ">
                              <w:r>
                                <w:rPr>
                                  <w:noProof/>
                                </w:rPr>
                                <w:t>34</w:t>
                              </w:r>
                            </w:fldSimple>
                            <w:bookmarkEnd w:id="480"/>
                            <w:r>
                              <w:t xml:space="preserve"> Funcional fecha</w:t>
                            </w:r>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482D" id="Cuadro de texto 34" o:spid="_x0000_s1060" type="#_x0000_t202" style="position:absolute;left:0;text-align:left;margin-left:.9pt;margin-top:61.8pt;width:44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" stroked="f">
                <v:textbox style="mso-fit-shape-to-text:t" inset="0,0,0,0">
                  <w:txbxContent>
                    <w:p w14:paraId="589D32CB" w14:textId="27D2FA10" w:rsidR="000C4D4A" w:rsidRPr="00DF0ECE" w:rsidRDefault="000C4D4A" w:rsidP="009C57AB">
                      <w:pPr>
                        <w:pStyle w:val="Descripcin"/>
                        <w:jc w:val="center"/>
                        <w:rPr>
                          <w:noProof/>
                          <w:sz w:val="24"/>
                        </w:rPr>
                      </w:pPr>
                      <w:bookmarkStart w:id="483" w:name="_Ref44880868"/>
                      <w:bookmarkStart w:id="484" w:name="_Toc44880918"/>
                      <w:bookmarkStart w:id="485" w:name="_Toc45116300"/>
                      <w:r>
                        <w:t xml:space="preserve">Ilustración </w:t>
                      </w:r>
                      <w:fldSimple w:instr=" SEQ Ilustración \* ARABIC ">
                        <w:r>
                          <w:rPr>
                            <w:noProof/>
                          </w:rPr>
                          <w:t>34</w:t>
                        </w:r>
                      </w:fldSimple>
                      <w:bookmarkEnd w:id="483"/>
                      <w:r>
                        <w:t xml:space="preserve"> Funcional fecha</w:t>
                      </w:r>
                      <w:bookmarkEnd w:id="484"/>
                      <w:bookmarkEnd w:id="485"/>
                    </w:p>
                  </w:txbxContent>
                </v:textbox>
              </v:shape>
            </w:pict>
          </mc:Fallback>
        </mc:AlternateContent>
      </w:r>
      <w:r w:rsidR="009016DB">
        <w:rPr>
          <w:noProof/>
          <w:lang w:val="en-US"/>
        </w:rPr>
        <w:drawing>
          <wp:anchor distT="0" distB="0" distL="114300" distR="114300" simplePos="0" relativeHeight="251698176" behindDoc="0" locked="0" layoutInCell="1" allowOverlap="1" wp14:anchorId="3BA980B9" wp14:editId="70BC039C">
            <wp:simplePos x="0" y="0"/>
            <wp:positionH relativeFrom="margin">
              <wp:align>right</wp:align>
            </wp:positionH>
            <wp:positionV relativeFrom="paragraph">
              <wp:posOffset>13335</wp:posOffset>
            </wp:positionV>
            <wp:extent cx="5600700" cy="714375"/>
            <wp:effectExtent l="0" t="0" r="0" b="952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07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D0A0" w14:textId="77777777" w:rsidR="009016DB" w:rsidRDefault="009016DB" w:rsidP="009016DB">
      <w:pPr>
        <w:pStyle w:val="Sinespaciado"/>
        <w:spacing w:line="480" w:lineRule="auto"/>
      </w:pPr>
    </w:p>
    <w:p w14:paraId="1347769C" w14:textId="77777777" w:rsidR="009016DB" w:rsidRDefault="009016DB" w:rsidP="008E2BB9">
      <w:pPr>
        <w:pStyle w:val="Sinespaciado"/>
        <w:spacing w:line="480" w:lineRule="auto"/>
        <w:ind w:firstLine="0"/>
      </w:pPr>
    </w:p>
    <w:p w14:paraId="379DEC14" w14:textId="2D6977FB"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1904" behindDoc="0" locked="0" layoutInCell="1" allowOverlap="1" wp14:anchorId="422C9E18" wp14:editId="13124772">
                <wp:simplePos x="0" y="0"/>
                <wp:positionH relativeFrom="column">
                  <wp:posOffset>-7620</wp:posOffset>
                </wp:positionH>
                <wp:positionV relativeFrom="paragraph">
                  <wp:posOffset>679450</wp:posOffset>
                </wp:positionV>
                <wp:extent cx="5610225"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0502008" w14:textId="61A32002" w:rsidR="000C4D4A" w:rsidRPr="005315DB" w:rsidRDefault="000C4D4A" w:rsidP="009C57AB">
                            <w:pPr>
                              <w:pStyle w:val="Descripcin"/>
                              <w:jc w:val="center"/>
                              <w:rPr>
                                <w:noProof/>
                                <w:sz w:val="24"/>
                              </w:rPr>
                            </w:pPr>
                            <w:bookmarkStart w:id="486" w:name="_Ref44880869"/>
                            <w:bookmarkStart w:id="487" w:name="_Toc44880919"/>
                            <w:bookmarkStart w:id="488" w:name="_Toc45116301"/>
                            <w:r>
                              <w:t xml:space="preserve">Ilustración </w:t>
                            </w:r>
                            <w:fldSimple w:instr=" SEQ Ilustración \* ARABIC ">
                              <w:r>
                                <w:rPr>
                                  <w:noProof/>
                                </w:rPr>
                                <w:t>35</w:t>
                              </w:r>
                            </w:fldSimple>
                            <w:bookmarkEnd w:id="486"/>
                            <w:r>
                              <w:t xml:space="preserve"> </w:t>
                            </w:r>
                            <w:proofErr w:type="gramStart"/>
                            <w:r>
                              <w:t>Extra fecha</w:t>
                            </w:r>
                            <w:bookmarkEnd w:id="487"/>
                            <w:bookmarkEnd w:id="48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9E18" id="Cuadro de texto 35" o:spid="_x0000_s1061" type="#_x0000_t202" style="position:absolute;left:0;text-align:left;margin-left:-.6pt;margin-top:53.5pt;width:441.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" stroked="f">
                <v:textbox style="mso-fit-shape-to-text:t" inset="0,0,0,0">
                  <w:txbxContent>
                    <w:p w14:paraId="60502008" w14:textId="61A32002" w:rsidR="000C4D4A" w:rsidRPr="005315DB" w:rsidRDefault="000C4D4A" w:rsidP="009C57AB">
                      <w:pPr>
                        <w:pStyle w:val="Descripcin"/>
                        <w:jc w:val="center"/>
                        <w:rPr>
                          <w:noProof/>
                          <w:sz w:val="24"/>
                        </w:rPr>
                      </w:pPr>
                      <w:bookmarkStart w:id="489" w:name="_Ref44880869"/>
                      <w:bookmarkStart w:id="490" w:name="_Toc44880919"/>
                      <w:bookmarkStart w:id="491" w:name="_Toc45116301"/>
                      <w:r>
                        <w:t xml:space="preserve">Ilustración </w:t>
                      </w:r>
                      <w:fldSimple w:instr=" SEQ Ilustración \* ARABIC ">
                        <w:r>
                          <w:rPr>
                            <w:noProof/>
                          </w:rPr>
                          <w:t>35</w:t>
                        </w:r>
                      </w:fldSimple>
                      <w:bookmarkEnd w:id="489"/>
                      <w:r>
                        <w:t xml:space="preserve"> </w:t>
                      </w:r>
                      <w:proofErr w:type="gramStart"/>
                      <w:r>
                        <w:t>Extra fecha</w:t>
                      </w:r>
                      <w:bookmarkEnd w:id="490"/>
                      <w:bookmarkEnd w:id="491"/>
                      <w:proofErr w:type="gramEnd"/>
                    </w:p>
                  </w:txbxContent>
                </v:textbox>
              </v:shape>
            </w:pict>
          </mc:Fallback>
        </mc:AlternateContent>
      </w:r>
      <w:r w:rsidR="009016DB">
        <w:rPr>
          <w:noProof/>
          <w:lang w:val="en-US"/>
        </w:rPr>
        <w:drawing>
          <wp:anchor distT="0" distB="0" distL="114300" distR="114300" simplePos="0" relativeHeight="251699200" behindDoc="0" locked="0" layoutInCell="1" allowOverlap="1" wp14:anchorId="77E35FAB" wp14:editId="68DA27D1">
            <wp:simplePos x="0" y="0"/>
            <wp:positionH relativeFrom="margin">
              <wp:align>right</wp:align>
            </wp:positionH>
            <wp:positionV relativeFrom="paragraph">
              <wp:posOffset>-6350</wp:posOffset>
            </wp:positionV>
            <wp:extent cx="5610225" cy="6286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97F4" w14:textId="77777777" w:rsidR="009016DB" w:rsidRDefault="009016DB" w:rsidP="009016DB">
      <w:pPr>
        <w:pStyle w:val="Sinespaciado"/>
        <w:spacing w:line="480" w:lineRule="auto"/>
        <w:ind w:firstLine="0"/>
      </w:pPr>
    </w:p>
    <w:p w14:paraId="20B03991" w14:textId="77777777" w:rsidR="009016DB" w:rsidRDefault="009016DB" w:rsidP="009016DB">
      <w:pPr>
        <w:pStyle w:val="Sinespaciado"/>
        <w:spacing w:line="480" w:lineRule="auto"/>
      </w:pPr>
    </w:p>
    <w:p w14:paraId="49AED678" w14:textId="7C4CD735" w:rsidR="00776B1A" w:rsidRDefault="00776B1A">
      <w:pPr>
        <w:pStyle w:val="Sinespaciado"/>
        <w:numPr>
          <w:ilvl w:val="0"/>
          <w:numId w:val="19"/>
        </w:numPr>
        <w:spacing w:line="480" w:lineRule="auto"/>
        <w:rPr>
          <w:ins w:id="492" w:author="Diany Lorena Hincapie Melo" w:date="2020-07-08T12:03:00Z"/>
          <w:lang w:eastAsia="es-CO"/>
        </w:rPr>
        <w:pPrChange w:id="493" w:author="Diany Lorena Hincapie Melo" w:date="2020-07-08T12:03:00Z">
          <w:pPr>
            <w:pStyle w:val="Sinespaciado"/>
            <w:spacing w:line="480" w:lineRule="auto"/>
          </w:pPr>
        </w:pPrChange>
      </w:pPr>
      <w:ins w:id="494" w:author="Diany Lorena Hincapie Melo" w:date="2020-07-08T12:03:00Z">
        <w:r>
          <w:rPr>
            <w:lang w:eastAsia="es-CO"/>
          </w:rPr>
          <w:t>Temporizador:</w:t>
        </w:r>
      </w:ins>
    </w:p>
    <w:p w14:paraId="52939369" w14:textId="01037BD5" w:rsidR="009C57AB" w:rsidRPr="00361253" w:rsidRDefault="009016DB" w:rsidP="00361253">
      <w:pPr>
        <w:pStyle w:val="Sinespaciado"/>
        <w:spacing w:line="480" w:lineRule="auto"/>
        <w:rPr>
          <w:lang w:eastAsia="es-CO"/>
        </w:rPr>
      </w:pPr>
      <w:r w:rsidRPr="009C57AB">
        <w:rPr>
          <w:lang w:eastAsia="es-CO"/>
        </w:rPr>
        <w:t xml:space="preserve">Ver </w:t>
      </w:r>
      <w:r w:rsidR="009C57AB">
        <w:rPr>
          <w:lang w:eastAsia="es-CO"/>
        </w:rPr>
        <w:fldChar w:fldCharType="begin"/>
      </w:r>
      <w:r w:rsidR="009C57AB">
        <w:rPr>
          <w:lang w:eastAsia="es-CO"/>
        </w:rPr>
        <w:instrText xml:space="preserve"> REF _Ref44880870 \h </w:instrText>
      </w:r>
      <w:r w:rsidR="009C57AB">
        <w:rPr>
          <w:lang w:eastAsia="es-CO"/>
        </w:rPr>
      </w:r>
      <w:r w:rsidR="009C57AB">
        <w:rPr>
          <w:lang w:eastAsia="es-CO"/>
        </w:rPr>
        <w:fldChar w:fldCharType="separate"/>
      </w:r>
      <w:r w:rsidR="000C4D4A">
        <w:t xml:space="preserve">Ilustración </w:t>
      </w:r>
      <w:r w:rsidR="000C4D4A">
        <w:rPr>
          <w:noProof/>
        </w:rPr>
        <w:t>36</w:t>
      </w:r>
      <w:r w:rsidR="009C57AB">
        <w:rPr>
          <w:lang w:eastAsia="es-CO"/>
        </w:rPr>
        <w:fldChar w:fldCharType="end"/>
      </w:r>
      <w:r w:rsidRPr="009C57AB">
        <w:rPr>
          <w:lang w:eastAsia="es-CO"/>
        </w:rPr>
        <w:t xml:space="preserve"> del configurador</w:t>
      </w:r>
      <w:ins w:id="495" w:author="Diany Lorena Hincapie Melo" w:date="2020-07-08T12:03:00Z">
        <w:r w:rsidR="00776B1A">
          <w:rPr>
            <w:lang w:eastAsia="es-CO"/>
          </w:rPr>
          <w:t xml:space="preserve">, este bloque permite configurar el temporizador, permite al usuario cambiar el nombre de la variable </w:t>
        </w:r>
      </w:ins>
      <w:ins w:id="496" w:author="Diany Lorena Hincapie Melo" w:date="2020-07-08T12:04:00Z">
        <w:r w:rsidR="00776B1A">
          <w:rPr>
            <w:lang w:eastAsia="es-CO"/>
          </w:rPr>
          <w:t>que por defecto es “</w:t>
        </w:r>
        <w:proofErr w:type="spellStart"/>
        <w:r w:rsidR="00776B1A">
          <w:rPr>
            <w:lang w:eastAsia="es-CO"/>
          </w:rPr>
          <w:t>Temp</w:t>
        </w:r>
        <w:proofErr w:type="spellEnd"/>
        <w:r w:rsidR="00776B1A">
          <w:rPr>
            <w:lang w:eastAsia="es-CO"/>
          </w:rPr>
          <w:t xml:space="preserve">”, seleccionar el temporizador </w:t>
        </w:r>
        <w:r w:rsidR="00413D4B">
          <w:rPr>
            <w:lang w:eastAsia="es-CO"/>
          </w:rPr>
          <w:t>de 0 a 3</w:t>
        </w:r>
      </w:ins>
      <w:ins w:id="497" w:author="Diany Lorena Hincapie Melo" w:date="2020-07-08T12:05:00Z">
        <w:r w:rsidR="00413D4B">
          <w:rPr>
            <w:lang w:eastAsia="es-CO"/>
          </w:rPr>
          <w:t xml:space="preserve">, el modo ya sea periódico o único y el periodo al cual se activará el temporizador, tiene una entrada que es el </w:t>
        </w:r>
      </w:ins>
      <w:ins w:id="498" w:author="Diany Lorena Hincapie Melo" w:date="2020-07-08T12:06:00Z">
        <w:r w:rsidR="00413D4B">
          <w:rPr>
            <w:lang w:eastAsia="es-CO"/>
          </w:rPr>
          <w:t>nombre de la función que realizará cuando el temporizador finalice en este caso la función es “</w:t>
        </w:r>
        <w:proofErr w:type="spellStart"/>
        <w:r w:rsidR="00413D4B">
          <w:rPr>
            <w:lang w:eastAsia="es-CO"/>
          </w:rPr>
          <w:t>hacer_algo</w:t>
        </w:r>
        <w:proofErr w:type="spellEnd"/>
        <w:r w:rsidR="00413D4B">
          <w:rPr>
            <w:lang w:eastAsia="es-CO"/>
          </w:rPr>
          <w:t>”</w:t>
        </w:r>
      </w:ins>
      <w:r w:rsidRPr="009C57AB">
        <w:rPr>
          <w:lang w:eastAsia="es-CO"/>
        </w:rPr>
        <w:t xml:space="preserve"> y ver </w:t>
      </w:r>
      <w:r w:rsidR="009C57AB">
        <w:rPr>
          <w:lang w:eastAsia="es-CO"/>
        </w:rPr>
        <w:fldChar w:fldCharType="begin"/>
      </w:r>
      <w:r w:rsidR="009C57AB">
        <w:rPr>
          <w:lang w:eastAsia="es-CO"/>
        </w:rPr>
        <w:instrText xml:space="preserve"> REF _Ref44880871 \h </w:instrText>
      </w:r>
      <w:r w:rsidR="009C57AB">
        <w:rPr>
          <w:lang w:eastAsia="es-CO"/>
        </w:rPr>
      </w:r>
      <w:r w:rsidR="009C57AB">
        <w:rPr>
          <w:lang w:eastAsia="es-CO"/>
        </w:rPr>
        <w:fldChar w:fldCharType="separate"/>
      </w:r>
      <w:r w:rsidR="000C4D4A">
        <w:t xml:space="preserve">Ilustración </w:t>
      </w:r>
      <w:r w:rsidR="000C4D4A">
        <w:rPr>
          <w:noProof/>
        </w:rPr>
        <w:t>37</w:t>
      </w:r>
      <w:r w:rsidR="009C57AB">
        <w:rPr>
          <w:lang w:eastAsia="es-CO"/>
        </w:rPr>
        <w:fldChar w:fldCharType="end"/>
      </w:r>
      <w:r w:rsidRPr="009C57AB">
        <w:rPr>
          <w:lang w:eastAsia="es-CO"/>
        </w:rPr>
        <w:t xml:space="preserve"> del bloque </w:t>
      </w:r>
      <w:r w:rsidRPr="009C57AB">
        <w:rPr>
          <w:lang w:eastAsia="es-CO"/>
        </w:rPr>
        <w:lastRenderedPageBreak/>
        <w:t>extra para una</w:t>
      </w:r>
      <w:r w:rsidR="00361253">
        <w:rPr>
          <w:lang w:eastAsia="es-CO"/>
        </w:rPr>
        <w:t xml:space="preserve"> interrupción por temporizador</w:t>
      </w:r>
      <w:ins w:id="499" w:author="Diany Lorena Hincapie Melo" w:date="2020-07-08T12:06:00Z">
        <w:r w:rsidR="00413D4B">
          <w:rPr>
            <w:lang w:eastAsia="es-CO"/>
          </w:rPr>
          <w:t xml:space="preserve">, este bloque </w:t>
        </w:r>
      </w:ins>
      <w:ins w:id="500" w:author="Diany Lorena Hincapie Melo" w:date="2020-07-08T12:07:00Z">
        <w:r w:rsidR="00413D4B">
          <w:rPr>
            <w:lang w:eastAsia="es-CO"/>
          </w:rPr>
          <w:t>detendrá el temporizador en caso de que el temporizador sea periódico</w:t>
        </w:r>
      </w:ins>
      <w:r w:rsidR="00361253">
        <w:rPr>
          <w:lang w:eastAsia="es-CO"/>
        </w:rPr>
        <w:t>.</w:t>
      </w:r>
    </w:p>
    <w:p w14:paraId="639024D5" w14:textId="2CB04E7F"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3952" behindDoc="0" locked="0" layoutInCell="1" allowOverlap="1" wp14:anchorId="02C01A62" wp14:editId="6B4DC157">
                <wp:simplePos x="0" y="0"/>
                <wp:positionH relativeFrom="column">
                  <wp:posOffset>-7620</wp:posOffset>
                </wp:positionH>
                <wp:positionV relativeFrom="paragraph">
                  <wp:posOffset>1189990</wp:posOffset>
                </wp:positionV>
                <wp:extent cx="5610225" cy="6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33F081CC" w14:textId="7F372AF0" w:rsidR="000C4D4A" w:rsidRPr="00432962" w:rsidRDefault="000C4D4A" w:rsidP="009C57AB">
                            <w:pPr>
                              <w:pStyle w:val="Descripcin"/>
                              <w:jc w:val="center"/>
                              <w:rPr>
                                <w:noProof/>
                                <w:sz w:val="24"/>
                              </w:rPr>
                            </w:pPr>
                            <w:bookmarkStart w:id="501" w:name="_Ref44880870"/>
                            <w:bookmarkStart w:id="502" w:name="_Toc44880920"/>
                            <w:bookmarkStart w:id="503" w:name="_Toc45116302"/>
                            <w:r>
                              <w:t xml:space="preserve">Ilustración </w:t>
                            </w:r>
                            <w:fldSimple w:instr=" SEQ Ilustración \* ARABIC ">
                              <w:r>
                                <w:rPr>
                                  <w:noProof/>
                                </w:rPr>
                                <w:t>36</w:t>
                              </w:r>
                            </w:fldSimple>
                            <w:bookmarkEnd w:id="501"/>
                            <w:r>
                              <w:t xml:space="preserve"> Configurador de interrupción por temporizador</w:t>
                            </w:r>
                            <w:bookmarkEnd w:id="502"/>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1A62" id="Cuadro de texto 40" o:spid="_x0000_s1062" type="#_x0000_t202" style="position:absolute;left:0;text-align:left;margin-left:-.6pt;margin-top:93.7pt;width:44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DyOgIAAHwEAAAOAAAAZHJzL2Uyb0RvYy54bWysVMFu2zAMvQ/YPwi6L07SJRi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" stroked="f">
                <v:textbox style="mso-fit-shape-to-text:t" inset="0,0,0,0">
                  <w:txbxContent>
                    <w:p w14:paraId="33F081CC" w14:textId="7F372AF0" w:rsidR="000C4D4A" w:rsidRPr="00432962" w:rsidRDefault="000C4D4A" w:rsidP="009C57AB">
                      <w:pPr>
                        <w:pStyle w:val="Descripcin"/>
                        <w:jc w:val="center"/>
                        <w:rPr>
                          <w:noProof/>
                          <w:sz w:val="24"/>
                        </w:rPr>
                      </w:pPr>
                      <w:bookmarkStart w:id="504" w:name="_Ref44880870"/>
                      <w:bookmarkStart w:id="505" w:name="_Toc44880920"/>
                      <w:bookmarkStart w:id="506" w:name="_Toc45116302"/>
                      <w:r>
                        <w:t xml:space="preserve">Ilustración </w:t>
                      </w:r>
                      <w:fldSimple w:instr=" SEQ Ilustración \* ARABIC ">
                        <w:r>
                          <w:rPr>
                            <w:noProof/>
                          </w:rPr>
                          <w:t>36</w:t>
                        </w:r>
                      </w:fldSimple>
                      <w:bookmarkEnd w:id="504"/>
                      <w:r>
                        <w:t xml:space="preserve"> Configurador de interrupción por temporizador</w:t>
                      </w:r>
                      <w:bookmarkEnd w:id="505"/>
                      <w:bookmarkEnd w:id="506"/>
                    </w:p>
                  </w:txbxContent>
                </v:textbox>
              </v:shape>
            </w:pict>
          </mc:Fallback>
        </mc:AlternateContent>
      </w:r>
      <w:r w:rsidR="009016DB">
        <w:rPr>
          <w:noProof/>
          <w:lang w:val="en-US"/>
        </w:rPr>
        <w:drawing>
          <wp:anchor distT="0" distB="0" distL="114300" distR="114300" simplePos="0" relativeHeight="251700224" behindDoc="0" locked="0" layoutInCell="1" allowOverlap="1" wp14:anchorId="14367124" wp14:editId="2453B918">
            <wp:simplePos x="0" y="0"/>
            <wp:positionH relativeFrom="margin">
              <wp:align>right</wp:align>
            </wp:positionH>
            <wp:positionV relativeFrom="paragraph">
              <wp:posOffset>8890</wp:posOffset>
            </wp:positionV>
            <wp:extent cx="5610225" cy="1123950"/>
            <wp:effectExtent l="0" t="0" r="952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1DEC4" w14:textId="77777777" w:rsidR="009016DB" w:rsidRDefault="009016DB" w:rsidP="009016DB">
      <w:pPr>
        <w:pStyle w:val="Sinespaciado"/>
        <w:spacing w:line="480" w:lineRule="auto"/>
      </w:pPr>
    </w:p>
    <w:p w14:paraId="132BC173" w14:textId="77777777" w:rsidR="009016DB" w:rsidRDefault="009016DB" w:rsidP="009016DB">
      <w:pPr>
        <w:pStyle w:val="Sinespaciado"/>
        <w:spacing w:line="480" w:lineRule="auto"/>
      </w:pPr>
    </w:p>
    <w:p w14:paraId="10A90DC1" w14:textId="77777777" w:rsidR="009016DB" w:rsidRDefault="009016DB" w:rsidP="009016DB">
      <w:pPr>
        <w:pStyle w:val="Sinespaciado"/>
        <w:spacing w:line="480" w:lineRule="auto"/>
      </w:pPr>
    </w:p>
    <w:p w14:paraId="408168B3" w14:textId="2C8783D7" w:rsidR="009016DB" w:rsidRDefault="009C57AB" w:rsidP="009016DB">
      <w:pPr>
        <w:pStyle w:val="Sinespaciado"/>
        <w:spacing w:line="480" w:lineRule="auto"/>
      </w:pPr>
      <w:r>
        <w:rPr>
          <w:noProof/>
          <w:lang w:val="en-US"/>
        </w:rPr>
        <mc:AlternateContent>
          <mc:Choice Requires="wps">
            <w:drawing>
              <wp:anchor distT="0" distB="0" distL="114300" distR="114300" simplePos="0" relativeHeight="251776000" behindDoc="0" locked="0" layoutInCell="1" allowOverlap="1" wp14:anchorId="65D9AB44" wp14:editId="6EBAAEB4">
                <wp:simplePos x="0" y="0"/>
                <wp:positionH relativeFrom="column">
                  <wp:posOffset>910590</wp:posOffset>
                </wp:positionH>
                <wp:positionV relativeFrom="paragraph">
                  <wp:posOffset>991870</wp:posOffset>
                </wp:positionV>
                <wp:extent cx="3781425" cy="63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a:effectLst/>
                      </wps:spPr>
                      <wps:txbx>
                        <w:txbxContent>
                          <w:p w14:paraId="7E5954C8" w14:textId="4A6101DC" w:rsidR="000C4D4A" w:rsidRPr="004F71B3" w:rsidRDefault="000C4D4A" w:rsidP="009C57AB">
                            <w:pPr>
                              <w:pStyle w:val="Descripcin"/>
                              <w:jc w:val="center"/>
                              <w:rPr>
                                <w:noProof/>
                                <w:sz w:val="24"/>
                              </w:rPr>
                            </w:pPr>
                            <w:bookmarkStart w:id="507" w:name="_Ref44880871"/>
                            <w:bookmarkStart w:id="508" w:name="_Toc44880921"/>
                            <w:bookmarkStart w:id="509" w:name="_Toc45116303"/>
                            <w:r>
                              <w:t xml:space="preserve">Ilustración </w:t>
                            </w:r>
                            <w:fldSimple w:instr=" SEQ Ilustración \* ARABIC ">
                              <w:r>
                                <w:rPr>
                                  <w:noProof/>
                                </w:rPr>
                                <w:t>37</w:t>
                              </w:r>
                            </w:fldSimple>
                            <w:bookmarkEnd w:id="507"/>
                            <w:r>
                              <w:t xml:space="preserve"> Extra de interrupción por temporizador</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AB44" id="Cuadro de texto 48" o:spid="_x0000_s1063" type="#_x0000_t202" style="position:absolute;left:0;text-align:left;margin-left:71.7pt;margin-top:78.1pt;width:297.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" stroked="f">
                <v:textbox style="mso-fit-shape-to-text:t" inset="0,0,0,0">
                  <w:txbxContent>
                    <w:p w14:paraId="7E5954C8" w14:textId="4A6101DC" w:rsidR="000C4D4A" w:rsidRPr="004F71B3" w:rsidRDefault="000C4D4A" w:rsidP="009C57AB">
                      <w:pPr>
                        <w:pStyle w:val="Descripcin"/>
                        <w:jc w:val="center"/>
                        <w:rPr>
                          <w:noProof/>
                          <w:sz w:val="24"/>
                        </w:rPr>
                      </w:pPr>
                      <w:bookmarkStart w:id="510" w:name="_Ref44880871"/>
                      <w:bookmarkStart w:id="511" w:name="_Toc44880921"/>
                      <w:bookmarkStart w:id="512" w:name="_Toc45116303"/>
                      <w:r>
                        <w:t xml:space="preserve">Ilustración </w:t>
                      </w:r>
                      <w:fldSimple w:instr=" SEQ Ilustración \* ARABIC ">
                        <w:r>
                          <w:rPr>
                            <w:noProof/>
                          </w:rPr>
                          <w:t>37</w:t>
                        </w:r>
                      </w:fldSimple>
                      <w:bookmarkEnd w:id="510"/>
                      <w:r>
                        <w:t xml:space="preserve"> Extra de interrupción por temporizador</w:t>
                      </w:r>
                      <w:bookmarkEnd w:id="511"/>
                      <w:bookmarkEnd w:id="512"/>
                    </w:p>
                  </w:txbxContent>
                </v:textbox>
              </v:shape>
            </w:pict>
          </mc:Fallback>
        </mc:AlternateContent>
      </w:r>
      <w:r w:rsidR="009016DB">
        <w:rPr>
          <w:noProof/>
          <w:lang w:val="en-US"/>
        </w:rPr>
        <w:drawing>
          <wp:anchor distT="0" distB="0" distL="114300" distR="114300" simplePos="0" relativeHeight="251701248" behindDoc="0" locked="0" layoutInCell="1" allowOverlap="1" wp14:anchorId="039AFA48" wp14:editId="2FF77EE6">
            <wp:simplePos x="0" y="0"/>
            <wp:positionH relativeFrom="margin">
              <wp:align>center</wp:align>
            </wp:positionH>
            <wp:positionV relativeFrom="paragraph">
              <wp:posOffset>134620</wp:posOffset>
            </wp:positionV>
            <wp:extent cx="3781425" cy="800100"/>
            <wp:effectExtent l="0" t="0" r="952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81425"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A6EB9" w14:textId="77777777" w:rsidR="009016DB" w:rsidRDefault="009016DB" w:rsidP="009016DB">
      <w:pPr>
        <w:pStyle w:val="Sinespaciado"/>
        <w:spacing w:line="480" w:lineRule="auto"/>
      </w:pPr>
    </w:p>
    <w:p w14:paraId="229684ED" w14:textId="77777777" w:rsidR="009016DB" w:rsidRDefault="009016DB" w:rsidP="009016DB">
      <w:pPr>
        <w:pStyle w:val="Sinespaciado"/>
        <w:spacing w:line="480" w:lineRule="auto"/>
      </w:pPr>
    </w:p>
    <w:p w14:paraId="6C07434F" w14:textId="2ED2970B" w:rsidR="009016DB" w:rsidDel="00413D4B" w:rsidRDefault="009016DB" w:rsidP="003C619A">
      <w:pPr>
        <w:pStyle w:val="Ttulo3"/>
        <w:rPr>
          <w:del w:id="513" w:author="Diany Lorena Hincapie Melo" w:date="2020-07-08T12:14:00Z"/>
        </w:rPr>
      </w:pPr>
      <w:commentRangeStart w:id="514"/>
      <w:del w:id="515" w:author="Diany Lorena Hincapie Melo" w:date="2020-07-08T12:14:00Z">
        <w:r w:rsidDel="00413D4B">
          <w:delText>Construcción de bloques</w:delText>
        </w:r>
        <w:commentRangeEnd w:id="514"/>
        <w:r w:rsidR="008B6B9D" w:rsidDel="00413D4B">
          <w:rPr>
            <w:rStyle w:val="Refdecomentario"/>
            <w:rFonts w:eastAsiaTheme="minorHAnsi" w:cstheme="minorBidi"/>
            <w:b w:val="0"/>
            <w:color w:val="auto"/>
          </w:rPr>
          <w:commentReference w:id="514"/>
        </w:r>
      </w:del>
    </w:p>
    <w:p w14:paraId="6DAE0DAE" w14:textId="51B45A98" w:rsidR="009016DB" w:rsidDel="00413D4B" w:rsidRDefault="009016DB" w:rsidP="003C619A">
      <w:pPr>
        <w:pStyle w:val="Sinespaciado"/>
        <w:spacing w:line="480" w:lineRule="auto"/>
        <w:ind w:firstLine="0"/>
        <w:rPr>
          <w:moveFrom w:id="516" w:author="Diany Lorena Hincapie Melo" w:date="2020-07-08T12:14:00Z"/>
          <w:lang w:eastAsia="es-CO"/>
        </w:rPr>
      </w:pPr>
      <w:moveFromRangeStart w:id="517" w:author="Diany Lorena Hincapie Melo" w:date="2020-07-08T12:14:00Z" w:name="move45102903"/>
      <w:commentRangeStart w:id="518"/>
      <w:moveFrom w:id="519" w:author="Diany Lorena Hincapie Melo" w:date="2020-07-08T12:14:00Z">
        <w:r w:rsidDel="00413D4B">
          <w:rPr>
            <w:lang w:eastAsia="es-CO"/>
          </w:rPr>
          <w:t>Usando Blockly Developer Tools permite crear bloques según sea su tipo.</w:t>
        </w:r>
      </w:moveFrom>
    </w:p>
    <w:p w14:paraId="3AB0F6C0" w14:textId="6F71F358" w:rsidR="00413D4B" w:rsidRPr="009C57AB" w:rsidDel="00630324" w:rsidRDefault="009016DB" w:rsidP="003C619A">
      <w:pPr>
        <w:pStyle w:val="Sinespaciado"/>
        <w:spacing w:line="480" w:lineRule="auto"/>
        <w:ind w:firstLine="0"/>
        <w:rPr>
          <w:del w:id="520" w:author="Diany Lorena Hincapie Melo" w:date="2020-07-08T12:27:00Z"/>
          <w:lang w:eastAsia="es-CO"/>
        </w:rPr>
      </w:pPr>
      <w:moveFrom w:id="521" w:author="Diany Lorena Hincapie Melo" w:date="2020-07-08T12:14:00Z">
        <w:r w:rsidDel="00413D4B">
          <w:rPr>
            <w:lang w:eastAsia="es-CO"/>
          </w:rPr>
          <w:t xml:space="preserve">En la </w:t>
        </w:r>
        <w:r w:rsidR="00094CA9" w:rsidDel="00413D4B">
          <w:rPr>
            <w:color w:val="FF0000"/>
            <w:lang w:eastAsia="es-CO"/>
          </w:rPr>
          <w:fldChar w:fldCharType="begin"/>
        </w:r>
        <w:r w:rsidR="00094CA9" w:rsidDel="00413D4B">
          <w:rPr>
            <w:lang w:eastAsia="es-CO"/>
          </w:rPr>
          <w:instrText xml:space="preserve"> REF _Ref44880872 \h </w:instrText>
        </w:r>
      </w:moveFrom>
      <w:del w:id="522" w:author="Diany Lorena Hincapie Melo" w:date="2020-07-08T12:14:00Z">
        <w:r w:rsidR="00094CA9" w:rsidDel="00413D4B">
          <w:rPr>
            <w:color w:val="FF0000"/>
            <w:lang w:eastAsia="es-CO"/>
          </w:rPr>
        </w:r>
      </w:del>
      <w:moveFrom w:id="523" w:author="Diany Lorena Hincapie Melo" w:date="2020-07-08T12:14:00Z">
        <w:r w:rsidR="00094CA9" w:rsidDel="00413D4B">
          <w:rPr>
            <w:color w:val="FF0000"/>
            <w:lang w:eastAsia="es-CO"/>
          </w:rPr>
          <w:fldChar w:fldCharType="separate"/>
        </w:r>
        <w:r w:rsidR="00094CA9" w:rsidDel="00413D4B">
          <w:t xml:space="preserve">Ilustración </w:t>
        </w:r>
        <w:r w:rsidR="00094CA9" w:rsidDel="00413D4B">
          <w:rPr>
            <w:noProof/>
          </w:rPr>
          <w:t>36</w:t>
        </w:r>
        <w:r w:rsidR="00094CA9" w:rsidDel="00413D4B">
          <w:rPr>
            <w:color w:val="FF0000"/>
            <w:lang w:eastAsia="es-CO"/>
          </w:rPr>
          <w:fldChar w:fldCharType="end"/>
        </w:r>
        <w:r w:rsidR="00094CA9" w:rsidDel="00413D4B">
          <w:rPr>
            <w:color w:val="FF0000"/>
            <w:lang w:eastAsia="es-CO"/>
          </w:rPr>
          <w:t xml:space="preserve"> </w:t>
        </w:r>
        <w:r w:rsidDel="00413D4B">
          <w:rPr>
            <w:lang w:eastAsia="es-CO"/>
          </w:rPr>
          <w:t xml:space="preserve">se puede evidenciar la definición del bloque en JavaScript y su generador en Python. Los dos códigos generados al crear cada uno de los bloques son fundamentales al momento de hacer la integración con el programa base, la definición del bloque contiene su forma, y el generador contiene el fragmento de código que corresponde al bloque </w:t>
        </w:r>
      </w:moveFrom>
      <w:del w:id="524" w:author="Diany Lorena Hincapie Melo" w:date="2020-07-08T12:14:00Z">
        <w:r w:rsidR="000C4D4A" w:rsidDel="00413D4B">
          <w:rPr>
            <w:noProof/>
            <w:lang w:val="en-US"/>
          </w:rPr>
          <w:drawing>
            <wp:anchor distT="0" distB="0" distL="114300" distR="114300" simplePos="0" relativeHeight="251671552" behindDoc="0" locked="0" layoutInCell="1" allowOverlap="1" wp14:anchorId="3542229A" wp14:editId="01917680">
              <wp:simplePos x="0" y="0"/>
              <wp:positionH relativeFrom="page">
                <wp:align>right</wp:align>
              </wp:positionH>
              <wp:positionV relativeFrom="paragraph">
                <wp:posOffset>608965</wp:posOffset>
              </wp:positionV>
              <wp:extent cx="2990850" cy="2435225"/>
              <wp:effectExtent l="0" t="0" r="0" b="317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49993" t="46339" r="20401" b="13910"/>
                      <a:stretch/>
                    </pic:blipFill>
                    <pic:spPr bwMode="auto">
                      <a:xfrm>
                        <a:off x="0" y="0"/>
                        <a:ext cx="299085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moveFrom w:id="525" w:author="Diany Lorena Hincapie Melo" w:date="2020-07-08T12:14:00Z">
        <w:r w:rsidDel="00413D4B">
          <w:rPr>
            <w:lang w:eastAsia="es-CO"/>
          </w:rPr>
          <w:t>dependiendo de su funcionalidad</w:t>
        </w:r>
        <w:commentRangeEnd w:id="518"/>
        <w:r w:rsidR="00EF14AE" w:rsidDel="00413D4B">
          <w:rPr>
            <w:rStyle w:val="Refdecomentario"/>
          </w:rPr>
          <w:commentReference w:id="518"/>
        </w:r>
        <w:r w:rsidR="00361253" w:rsidDel="00413D4B">
          <w:rPr>
            <w:lang w:eastAsia="es-CO"/>
          </w:rPr>
          <w:t>.</w:t>
        </w:r>
      </w:moveFrom>
      <w:moveFromRangeEnd w:id="517"/>
    </w:p>
    <w:p w14:paraId="197CDDAA" w14:textId="65D2B585" w:rsidR="009016DB" w:rsidDel="00630324" w:rsidRDefault="009016DB" w:rsidP="003C619A">
      <w:pPr>
        <w:pStyle w:val="Sinespaciado"/>
        <w:ind w:firstLine="0"/>
        <w:rPr>
          <w:del w:id="526" w:author="Diany Lorena Hincapie Melo" w:date="2020-07-08T12:27:00Z"/>
          <w:rFonts w:cs="Times New Roman"/>
          <w:szCs w:val="24"/>
        </w:rPr>
        <w:pPrChange w:id="527" w:author="Diany Lorena Hincapie Melo" w:date="2020-07-08T13:20:00Z">
          <w:pPr>
            <w:tabs>
              <w:tab w:val="left" w:pos="142"/>
            </w:tabs>
            <w:spacing w:line="480" w:lineRule="auto"/>
            <w:ind w:left="0"/>
          </w:pPr>
        </w:pPrChange>
      </w:pPr>
    </w:p>
    <w:p w14:paraId="32AEF454" w14:textId="447BC5F8" w:rsidR="00282A70" w:rsidRDefault="00282A70" w:rsidP="003C619A">
      <w:pPr>
        <w:pStyle w:val="Sinespaciado"/>
        <w:ind w:firstLine="0"/>
        <w:rPr>
          <w:rFonts w:cs="Times New Roman"/>
          <w:szCs w:val="24"/>
        </w:rPr>
      </w:pPr>
    </w:p>
    <w:p w14:paraId="05999555" w14:textId="3018C481" w:rsidR="003C6210" w:rsidRDefault="003C6210" w:rsidP="003C6210">
      <w:pPr>
        <w:pStyle w:val="Sinespaciado"/>
        <w:rPr>
          <w:rFonts w:cs="Times New Roman"/>
          <w:szCs w:val="24"/>
        </w:rPr>
      </w:pPr>
    </w:p>
    <w:p w14:paraId="4137579D" w14:textId="5AD78BD6" w:rsidR="003C6210" w:rsidRPr="003C6210" w:rsidRDefault="003C6210" w:rsidP="003C6210">
      <w:pPr>
        <w:pStyle w:val="Ttulo2"/>
        <w:rPr>
          <w:ins w:id="528" w:author="Diany Lorena Hincapie Melo" w:date="2020-07-08T14:01:00Z"/>
        </w:rPr>
      </w:pPr>
      <w:bookmarkStart w:id="529" w:name="_Toc45116254"/>
      <w:r>
        <w:t>Diseño de la PCB</w:t>
      </w:r>
      <w:bookmarkEnd w:id="529"/>
    </w:p>
    <w:p w14:paraId="27B9FAB7" w14:textId="2724D139" w:rsidR="009016DB" w:rsidRPr="00282A70" w:rsidDel="00282A70" w:rsidRDefault="009016DB">
      <w:pPr>
        <w:pStyle w:val="Ttulo2"/>
        <w:rPr>
          <w:del w:id="530" w:author="Diany Lorena Hincapie Melo" w:date="2020-07-08T14:01:00Z"/>
        </w:rPr>
        <w:pPrChange w:id="531" w:author="Diany Lorena Hincapie Melo" w:date="2020-07-08T14:00:00Z">
          <w:pPr>
            <w:tabs>
              <w:tab w:val="left" w:pos="142"/>
            </w:tabs>
            <w:spacing w:line="480" w:lineRule="auto"/>
            <w:ind w:left="0"/>
          </w:pPr>
        </w:pPrChange>
      </w:pPr>
      <w:bookmarkStart w:id="532" w:name="_Toc45109330"/>
      <w:bookmarkEnd w:id="532"/>
    </w:p>
    <w:p w14:paraId="24D404C4" w14:textId="4A7B51FF" w:rsidR="009016DB" w:rsidRPr="003C6210" w:rsidDel="00282A70" w:rsidRDefault="009016DB">
      <w:pPr>
        <w:pStyle w:val="Ttulo2"/>
        <w:rPr>
          <w:del w:id="533" w:author="Diany Lorena Hincapie Melo" w:date="2020-07-08T14:01:00Z"/>
        </w:rPr>
        <w:pPrChange w:id="534" w:author="Diany Lorena Hincapie Melo" w:date="2020-07-08T14:00:00Z">
          <w:pPr>
            <w:tabs>
              <w:tab w:val="left" w:pos="142"/>
            </w:tabs>
            <w:spacing w:line="480" w:lineRule="auto"/>
            <w:ind w:left="0"/>
          </w:pPr>
        </w:pPrChange>
      </w:pPr>
      <w:bookmarkStart w:id="535" w:name="_Toc45109331"/>
      <w:bookmarkEnd w:id="535"/>
    </w:p>
    <w:p w14:paraId="0EB1DD54" w14:textId="780578C1" w:rsidR="009C57AB" w:rsidRPr="003C6210" w:rsidDel="00282A70" w:rsidRDefault="009C57AB">
      <w:pPr>
        <w:pStyle w:val="Ttulo2"/>
        <w:rPr>
          <w:del w:id="536" w:author="Diany Lorena Hincapie Melo" w:date="2020-07-08T14:01:00Z"/>
        </w:rPr>
        <w:pPrChange w:id="537" w:author="Diany Lorena Hincapie Melo" w:date="2020-07-08T14:00:00Z">
          <w:pPr>
            <w:tabs>
              <w:tab w:val="left" w:pos="142"/>
            </w:tabs>
            <w:spacing w:line="480" w:lineRule="auto"/>
            <w:ind w:left="0" w:firstLine="0"/>
          </w:pPr>
        </w:pPrChange>
      </w:pPr>
      <w:bookmarkStart w:id="538" w:name="_Toc45109332"/>
      <w:bookmarkEnd w:id="538"/>
    </w:p>
    <w:p w14:paraId="27B439CC" w14:textId="01453364" w:rsidR="009016DB" w:rsidRPr="00282A70" w:rsidDel="00282A70" w:rsidRDefault="009016DB" w:rsidP="00282A70">
      <w:pPr>
        <w:pStyle w:val="Ttulo2"/>
        <w:rPr>
          <w:del w:id="539" w:author="Diany Lorena Hincapie Melo" w:date="2020-07-08T14:01:00Z"/>
        </w:rPr>
      </w:pPr>
      <w:del w:id="540" w:author="Diany Lorena Hincapie Melo" w:date="2020-07-08T14:01:00Z">
        <w:r w:rsidRPr="00282A70" w:rsidDel="00282A70">
          <w:rPr>
            <w:b w:val="0"/>
          </w:rPr>
          <w:delText>Diseño de la PCB</w:delText>
        </w:r>
      </w:del>
    </w:p>
    <w:p w14:paraId="593ED128" w14:textId="36A0C423" w:rsidR="00413D4B" w:rsidRDefault="009016DB" w:rsidP="007254CE">
      <w:pPr>
        <w:pStyle w:val="Sinespaciado"/>
        <w:spacing w:line="480" w:lineRule="auto"/>
        <w:rPr>
          <w:ins w:id="541" w:author="Diany Lorena Hincapie Melo" w:date="2020-07-08T13:22:00Z"/>
          <w:lang w:eastAsia="es-CO"/>
        </w:rPr>
      </w:pPr>
      <w:r>
        <w:rPr>
          <w:lang w:eastAsia="es-CO"/>
        </w:rPr>
        <w:t xml:space="preserve">Para el diseño tuvo en cuenta que se usó el HC-SR04, MPU6050, BUZZER, </w:t>
      </w:r>
      <w:proofErr w:type="spellStart"/>
      <w:r>
        <w:rPr>
          <w:lang w:eastAsia="es-CO"/>
        </w:rPr>
        <w:t>TouchPad</w:t>
      </w:r>
      <w:proofErr w:type="spellEnd"/>
      <w:r>
        <w:rPr>
          <w:lang w:eastAsia="es-CO"/>
        </w:rPr>
        <w:t xml:space="preserve"> y el </w:t>
      </w:r>
      <w:proofErr w:type="spellStart"/>
      <w:r>
        <w:rPr>
          <w:lang w:eastAsia="es-CO"/>
        </w:rPr>
        <w:t>NeoPixel</w:t>
      </w:r>
      <w:proofErr w:type="spellEnd"/>
      <w:r>
        <w:rPr>
          <w:lang w:eastAsia="es-CO"/>
        </w:rPr>
        <w:t xml:space="preserve">, y se pensó para que fuera un instrumento musical programable, por lo tanto, se utilizó el programa gratuito llamado </w:t>
      </w:r>
      <w:proofErr w:type="spellStart"/>
      <w:r>
        <w:rPr>
          <w:lang w:eastAsia="es-CO"/>
        </w:rPr>
        <w:t>KiCad</w:t>
      </w:r>
      <w:proofErr w:type="spellEnd"/>
      <w:r>
        <w:rPr>
          <w:lang w:eastAsia="es-CO"/>
        </w:rPr>
        <w:t xml:space="preserve"> para realizar el diseño. </w:t>
      </w:r>
      <w:r w:rsidRPr="00094CA9">
        <w:rPr>
          <w:lang w:eastAsia="es-CO"/>
        </w:rPr>
        <w:t>Ver</w:t>
      </w:r>
      <w:r w:rsidR="00094CA9">
        <w:rPr>
          <w:lang w:eastAsia="es-CO"/>
        </w:rPr>
        <w:t xml:space="preserve"> </w:t>
      </w:r>
      <w:r w:rsidR="00094CA9">
        <w:rPr>
          <w:color w:val="FF0000"/>
          <w:lang w:eastAsia="es-CO"/>
        </w:rPr>
        <w:fldChar w:fldCharType="begin"/>
      </w:r>
      <w:r w:rsidR="00094CA9">
        <w:rPr>
          <w:lang w:eastAsia="es-CO"/>
        </w:rPr>
        <w:instrText xml:space="preserve"> REF _Ref44880873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38</w:t>
      </w:r>
      <w:r w:rsidR="00094CA9">
        <w:rPr>
          <w:color w:val="FF0000"/>
          <w:lang w:eastAsia="es-CO"/>
        </w:rPr>
        <w:fldChar w:fldCharType="end"/>
      </w:r>
      <w:r w:rsidRPr="002D6FE6">
        <w:rPr>
          <w:color w:val="FF0000"/>
          <w:lang w:eastAsia="es-CO"/>
        </w:rPr>
        <w:t xml:space="preserve"> </w:t>
      </w:r>
      <w:r>
        <w:rPr>
          <w:lang w:eastAsia="es-CO"/>
        </w:rPr>
        <w:t xml:space="preserve">para observar el diagrama de conexión. </w:t>
      </w:r>
      <w:r w:rsidRPr="00094CA9">
        <w:rPr>
          <w:lang w:eastAsia="es-CO"/>
        </w:rPr>
        <w:t>Ver</w:t>
      </w:r>
      <w:r w:rsidRPr="002D6FE6">
        <w:rPr>
          <w:color w:val="FF0000"/>
          <w:lang w:eastAsia="es-CO"/>
        </w:rPr>
        <w:t xml:space="preserve"> </w:t>
      </w:r>
      <w:r w:rsidR="00094CA9">
        <w:rPr>
          <w:color w:val="FF0000"/>
          <w:lang w:eastAsia="es-CO"/>
        </w:rPr>
        <w:fldChar w:fldCharType="begin"/>
      </w:r>
      <w:r w:rsidR="00094CA9">
        <w:rPr>
          <w:color w:val="FF0000"/>
          <w:lang w:eastAsia="es-CO"/>
        </w:rPr>
        <w:instrText xml:space="preserve"> REF _Ref44880874 \h </w:instrText>
      </w:r>
      <w:r w:rsidR="00094CA9">
        <w:rPr>
          <w:color w:val="FF0000"/>
          <w:lang w:eastAsia="es-CO"/>
        </w:rPr>
      </w:r>
      <w:r w:rsidR="00094CA9">
        <w:rPr>
          <w:color w:val="FF0000"/>
          <w:lang w:eastAsia="es-CO"/>
        </w:rPr>
        <w:fldChar w:fldCharType="separate"/>
      </w:r>
      <w:r w:rsidR="00EA69B8">
        <w:t xml:space="preserve">Ilustración </w:t>
      </w:r>
      <w:r w:rsidR="00EA69B8">
        <w:rPr>
          <w:noProof/>
        </w:rPr>
        <w:t>39</w:t>
      </w:r>
      <w:r w:rsidR="00094CA9">
        <w:rPr>
          <w:color w:val="FF0000"/>
          <w:lang w:eastAsia="es-CO"/>
        </w:rPr>
        <w:fldChar w:fldCharType="end"/>
      </w:r>
      <w:r w:rsidR="00094CA9">
        <w:rPr>
          <w:color w:val="FF0000"/>
          <w:lang w:eastAsia="es-CO"/>
        </w:rPr>
        <w:t xml:space="preserve"> </w:t>
      </w:r>
      <w:r>
        <w:rPr>
          <w:lang w:eastAsia="es-CO"/>
        </w:rPr>
        <w:t xml:space="preserve">del diseño de la PCB y ver </w:t>
      </w:r>
      <w:r w:rsidR="00094CA9">
        <w:rPr>
          <w:lang w:eastAsia="es-CO"/>
        </w:rPr>
        <w:fldChar w:fldCharType="begin"/>
      </w:r>
      <w:r w:rsidR="00094CA9">
        <w:rPr>
          <w:lang w:eastAsia="es-CO"/>
        </w:rPr>
        <w:instrText xml:space="preserve"> REF _Ref44880875 \h </w:instrText>
      </w:r>
      <w:r w:rsidR="00094CA9">
        <w:rPr>
          <w:lang w:eastAsia="es-CO"/>
        </w:rPr>
      </w:r>
      <w:r w:rsidR="00094CA9">
        <w:rPr>
          <w:lang w:eastAsia="es-CO"/>
        </w:rPr>
        <w:fldChar w:fldCharType="separate"/>
      </w:r>
      <w:r w:rsidR="00EA69B8">
        <w:t xml:space="preserve">Ilustración </w:t>
      </w:r>
      <w:r w:rsidR="00EA69B8">
        <w:rPr>
          <w:noProof/>
        </w:rPr>
        <w:t>40</w:t>
      </w:r>
      <w:r w:rsidR="00094CA9">
        <w:rPr>
          <w:lang w:eastAsia="es-CO"/>
        </w:rPr>
        <w:fldChar w:fldCharType="end"/>
      </w:r>
      <w:r w:rsidR="00094CA9">
        <w:rPr>
          <w:lang w:eastAsia="es-CO"/>
        </w:rPr>
        <w:t xml:space="preserve"> </w:t>
      </w:r>
      <w:r>
        <w:rPr>
          <w:lang w:eastAsia="es-CO"/>
        </w:rPr>
        <w:t>del 3D y sus componentes.</w:t>
      </w:r>
    </w:p>
    <w:p w14:paraId="17508E7C" w14:textId="3FC08F42" w:rsidR="005F3A07" w:rsidRDefault="005F3A07" w:rsidP="007254CE">
      <w:pPr>
        <w:pStyle w:val="Sinespaciado"/>
        <w:spacing w:line="480" w:lineRule="auto"/>
        <w:rPr>
          <w:rFonts w:eastAsia="Times New Roman"/>
          <w:bCs/>
          <w:lang w:eastAsia="es-CO"/>
        </w:rPr>
      </w:pPr>
      <w:ins w:id="542" w:author="Diany Lorena Hincapie Melo" w:date="2020-07-08T13:22:00Z">
        <w:r>
          <w:rPr>
            <w:lang w:eastAsia="es-CO"/>
          </w:rPr>
          <w:t xml:space="preserve">Los criterios de diseño </w:t>
        </w:r>
      </w:ins>
      <w:ins w:id="543" w:author="Diany Lorena Hincapie Melo" w:date="2020-07-08T13:23:00Z">
        <w:r>
          <w:rPr>
            <w:lang w:eastAsia="es-CO"/>
          </w:rPr>
          <w:t xml:space="preserve">están direccionados a poder conectar y desconectar los dispositivos en cualquier momento, </w:t>
        </w:r>
      </w:ins>
      <w:ins w:id="544" w:author="Diany Lorena Hincapie Melo" w:date="2020-07-08T13:24:00Z">
        <w:r>
          <w:rPr>
            <w:lang w:eastAsia="es-CO"/>
          </w:rPr>
          <w:t xml:space="preserve">de esta forma se usan regletas de pines, por tanto, cada </w:t>
        </w:r>
      </w:ins>
      <w:ins w:id="545" w:author="Diany Lorena Hincapie Melo" w:date="2020-07-08T13:25:00Z">
        <w:r>
          <w:rPr>
            <w:lang w:eastAsia="es-CO"/>
          </w:rPr>
          <w:t xml:space="preserve">zona de contacto es </w:t>
        </w:r>
        <w:proofErr w:type="spellStart"/>
        <w:r>
          <w:rPr>
            <w:lang w:eastAsia="es-CO"/>
          </w:rPr>
          <w:t>through</w:t>
        </w:r>
        <w:proofErr w:type="spellEnd"/>
        <w:r>
          <w:rPr>
            <w:lang w:eastAsia="es-CO"/>
          </w:rPr>
          <w:t xml:space="preserve"> </w:t>
        </w:r>
        <w:proofErr w:type="spellStart"/>
        <w:r>
          <w:rPr>
            <w:lang w:eastAsia="es-CO"/>
          </w:rPr>
          <w:t>hole</w:t>
        </w:r>
        <w:proofErr w:type="spellEnd"/>
        <w:r>
          <w:rPr>
            <w:lang w:eastAsia="es-CO"/>
          </w:rPr>
          <w:t xml:space="preserve">, caminos </w:t>
        </w:r>
      </w:ins>
      <w:ins w:id="546" w:author="Diany Lorena Hincapie Melo" w:date="2020-07-08T13:29:00Z">
        <w:r>
          <w:rPr>
            <w:lang w:eastAsia="es-CO"/>
          </w:rPr>
          <w:t>con un ancho de 1mm</w:t>
        </w:r>
      </w:ins>
      <w:ins w:id="547" w:author="Diany Lorena Hincapie Melo" w:date="2020-07-08T13:30:00Z">
        <w:r>
          <w:rPr>
            <w:lang w:eastAsia="es-CO"/>
          </w:rPr>
          <w:t xml:space="preserve">, esto porque es recomendado para </w:t>
        </w:r>
      </w:ins>
      <w:ins w:id="548" w:author="Diany Lorena Hincapie Melo" w:date="2020-07-08T13:32:00Z">
        <w:r w:rsidR="00BD3404">
          <w:rPr>
            <w:lang w:eastAsia="es-CO"/>
          </w:rPr>
          <w:t xml:space="preserve">una corriente máxima de 3 amperios </w:t>
        </w:r>
      </w:ins>
      <w:customXmlInsRangeStart w:id="549" w:author="Diany Lorena Hincapie Melo" w:date="2020-07-08T13:35:00Z"/>
      <w:sdt>
        <w:sdtPr>
          <w:rPr>
            <w:lang w:eastAsia="es-CO"/>
          </w:rPr>
          <w:id w:val="1418136601"/>
          <w:citation/>
        </w:sdtPr>
        <w:sdtContent>
          <w:customXmlInsRangeEnd w:id="549"/>
          <w:ins w:id="550" w:author="Diany Lorena Hincapie Melo" w:date="2020-07-08T13:35:00Z">
            <w:r w:rsidR="00BD3404">
              <w:rPr>
                <w:lang w:eastAsia="es-CO"/>
              </w:rPr>
              <w:fldChar w:fldCharType="begin"/>
            </w:r>
            <w:r w:rsidR="00BD3404">
              <w:rPr>
                <w:lang w:eastAsia="es-CO"/>
              </w:rPr>
              <w:instrText xml:space="preserve"> CITATION Bel15 \l 9226 </w:instrText>
            </w:r>
          </w:ins>
          <w:r w:rsidR="00BD3404">
            <w:rPr>
              <w:lang w:eastAsia="es-CO"/>
            </w:rPr>
            <w:fldChar w:fldCharType="separate"/>
          </w:r>
          <w:r w:rsidR="00EA69B8">
            <w:rPr>
              <w:noProof/>
              <w:lang w:eastAsia="es-CO"/>
            </w:rPr>
            <w:t>(Bellido Díaz , 2015)</w:t>
          </w:r>
          <w:ins w:id="551" w:author="Diany Lorena Hincapie Melo" w:date="2020-07-08T13:35:00Z">
            <w:r w:rsidR="00BD3404">
              <w:rPr>
                <w:lang w:eastAsia="es-CO"/>
              </w:rPr>
              <w:fldChar w:fldCharType="end"/>
            </w:r>
          </w:ins>
          <w:customXmlInsRangeStart w:id="552" w:author="Diany Lorena Hincapie Melo" w:date="2020-07-08T13:35:00Z"/>
        </w:sdtContent>
      </w:sdt>
      <w:customXmlInsRangeEnd w:id="552"/>
      <w:ins w:id="553" w:author="Diany Lorena Hincapie Melo" w:date="2020-07-08T13:35:00Z">
        <w:r w:rsidR="00BD3404">
          <w:rPr>
            <w:lang w:eastAsia="es-CO"/>
          </w:rPr>
          <w:t>, y por experiencia propia c</w:t>
        </w:r>
      </w:ins>
      <w:ins w:id="554" w:author="Diany Lorena Hincapie Melo" w:date="2020-07-08T13:36:00Z">
        <w:r w:rsidR="00BD3404">
          <w:rPr>
            <w:lang w:eastAsia="es-CO"/>
          </w:rPr>
          <w:t>on la fabricación. Caminos a 45° sin ángulos de 90°</w:t>
        </w:r>
      </w:ins>
      <w:ins w:id="555" w:author="Diany Lorena Hincapie Melo" w:date="2020-07-08T13:37:00Z">
        <w:r w:rsidR="00BD3404">
          <w:rPr>
            <w:lang w:eastAsia="es-CO"/>
          </w:rPr>
          <w:t>. Doble capa, jaula de Faraday en ambas capas conectadas a GND, para evitar el ruido</w:t>
        </w:r>
      </w:ins>
      <w:ins w:id="556" w:author="Diany Lorena Hincapie Melo" w:date="2020-07-08T13:38:00Z">
        <w:r w:rsidR="00BD3404">
          <w:rPr>
            <w:lang w:eastAsia="es-CO"/>
          </w:rPr>
          <w:t xml:space="preserve"> electromagnético</w:t>
        </w:r>
      </w:ins>
      <w:ins w:id="557" w:author="Diany Lorena Hincapie Melo" w:date="2020-07-08T13:39:00Z">
        <w:r w:rsidR="00BD3404">
          <w:rPr>
            <w:lang w:eastAsia="es-CO"/>
          </w:rPr>
          <w:t xml:space="preserve"> y otras interferencias.</w:t>
        </w:r>
      </w:ins>
      <w:ins w:id="558" w:author="Diany Lorena Hincapie Melo" w:date="2020-07-08T13:57:00Z">
        <w:r w:rsidR="00282A70">
          <w:rPr>
            <w:lang w:eastAsia="es-CO"/>
          </w:rPr>
          <w:t xml:space="preserve"> De esta forma</w:t>
        </w:r>
      </w:ins>
      <w:ins w:id="559" w:author="Diany Lorena Hincapie Melo" w:date="2020-07-08T13:58:00Z">
        <w:r w:rsidR="00282A70">
          <w:rPr>
            <w:lang w:eastAsia="es-CO"/>
          </w:rPr>
          <w:t xml:space="preserve"> se </w:t>
        </w:r>
      </w:ins>
      <w:ins w:id="560" w:author="Diany Lorena Hincapie Melo" w:date="2020-07-08T13:59:00Z">
        <w:r w:rsidR="00282A70">
          <w:rPr>
            <w:lang w:eastAsia="es-CO"/>
          </w:rPr>
          <w:t>alcanzó</w:t>
        </w:r>
      </w:ins>
      <w:ins w:id="561" w:author="Diany Lorena Hincapie Melo" w:date="2020-07-08T13:58:00Z">
        <w:r w:rsidR="00282A70">
          <w:rPr>
            <w:lang w:eastAsia="es-CO"/>
          </w:rPr>
          <w:t xml:space="preserve"> el objetivo </w:t>
        </w:r>
      </w:ins>
      <w:ins w:id="562" w:author="Diany Lorena Hincapie Melo" w:date="2020-07-08T13:59:00Z">
        <w:r w:rsidR="00282A70">
          <w:rPr>
            <w:lang w:eastAsia="es-CO"/>
          </w:rPr>
          <w:t xml:space="preserve">de </w:t>
        </w:r>
        <w:r w:rsidR="00282A70" w:rsidRPr="00282A70">
          <w:rPr>
            <w:rFonts w:eastAsia="Times New Roman"/>
            <w:bCs/>
            <w:lang w:eastAsia="es-CO"/>
            <w:rPrChange w:id="563" w:author="Diany Lorena Hincapie Melo" w:date="2020-07-08T13:59:00Z">
              <w:rPr>
                <w:rFonts w:eastAsia="Times New Roman"/>
                <w:b/>
                <w:lang w:eastAsia="es-CO"/>
              </w:rPr>
            </w:rPrChange>
          </w:rPr>
          <w:t>c</w:t>
        </w:r>
      </w:ins>
      <w:ins w:id="564" w:author="Diany Lorena Hincapie Melo" w:date="2020-07-08T13:58:00Z">
        <w:r w:rsidR="00282A70" w:rsidRPr="00282A70">
          <w:rPr>
            <w:rFonts w:eastAsia="Times New Roman"/>
            <w:bCs/>
            <w:lang w:eastAsia="es-CO"/>
            <w:rPrChange w:id="565" w:author="Diany Lorena Hincapie Melo" w:date="2020-07-08T13:59:00Z">
              <w:rPr>
                <w:rFonts w:eastAsia="Times New Roman"/>
                <w:b/>
                <w:lang w:eastAsia="es-CO"/>
              </w:rPr>
            </w:rPrChange>
          </w:rPr>
          <w:t>onstruir un prototipo inicial de hardware que permita probar la integración de la programación visual</w:t>
        </w:r>
      </w:ins>
      <w:ins w:id="566" w:author="Diany Lorena Hincapie Melo" w:date="2020-07-08T13:59:00Z">
        <w:r w:rsidR="00282A70">
          <w:rPr>
            <w:rFonts w:eastAsia="Times New Roman"/>
            <w:bCs/>
            <w:lang w:eastAsia="es-CO"/>
          </w:rPr>
          <w:t>.</w:t>
        </w:r>
      </w:ins>
    </w:p>
    <w:p w14:paraId="3A8CD49F" w14:textId="7D722CCB" w:rsidR="001010A2" w:rsidRDefault="001010A2" w:rsidP="007254CE">
      <w:pPr>
        <w:pStyle w:val="Sinespaciado"/>
        <w:spacing w:line="480" w:lineRule="auto"/>
        <w:rPr>
          <w:ins w:id="567" w:author="Diany Lorena Hincapie Melo" w:date="2020-07-08T13:39:00Z"/>
          <w:lang w:eastAsia="es-CO"/>
        </w:rPr>
      </w:pPr>
    </w:p>
    <w:p w14:paraId="49850E24" w14:textId="202D5884" w:rsidR="00BD3404" w:rsidRDefault="000C4D4A" w:rsidP="007254CE">
      <w:pPr>
        <w:pStyle w:val="Sinespaciado"/>
        <w:spacing w:line="480" w:lineRule="auto"/>
        <w:rPr>
          <w:ins w:id="568" w:author="Diany Lorena Hincapie Melo" w:date="2020-07-08T13:39:00Z"/>
          <w:lang w:eastAsia="es-CO"/>
        </w:rPr>
      </w:pPr>
      <w:r>
        <w:rPr>
          <w:noProof/>
          <w:lang w:val="en-US"/>
        </w:rPr>
        <w:drawing>
          <wp:anchor distT="0" distB="0" distL="114300" distR="114300" simplePos="0" relativeHeight="251703296" behindDoc="0" locked="0" layoutInCell="1" allowOverlap="1" wp14:anchorId="4BFFD7A0" wp14:editId="28D4A87A">
            <wp:simplePos x="0" y="0"/>
            <wp:positionH relativeFrom="margin">
              <wp:align>center</wp:align>
            </wp:positionH>
            <wp:positionV relativeFrom="paragraph">
              <wp:posOffset>7620</wp:posOffset>
            </wp:positionV>
            <wp:extent cx="3962400" cy="245745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0522" t="9053" r="18874" b="13096"/>
                    <a:stretch/>
                  </pic:blipFill>
                  <pic:spPr bwMode="auto">
                    <a:xfrm>
                      <a:off x="0" y="0"/>
                      <a:ext cx="396240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5942" w14:textId="5AE0A8D6" w:rsidR="00BD3404" w:rsidRDefault="00BD3404" w:rsidP="007254CE">
      <w:pPr>
        <w:pStyle w:val="Sinespaciado"/>
        <w:spacing w:line="480" w:lineRule="auto"/>
        <w:rPr>
          <w:ins w:id="569" w:author="Diany Lorena Hincapie Melo" w:date="2020-07-08T13:39:00Z"/>
          <w:lang w:eastAsia="es-CO"/>
        </w:rPr>
      </w:pPr>
    </w:p>
    <w:p w14:paraId="453F6B37" w14:textId="42D25366" w:rsidR="00BD3404" w:rsidRDefault="00BD3404" w:rsidP="007254CE">
      <w:pPr>
        <w:pStyle w:val="Sinespaciado"/>
        <w:spacing w:line="480" w:lineRule="auto"/>
        <w:rPr>
          <w:lang w:eastAsia="es-CO"/>
        </w:rPr>
      </w:pPr>
    </w:p>
    <w:p w14:paraId="28899456" w14:textId="2DD67E1B" w:rsidR="009016DB" w:rsidRDefault="009016DB" w:rsidP="009016DB">
      <w:pPr>
        <w:pStyle w:val="Sinespaciado"/>
        <w:spacing w:line="480" w:lineRule="auto"/>
        <w:rPr>
          <w:lang w:eastAsia="es-CO"/>
        </w:rPr>
      </w:pPr>
    </w:p>
    <w:p w14:paraId="410C7A57" w14:textId="77777777" w:rsidR="009016DB" w:rsidRDefault="009016DB" w:rsidP="009016DB">
      <w:pPr>
        <w:pStyle w:val="Sinespaciado"/>
        <w:spacing w:line="480" w:lineRule="auto"/>
        <w:rPr>
          <w:lang w:eastAsia="es-CO"/>
        </w:rPr>
      </w:pPr>
    </w:p>
    <w:p w14:paraId="16BE1FF1" w14:textId="77777777" w:rsidR="009016DB" w:rsidRDefault="009016DB" w:rsidP="009016DB">
      <w:pPr>
        <w:pStyle w:val="Sinespaciado"/>
        <w:spacing w:line="480" w:lineRule="auto"/>
        <w:rPr>
          <w:lang w:eastAsia="es-CO"/>
        </w:rPr>
      </w:pPr>
    </w:p>
    <w:p w14:paraId="16DC2D35" w14:textId="77777777" w:rsidR="009016DB" w:rsidRDefault="009016DB" w:rsidP="009016DB">
      <w:pPr>
        <w:pStyle w:val="Sinespaciado"/>
        <w:spacing w:line="480" w:lineRule="auto"/>
        <w:rPr>
          <w:lang w:eastAsia="es-CO"/>
        </w:rPr>
      </w:pPr>
    </w:p>
    <w:p w14:paraId="17BEF6C4" w14:textId="18B09DF0" w:rsidR="009016DB" w:rsidRDefault="00BD3404" w:rsidP="009016DB">
      <w:pPr>
        <w:pStyle w:val="Sinespaciado"/>
        <w:spacing w:line="480" w:lineRule="auto"/>
        <w:rPr>
          <w:lang w:eastAsia="es-CO"/>
        </w:rPr>
      </w:pPr>
      <w:r>
        <w:rPr>
          <w:noProof/>
          <w:lang w:val="en-US"/>
        </w:rPr>
        <mc:AlternateContent>
          <mc:Choice Requires="wps">
            <w:drawing>
              <wp:anchor distT="0" distB="0" distL="114300" distR="114300" simplePos="0" relativeHeight="251780096" behindDoc="0" locked="0" layoutInCell="1" allowOverlap="1" wp14:anchorId="2526E680" wp14:editId="4AA7C8A5">
                <wp:simplePos x="0" y="0"/>
                <wp:positionH relativeFrom="margin">
                  <wp:align>center</wp:align>
                </wp:positionH>
                <wp:positionV relativeFrom="paragraph">
                  <wp:posOffset>68580</wp:posOffset>
                </wp:positionV>
                <wp:extent cx="3962400" cy="635"/>
                <wp:effectExtent l="0" t="0" r="0" b="8255"/>
                <wp:wrapNone/>
                <wp:docPr id="51" name="Cuadro de texto 5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14:paraId="3B074001" w14:textId="0ED3C104" w:rsidR="000C4D4A" w:rsidRPr="004A3F0B" w:rsidRDefault="000C4D4A" w:rsidP="00094CA9">
                            <w:pPr>
                              <w:pStyle w:val="Descripcin"/>
                              <w:jc w:val="center"/>
                              <w:rPr>
                                <w:noProof/>
                                <w:sz w:val="24"/>
                              </w:rPr>
                            </w:pPr>
                            <w:bookmarkStart w:id="570" w:name="_Ref44880873"/>
                            <w:bookmarkStart w:id="571" w:name="_Toc44880923"/>
                            <w:bookmarkStart w:id="572" w:name="_Toc45116304"/>
                            <w:r>
                              <w:t xml:space="preserve">Ilustración </w:t>
                            </w:r>
                            <w:fldSimple w:instr=" SEQ Ilustración \* ARABIC ">
                              <w:r>
                                <w:rPr>
                                  <w:noProof/>
                                </w:rPr>
                                <w:t>38</w:t>
                              </w:r>
                            </w:fldSimple>
                            <w:bookmarkEnd w:id="570"/>
                            <w:r>
                              <w:t xml:space="preserve"> Diagrama de conexión</w:t>
                            </w:r>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E680" id="Cuadro de texto 51" o:spid="_x0000_s1064" type="#_x0000_t202" style="position:absolute;left:0;text-align:left;margin-left:0;margin-top:5.4pt;width:312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" stroked="f">
                <v:textbox style="mso-fit-shape-to-text:t" inset="0,0,0,0">
                  <w:txbxContent>
                    <w:p w14:paraId="3B074001" w14:textId="0ED3C104" w:rsidR="000C4D4A" w:rsidRPr="004A3F0B" w:rsidRDefault="000C4D4A" w:rsidP="00094CA9">
                      <w:pPr>
                        <w:pStyle w:val="Descripcin"/>
                        <w:jc w:val="center"/>
                        <w:rPr>
                          <w:noProof/>
                          <w:sz w:val="24"/>
                        </w:rPr>
                      </w:pPr>
                      <w:bookmarkStart w:id="573" w:name="_Ref44880873"/>
                      <w:bookmarkStart w:id="574" w:name="_Toc44880923"/>
                      <w:bookmarkStart w:id="575" w:name="_Toc45116304"/>
                      <w:r>
                        <w:t xml:space="preserve">Ilustración </w:t>
                      </w:r>
                      <w:fldSimple w:instr=" SEQ Ilustración \* ARABIC ">
                        <w:r>
                          <w:rPr>
                            <w:noProof/>
                          </w:rPr>
                          <w:t>38</w:t>
                        </w:r>
                      </w:fldSimple>
                      <w:bookmarkEnd w:id="573"/>
                      <w:r>
                        <w:t xml:space="preserve"> Diagrama de conexión</w:t>
                      </w:r>
                      <w:bookmarkEnd w:id="574"/>
                      <w:bookmarkEnd w:id="575"/>
                    </w:p>
                  </w:txbxContent>
                </v:textbox>
                <w10:wrap anchorx="margin"/>
              </v:shape>
            </w:pict>
          </mc:Fallback>
        </mc:AlternateContent>
      </w:r>
    </w:p>
    <w:p w14:paraId="140D6CA3" w14:textId="14559F19" w:rsidR="009016DB" w:rsidRDefault="009016DB" w:rsidP="009016DB">
      <w:pPr>
        <w:pStyle w:val="Sinespaciado"/>
        <w:spacing w:line="480" w:lineRule="auto"/>
        <w:rPr>
          <w:lang w:eastAsia="es-CO"/>
        </w:rPr>
      </w:pPr>
    </w:p>
    <w:p w14:paraId="358A2565" w14:textId="33C5364F" w:rsidR="009016DB" w:rsidDel="00630324" w:rsidRDefault="000C4D4A" w:rsidP="009016DB">
      <w:pPr>
        <w:pStyle w:val="Sinespaciado"/>
        <w:spacing w:line="480" w:lineRule="auto"/>
        <w:rPr>
          <w:del w:id="576" w:author="Diany Lorena Hincapie Melo" w:date="2020-07-08T12:28:00Z"/>
          <w:lang w:eastAsia="es-CO"/>
        </w:rPr>
      </w:pPr>
      <w:r>
        <w:rPr>
          <w:noProof/>
          <w:lang w:val="en-US"/>
        </w:rPr>
        <w:drawing>
          <wp:anchor distT="0" distB="0" distL="114300" distR="114300" simplePos="0" relativeHeight="251702272" behindDoc="0" locked="0" layoutInCell="1" allowOverlap="1" wp14:anchorId="6698FEBA" wp14:editId="4AF3B9EC">
            <wp:simplePos x="0" y="0"/>
            <wp:positionH relativeFrom="margin">
              <wp:align>center</wp:align>
            </wp:positionH>
            <wp:positionV relativeFrom="paragraph">
              <wp:posOffset>57150</wp:posOffset>
            </wp:positionV>
            <wp:extent cx="4324350" cy="2906924"/>
            <wp:effectExtent l="0" t="0" r="0" b="825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4">
                      <a:extLst>
                        <a:ext uri="{28A0092B-C50C-407E-A947-70E740481C1C}">
                          <a14:useLocalDpi xmlns:a14="http://schemas.microsoft.com/office/drawing/2010/main" val="0"/>
                        </a:ext>
                      </a:extLst>
                    </a:blip>
                    <a:srcRect l="5923"/>
                    <a:stretch/>
                  </pic:blipFill>
                  <pic:spPr bwMode="auto">
                    <a:xfrm>
                      <a:off x="0" y="0"/>
                      <a:ext cx="4324350" cy="29069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B7CF2" w14:textId="77777777" w:rsidR="00361253" w:rsidRDefault="00361253">
      <w:pPr>
        <w:pStyle w:val="Sinespaciado"/>
        <w:spacing w:line="480" w:lineRule="auto"/>
        <w:ind w:firstLine="0"/>
        <w:rPr>
          <w:lang w:eastAsia="es-CO"/>
        </w:rPr>
        <w:pPrChange w:id="577" w:author="Diany Lorena Hincapie Melo" w:date="2020-07-08T12:28:00Z">
          <w:pPr>
            <w:pStyle w:val="Sinespaciado"/>
            <w:spacing w:line="480" w:lineRule="auto"/>
          </w:pPr>
        </w:pPrChange>
      </w:pPr>
    </w:p>
    <w:p w14:paraId="0FC9740D" w14:textId="727EFBE0" w:rsidR="009016DB" w:rsidRDefault="009016DB" w:rsidP="009016DB">
      <w:pPr>
        <w:pStyle w:val="Sinespaciado"/>
        <w:spacing w:line="480" w:lineRule="auto"/>
        <w:rPr>
          <w:lang w:eastAsia="es-CO"/>
        </w:rPr>
      </w:pPr>
    </w:p>
    <w:p w14:paraId="3E75E0D4" w14:textId="3E15AEF6" w:rsidR="009016DB" w:rsidRDefault="009016DB" w:rsidP="009016DB">
      <w:pPr>
        <w:pStyle w:val="Sinespaciado"/>
        <w:spacing w:line="480" w:lineRule="auto"/>
        <w:rPr>
          <w:lang w:eastAsia="es-CO"/>
        </w:rPr>
      </w:pPr>
    </w:p>
    <w:p w14:paraId="4B3EF124" w14:textId="4B6004CF" w:rsidR="009016DB" w:rsidRDefault="009016DB" w:rsidP="009016DB">
      <w:pPr>
        <w:pStyle w:val="Sinespaciado"/>
        <w:spacing w:line="480" w:lineRule="auto"/>
        <w:rPr>
          <w:lang w:eastAsia="es-CO"/>
        </w:rPr>
      </w:pPr>
    </w:p>
    <w:p w14:paraId="48B5E0E6" w14:textId="03CBB022" w:rsidR="009016DB" w:rsidRDefault="009016DB" w:rsidP="009016DB">
      <w:pPr>
        <w:pStyle w:val="Sinespaciado"/>
        <w:spacing w:line="480" w:lineRule="auto"/>
        <w:rPr>
          <w:lang w:eastAsia="es-CO"/>
        </w:rPr>
      </w:pPr>
    </w:p>
    <w:p w14:paraId="0481A3D6" w14:textId="77777777" w:rsidR="009016DB" w:rsidRPr="002D6FE6" w:rsidRDefault="009016DB" w:rsidP="009016DB">
      <w:pPr>
        <w:pStyle w:val="Sinespaciado"/>
        <w:spacing w:line="480" w:lineRule="auto"/>
        <w:rPr>
          <w:lang w:eastAsia="es-CO"/>
        </w:rPr>
      </w:pPr>
    </w:p>
    <w:p w14:paraId="7C76F8C5" w14:textId="77777777" w:rsidR="009016DB" w:rsidRDefault="009016DB" w:rsidP="009016DB">
      <w:pPr>
        <w:tabs>
          <w:tab w:val="left" w:pos="142"/>
        </w:tabs>
        <w:spacing w:line="480" w:lineRule="auto"/>
        <w:ind w:left="0"/>
        <w:rPr>
          <w:rFonts w:cs="Times New Roman"/>
          <w:szCs w:val="24"/>
        </w:rPr>
      </w:pPr>
    </w:p>
    <w:p w14:paraId="7B3287F6" w14:textId="77777777" w:rsidR="009016DB" w:rsidRDefault="009016DB" w:rsidP="009016DB">
      <w:pPr>
        <w:rPr>
          <w:lang w:eastAsia="es-CO"/>
        </w:rPr>
      </w:pPr>
    </w:p>
    <w:p w14:paraId="5C96E5DF" w14:textId="0C91A2D6" w:rsidR="009016DB" w:rsidRDefault="001010A2" w:rsidP="009016DB">
      <w:pPr>
        <w:rPr>
          <w:lang w:eastAsia="es-CO"/>
        </w:rPr>
      </w:pPr>
      <w:r>
        <w:rPr>
          <w:noProof/>
          <w:lang w:val="en-US"/>
        </w:rPr>
        <mc:AlternateContent>
          <mc:Choice Requires="wps">
            <w:drawing>
              <wp:anchor distT="0" distB="0" distL="114300" distR="114300" simplePos="0" relativeHeight="251782144" behindDoc="0" locked="0" layoutInCell="1" allowOverlap="1" wp14:anchorId="7C2E4DD1" wp14:editId="4A2092EE">
                <wp:simplePos x="0" y="0"/>
                <wp:positionH relativeFrom="margin">
                  <wp:align>center</wp:align>
                </wp:positionH>
                <wp:positionV relativeFrom="paragraph">
                  <wp:posOffset>245745</wp:posOffset>
                </wp:positionV>
                <wp:extent cx="4324350" cy="635"/>
                <wp:effectExtent l="0" t="0" r="0" b="8255"/>
                <wp:wrapNone/>
                <wp:docPr id="52" name="Cuadro de texto 52"/>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6E6B7ED5" w14:textId="5C0C253E" w:rsidR="000C4D4A" w:rsidRPr="00C532E7" w:rsidRDefault="000C4D4A" w:rsidP="00094CA9">
                            <w:pPr>
                              <w:pStyle w:val="Descripcin"/>
                              <w:jc w:val="center"/>
                              <w:rPr>
                                <w:noProof/>
                                <w:sz w:val="24"/>
                              </w:rPr>
                            </w:pPr>
                            <w:bookmarkStart w:id="578" w:name="_Ref44880874"/>
                            <w:bookmarkStart w:id="579" w:name="_Toc44880924"/>
                            <w:bookmarkStart w:id="580" w:name="_Toc45116305"/>
                            <w:r>
                              <w:t xml:space="preserve">Ilustración </w:t>
                            </w:r>
                            <w:fldSimple w:instr=" SEQ Ilustración \* ARABIC ">
                              <w:r>
                                <w:rPr>
                                  <w:noProof/>
                                </w:rPr>
                                <w:t>39</w:t>
                              </w:r>
                            </w:fldSimple>
                            <w:bookmarkEnd w:id="578"/>
                            <w:r>
                              <w:t xml:space="preserve"> Diseño de la PCB</w:t>
                            </w:r>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E4DD1" id="Cuadro de texto 52" o:spid="_x0000_s1065" type="#_x0000_t202" style="position:absolute;left:0;text-align:left;margin-left:0;margin-top:19.35pt;width:34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ktOwIAAHwEAAAOAAAAZHJzL2Uyb0RvYy54bWysVE1v2zAMvQ/YfxB0X5yPpti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" stroked="f">
                <v:textbox style="mso-fit-shape-to-text:t" inset="0,0,0,0">
                  <w:txbxContent>
                    <w:p w14:paraId="6E6B7ED5" w14:textId="5C0C253E" w:rsidR="000C4D4A" w:rsidRPr="00C532E7" w:rsidRDefault="000C4D4A" w:rsidP="00094CA9">
                      <w:pPr>
                        <w:pStyle w:val="Descripcin"/>
                        <w:jc w:val="center"/>
                        <w:rPr>
                          <w:noProof/>
                          <w:sz w:val="24"/>
                        </w:rPr>
                      </w:pPr>
                      <w:bookmarkStart w:id="581" w:name="_Ref44880874"/>
                      <w:bookmarkStart w:id="582" w:name="_Toc44880924"/>
                      <w:bookmarkStart w:id="583" w:name="_Toc45116305"/>
                      <w:r>
                        <w:t xml:space="preserve">Ilustración </w:t>
                      </w:r>
                      <w:fldSimple w:instr=" SEQ Ilustración \* ARABIC ">
                        <w:r>
                          <w:rPr>
                            <w:noProof/>
                          </w:rPr>
                          <w:t>39</w:t>
                        </w:r>
                      </w:fldSimple>
                      <w:bookmarkEnd w:id="581"/>
                      <w:r>
                        <w:t xml:space="preserve"> Diseño de la PCB</w:t>
                      </w:r>
                      <w:bookmarkEnd w:id="582"/>
                      <w:bookmarkEnd w:id="583"/>
                    </w:p>
                  </w:txbxContent>
                </v:textbox>
                <w10:wrap anchorx="margin"/>
              </v:shape>
            </w:pict>
          </mc:Fallback>
        </mc:AlternateContent>
      </w:r>
    </w:p>
    <w:p w14:paraId="23FD7F72" w14:textId="77777777" w:rsidR="009016DB" w:rsidRDefault="009016DB" w:rsidP="009016DB">
      <w:pPr>
        <w:rPr>
          <w:lang w:eastAsia="es-CO"/>
        </w:rPr>
      </w:pPr>
    </w:p>
    <w:p w14:paraId="1BF6BE4F" w14:textId="56953D3E" w:rsidR="009016DB" w:rsidRDefault="009016DB" w:rsidP="00094CA9">
      <w:pPr>
        <w:ind w:left="0" w:firstLine="0"/>
        <w:rPr>
          <w:lang w:eastAsia="es-CO"/>
        </w:rPr>
      </w:pPr>
    </w:p>
    <w:p w14:paraId="365B541B" w14:textId="68B66ED1" w:rsidR="003C619A" w:rsidRDefault="003C619A" w:rsidP="00094CA9">
      <w:pPr>
        <w:ind w:left="0" w:firstLine="0"/>
        <w:rPr>
          <w:lang w:eastAsia="es-CO"/>
        </w:rPr>
      </w:pPr>
    </w:p>
    <w:p w14:paraId="39C62E0E" w14:textId="77777777" w:rsidR="003C619A" w:rsidRDefault="003C619A" w:rsidP="00094CA9">
      <w:pPr>
        <w:ind w:left="0" w:firstLine="0"/>
        <w:rPr>
          <w:lang w:eastAsia="es-CO"/>
        </w:rPr>
      </w:pPr>
    </w:p>
    <w:p w14:paraId="63EF9485" w14:textId="5EB18E39" w:rsidR="009016DB" w:rsidRDefault="009016DB" w:rsidP="009016DB">
      <w:pPr>
        <w:rPr>
          <w:lang w:eastAsia="es-CO"/>
        </w:rPr>
      </w:pPr>
    </w:p>
    <w:p w14:paraId="5CAA11C6" w14:textId="77777777" w:rsidR="001010A2" w:rsidRDefault="001010A2" w:rsidP="009016DB">
      <w:pPr>
        <w:rPr>
          <w:lang w:eastAsia="es-CO"/>
        </w:rPr>
      </w:pPr>
    </w:p>
    <w:p w14:paraId="79219884" w14:textId="3153CF53" w:rsidR="009016DB" w:rsidRDefault="00094CA9" w:rsidP="009016DB">
      <w:pPr>
        <w:rPr>
          <w:lang w:eastAsia="es-CO"/>
        </w:rPr>
      </w:pPr>
      <w:r>
        <w:rPr>
          <w:noProof/>
          <w:lang w:val="en-US"/>
        </w:rPr>
        <w:lastRenderedPageBreak/>
        <mc:AlternateContent>
          <mc:Choice Requires="wps">
            <w:drawing>
              <wp:anchor distT="0" distB="0" distL="114300" distR="114300" simplePos="0" relativeHeight="251784192" behindDoc="0" locked="0" layoutInCell="1" allowOverlap="1" wp14:anchorId="77458169" wp14:editId="597198BA">
                <wp:simplePos x="0" y="0"/>
                <wp:positionH relativeFrom="column">
                  <wp:posOffset>434340</wp:posOffset>
                </wp:positionH>
                <wp:positionV relativeFrom="paragraph">
                  <wp:posOffset>2819400</wp:posOffset>
                </wp:positionV>
                <wp:extent cx="4737735"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a:effectLst/>
                      </wps:spPr>
                      <wps:txbx>
                        <w:txbxContent>
                          <w:p w14:paraId="184EAD32" w14:textId="34539DE7" w:rsidR="000C4D4A" w:rsidRPr="00D5619C" w:rsidRDefault="000C4D4A" w:rsidP="00094CA9">
                            <w:pPr>
                              <w:pStyle w:val="Descripcin"/>
                              <w:jc w:val="center"/>
                              <w:rPr>
                                <w:noProof/>
                                <w:sz w:val="24"/>
                              </w:rPr>
                            </w:pPr>
                            <w:bookmarkStart w:id="584" w:name="_Ref44880875"/>
                            <w:bookmarkStart w:id="585" w:name="_Toc44880925"/>
                            <w:bookmarkStart w:id="586" w:name="_Toc45116306"/>
                            <w:r>
                              <w:t xml:space="preserve">Ilustración </w:t>
                            </w:r>
                            <w:fldSimple w:instr=" SEQ Ilustración \* ARABIC ">
                              <w:r>
                                <w:rPr>
                                  <w:noProof/>
                                </w:rPr>
                                <w:t>40</w:t>
                              </w:r>
                            </w:fldSimple>
                            <w:bookmarkEnd w:id="584"/>
                            <w:r>
                              <w:t xml:space="preserve"> 3D de la PCB</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8169" id="Cuadro de texto 53" o:spid="_x0000_s1066" type="#_x0000_t202" style="position:absolute;left:0;text-align:left;margin-left:34.2pt;margin-top:222pt;width:37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" stroked="f">
                <v:textbox style="mso-fit-shape-to-text:t" inset="0,0,0,0">
                  <w:txbxContent>
                    <w:p w14:paraId="184EAD32" w14:textId="34539DE7" w:rsidR="000C4D4A" w:rsidRPr="00D5619C" w:rsidRDefault="000C4D4A" w:rsidP="00094CA9">
                      <w:pPr>
                        <w:pStyle w:val="Descripcin"/>
                        <w:jc w:val="center"/>
                        <w:rPr>
                          <w:noProof/>
                          <w:sz w:val="24"/>
                        </w:rPr>
                      </w:pPr>
                      <w:bookmarkStart w:id="587" w:name="_Ref44880875"/>
                      <w:bookmarkStart w:id="588" w:name="_Toc44880925"/>
                      <w:bookmarkStart w:id="589" w:name="_Toc45116306"/>
                      <w:r>
                        <w:t xml:space="preserve">Ilustración </w:t>
                      </w:r>
                      <w:fldSimple w:instr=" SEQ Ilustración \* ARABIC ">
                        <w:r>
                          <w:rPr>
                            <w:noProof/>
                          </w:rPr>
                          <w:t>40</w:t>
                        </w:r>
                      </w:fldSimple>
                      <w:bookmarkEnd w:id="587"/>
                      <w:r>
                        <w:t xml:space="preserve"> 3D de la PCB</w:t>
                      </w:r>
                      <w:bookmarkEnd w:id="588"/>
                      <w:bookmarkEnd w:id="589"/>
                    </w:p>
                  </w:txbxContent>
                </v:textbox>
              </v:shape>
            </w:pict>
          </mc:Fallback>
        </mc:AlternateContent>
      </w:r>
      <w:r w:rsidR="009016DB">
        <w:rPr>
          <w:noProof/>
          <w:lang w:val="en-US"/>
        </w:rPr>
        <w:drawing>
          <wp:anchor distT="0" distB="0" distL="114300" distR="114300" simplePos="0" relativeHeight="251704320" behindDoc="0" locked="0" layoutInCell="1" allowOverlap="1" wp14:anchorId="0AA9924D" wp14:editId="265E3983">
            <wp:simplePos x="0" y="0"/>
            <wp:positionH relativeFrom="margin">
              <wp:align>center</wp:align>
            </wp:positionH>
            <wp:positionV relativeFrom="paragraph">
              <wp:posOffset>6457</wp:posOffset>
            </wp:positionV>
            <wp:extent cx="4738255" cy="2755968"/>
            <wp:effectExtent l="0" t="0" r="5715" b="635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0487" t="28660" r="35421" b="15402"/>
                    <a:stretch/>
                  </pic:blipFill>
                  <pic:spPr bwMode="auto">
                    <a:xfrm>
                      <a:off x="0" y="0"/>
                      <a:ext cx="4738255" cy="2755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4F6DE" w14:textId="77777777" w:rsidR="009016DB" w:rsidRDefault="009016DB" w:rsidP="009016DB">
      <w:pPr>
        <w:rPr>
          <w:lang w:eastAsia="es-CO"/>
        </w:rPr>
      </w:pPr>
    </w:p>
    <w:p w14:paraId="22DF6051" w14:textId="77777777" w:rsidR="009016DB" w:rsidRDefault="009016DB" w:rsidP="009016DB">
      <w:pPr>
        <w:rPr>
          <w:lang w:eastAsia="es-CO"/>
        </w:rPr>
      </w:pPr>
    </w:p>
    <w:p w14:paraId="6E7EC9B5" w14:textId="77777777" w:rsidR="009016DB" w:rsidRDefault="009016DB" w:rsidP="009016DB">
      <w:pPr>
        <w:rPr>
          <w:lang w:eastAsia="es-CO"/>
        </w:rPr>
      </w:pPr>
    </w:p>
    <w:p w14:paraId="110D0D22" w14:textId="77777777" w:rsidR="009016DB" w:rsidRDefault="009016DB" w:rsidP="009016DB">
      <w:pPr>
        <w:rPr>
          <w:lang w:eastAsia="es-CO"/>
        </w:rPr>
      </w:pPr>
    </w:p>
    <w:p w14:paraId="3CBD85E0" w14:textId="77777777" w:rsidR="009016DB" w:rsidRDefault="009016DB" w:rsidP="009016DB">
      <w:pPr>
        <w:rPr>
          <w:lang w:eastAsia="es-CO"/>
        </w:rPr>
      </w:pPr>
    </w:p>
    <w:p w14:paraId="4DC5C8E0" w14:textId="77777777" w:rsidR="009016DB" w:rsidRDefault="009016DB" w:rsidP="009016DB">
      <w:pPr>
        <w:rPr>
          <w:lang w:eastAsia="es-CO"/>
        </w:rPr>
      </w:pPr>
    </w:p>
    <w:p w14:paraId="37B825CC" w14:textId="77777777" w:rsidR="009016DB" w:rsidRDefault="009016DB" w:rsidP="009016DB">
      <w:pPr>
        <w:rPr>
          <w:lang w:eastAsia="es-CO"/>
        </w:rPr>
      </w:pPr>
    </w:p>
    <w:p w14:paraId="2E8ED695" w14:textId="77777777" w:rsidR="009016DB" w:rsidRDefault="009016DB" w:rsidP="009016DB">
      <w:pPr>
        <w:rPr>
          <w:lang w:eastAsia="es-CO"/>
        </w:rPr>
      </w:pPr>
    </w:p>
    <w:p w14:paraId="38CAD2F1" w14:textId="77777777" w:rsidR="009016DB" w:rsidRDefault="009016DB" w:rsidP="009016DB">
      <w:pPr>
        <w:rPr>
          <w:lang w:eastAsia="es-CO"/>
        </w:rPr>
      </w:pPr>
    </w:p>
    <w:p w14:paraId="580B45F6" w14:textId="77777777" w:rsidR="009016DB" w:rsidRPr="00307AA4" w:rsidRDefault="009016DB" w:rsidP="009016DB">
      <w:pPr>
        <w:rPr>
          <w:lang w:eastAsia="es-CO"/>
        </w:rPr>
      </w:pPr>
    </w:p>
    <w:p w14:paraId="5BA73ED9" w14:textId="73DE9010" w:rsidR="009016DB" w:rsidRDefault="00094CA9" w:rsidP="00094CA9">
      <w:pPr>
        <w:pStyle w:val="Sinespaciado"/>
      </w:pPr>
      <w:r>
        <w:t xml:space="preserve">  </w:t>
      </w:r>
    </w:p>
    <w:p w14:paraId="3A22DFE0" w14:textId="4F82242E" w:rsidR="009016DB" w:rsidRDefault="009016DB" w:rsidP="009016DB">
      <w:pPr>
        <w:pStyle w:val="Ttulo2"/>
      </w:pPr>
      <w:bookmarkStart w:id="590" w:name="_Toc45116255"/>
      <w:r>
        <w:t>Validación de la interfaz visual y la tarjeta</w:t>
      </w:r>
      <w:bookmarkEnd w:id="590"/>
    </w:p>
    <w:p w14:paraId="4EB2D1CD" w14:textId="1E19B54D" w:rsidR="003C6210" w:rsidRPr="003C6210" w:rsidRDefault="003C6210" w:rsidP="003C6210">
      <w:pPr>
        <w:pStyle w:val="Sinespaciado"/>
        <w:spacing w:line="480" w:lineRule="auto"/>
        <w:rPr>
          <w:lang w:eastAsia="es-CO"/>
        </w:rPr>
      </w:pPr>
      <w:r>
        <w:rPr>
          <w:lang w:eastAsia="es-CO"/>
        </w:rPr>
        <w:t>Esta validación se realiza con el fin de poder programar la tarjeta de forma remota, de este modo los bloques ya creados se prueban con la tarjeta de desarrollo y los dispositivos conectados</w:t>
      </w:r>
      <w:r w:rsidR="00CC3BE0">
        <w:rPr>
          <w:lang w:eastAsia="es-CO"/>
        </w:rPr>
        <w:t>.</w:t>
      </w:r>
    </w:p>
    <w:p w14:paraId="66F3746E" w14:textId="77777777" w:rsidR="009016DB" w:rsidRDefault="009016DB" w:rsidP="009016DB">
      <w:pPr>
        <w:pStyle w:val="Ttulo3"/>
        <w:rPr>
          <w:lang w:eastAsia="es-CO"/>
        </w:rPr>
      </w:pPr>
      <w:bookmarkStart w:id="591" w:name="_Toc45116256"/>
      <w:r>
        <w:rPr>
          <w:lang w:eastAsia="es-CO"/>
        </w:rPr>
        <w:t xml:space="preserve">Creación del </w:t>
      </w:r>
      <w:proofErr w:type="spellStart"/>
      <w:r>
        <w:rPr>
          <w:lang w:eastAsia="es-CO"/>
        </w:rPr>
        <w:t>WebSocket</w:t>
      </w:r>
      <w:bookmarkEnd w:id="591"/>
      <w:proofErr w:type="spellEnd"/>
    </w:p>
    <w:p w14:paraId="359EDE5F" w14:textId="04CF5C6E" w:rsidR="00CC3BE0" w:rsidRDefault="00CC3BE0" w:rsidP="009016DB">
      <w:pPr>
        <w:pStyle w:val="Sinespaciado"/>
        <w:spacing w:line="480" w:lineRule="auto"/>
        <w:rPr>
          <w:lang w:eastAsia="es-CO"/>
        </w:rPr>
      </w:pPr>
      <w:r>
        <w:rPr>
          <w:lang w:eastAsia="es-CO"/>
        </w:rPr>
        <w:t xml:space="preserve">Según </w:t>
      </w:r>
      <w:sdt>
        <w:sdtPr>
          <w:rPr>
            <w:lang w:eastAsia="es-CO"/>
          </w:rPr>
          <w:id w:val="-343867724"/>
          <w:citation/>
        </w:sdtPr>
        <w:sdtContent>
          <w:r>
            <w:rPr>
              <w:lang w:eastAsia="es-CO"/>
            </w:rPr>
            <w:fldChar w:fldCharType="begin"/>
          </w:r>
          <w:r>
            <w:rPr>
              <w:lang w:eastAsia="es-CO"/>
            </w:rPr>
            <w:instrText xml:space="preserve"> CITATION Moz19 \l 9226 </w:instrText>
          </w:r>
          <w:r>
            <w:rPr>
              <w:lang w:eastAsia="es-CO"/>
            </w:rPr>
            <w:fldChar w:fldCharType="separate"/>
          </w:r>
          <w:r w:rsidR="00EA69B8">
            <w:rPr>
              <w:noProof/>
              <w:lang w:eastAsia="es-CO"/>
            </w:rPr>
            <w:t>(Mozilla and individual contributors, 2019)</w:t>
          </w:r>
          <w:r>
            <w:rPr>
              <w:lang w:eastAsia="es-CO"/>
            </w:rPr>
            <w:fldChar w:fldCharType="end"/>
          </w:r>
        </w:sdtContent>
      </w:sdt>
      <w:r>
        <w:rPr>
          <w:lang w:eastAsia="es-CO"/>
        </w:rPr>
        <w:t>, es una tecnología que hace posible abrir una sesión de comunicación entre el navegador del usuario y un servidor, de esta forma se pueden enviar mensajes a un servidor y recibir respuestas. Esta tecnología es soportada por la tarjeta de desarrollo, además de permitir envi</w:t>
      </w:r>
      <w:r w:rsidR="003C619A">
        <w:rPr>
          <w:lang w:eastAsia="es-CO"/>
        </w:rPr>
        <w:t>ar</w:t>
      </w:r>
      <w:r>
        <w:rPr>
          <w:lang w:eastAsia="es-CO"/>
        </w:rPr>
        <w:t xml:space="preserve"> de archivos de la interfaz a la tarjeta de forma segura, permitiendo de esta forma programar remotamente la tarjeta.</w:t>
      </w:r>
    </w:p>
    <w:p w14:paraId="24C69AEC" w14:textId="13911090" w:rsidR="009016DB" w:rsidRDefault="009016DB" w:rsidP="009016DB">
      <w:pPr>
        <w:pStyle w:val="Sinespaciado"/>
        <w:spacing w:line="480" w:lineRule="auto"/>
        <w:rPr>
          <w:lang w:eastAsia="es-CO"/>
        </w:rPr>
      </w:pPr>
      <w:r>
        <w:rPr>
          <w:lang w:eastAsia="es-CO"/>
        </w:rPr>
        <w:t xml:space="preserve">Para habilitar </w:t>
      </w:r>
      <w:proofErr w:type="spellStart"/>
      <w:r>
        <w:rPr>
          <w:lang w:eastAsia="es-CO"/>
        </w:rPr>
        <w:t>WebSocket</w:t>
      </w:r>
      <w:proofErr w:type="spellEnd"/>
      <w:r>
        <w:rPr>
          <w:lang w:eastAsia="es-CO"/>
        </w:rPr>
        <w:t xml:space="preserve"> en la tarjeta ESP32 se siguió las instrucciones encontradas en la documentación de </w:t>
      </w:r>
      <w:proofErr w:type="spellStart"/>
      <w:r>
        <w:rPr>
          <w:lang w:eastAsia="es-CO"/>
        </w:rPr>
        <w:t>MicroPython</w:t>
      </w:r>
      <w:proofErr w:type="spellEnd"/>
      <w:r>
        <w:rPr>
          <w:lang w:eastAsia="es-CO"/>
        </w:rPr>
        <w:t xml:space="preserve"> en la tarjeta ESP32 </w:t>
      </w:r>
      <w:sdt>
        <w:sdtPr>
          <w:rPr>
            <w:lang w:eastAsia="es-CO"/>
          </w:rPr>
          <w:id w:val="-487780410"/>
          <w:citation/>
        </w:sdtPr>
        <w:sdtContent>
          <w:r>
            <w:rPr>
              <w:lang w:eastAsia="es-CO"/>
            </w:rPr>
            <w:fldChar w:fldCharType="begin"/>
          </w:r>
          <w:r>
            <w:rPr>
              <w:lang w:eastAsia="es-CO"/>
            </w:rPr>
            <w:instrText xml:space="preserve"> CITATION Mic19 \l 9226 </w:instrText>
          </w:r>
          <w:r>
            <w:rPr>
              <w:lang w:eastAsia="es-CO"/>
            </w:rPr>
            <w:fldChar w:fldCharType="separate"/>
          </w:r>
          <w:r w:rsidR="00EA69B8">
            <w:rPr>
              <w:noProof/>
              <w:lang w:eastAsia="es-CO"/>
            </w:rPr>
            <w:t>(MicroPython.org, 2019)</w:t>
          </w:r>
          <w:r>
            <w:rPr>
              <w:lang w:eastAsia="es-CO"/>
            </w:rPr>
            <w:fldChar w:fldCharType="end"/>
          </w:r>
        </w:sdtContent>
      </w:sdt>
      <w:r>
        <w:rPr>
          <w:lang w:eastAsia="es-CO"/>
        </w:rPr>
        <w:t>.</w:t>
      </w:r>
    </w:p>
    <w:p w14:paraId="723205FB" w14:textId="22B86382" w:rsidR="009016DB" w:rsidRDefault="009016DB" w:rsidP="009016DB">
      <w:pPr>
        <w:pStyle w:val="Sinespaciado"/>
        <w:spacing w:line="480" w:lineRule="auto"/>
        <w:rPr>
          <w:lang w:eastAsia="es-CO"/>
        </w:rPr>
      </w:pPr>
      <w:r>
        <w:rPr>
          <w:lang w:eastAsia="es-CO"/>
        </w:rPr>
        <w:t xml:space="preserve">JavaScript permite la creación de un </w:t>
      </w:r>
      <w:proofErr w:type="spellStart"/>
      <w:r>
        <w:rPr>
          <w:lang w:eastAsia="es-CO"/>
        </w:rPr>
        <w:t>WebSocket</w:t>
      </w:r>
      <w:proofErr w:type="spellEnd"/>
      <w:r>
        <w:rPr>
          <w:lang w:eastAsia="es-CO"/>
        </w:rPr>
        <w:t xml:space="preserve">, este se configurará para que se conecte al de la tarjeta y así se comuniquen. Como el </w:t>
      </w:r>
      <w:proofErr w:type="spellStart"/>
      <w:r>
        <w:rPr>
          <w:lang w:eastAsia="es-CO"/>
        </w:rPr>
        <w:t>WebSocket</w:t>
      </w:r>
      <w:proofErr w:type="spellEnd"/>
      <w:r>
        <w:rPr>
          <w:lang w:eastAsia="es-CO"/>
        </w:rPr>
        <w:t xml:space="preserve"> de la tarjeta </w:t>
      </w:r>
      <w:r w:rsidR="00361253">
        <w:rPr>
          <w:lang w:eastAsia="es-CO"/>
        </w:rPr>
        <w:t>está</w:t>
      </w:r>
      <w:r>
        <w:rPr>
          <w:lang w:eastAsia="es-CO"/>
        </w:rPr>
        <w:t xml:space="preserve"> conectado al REPL (Bucle de lectura-escritura-impresión), desde la página web se puede programar la </w:t>
      </w:r>
      <w:r>
        <w:rPr>
          <w:lang w:eastAsia="es-CO"/>
        </w:rPr>
        <w:lastRenderedPageBreak/>
        <w:t>tarjeta, pero estos programas que se realizan desde aquí no se almacenan en la memoria de la tarjeta, se usa el gestor de archivos de la tarjeta y se enviar el programa que se quiere tener en la tarjeta como un archivo Python.</w:t>
      </w:r>
    </w:p>
    <w:p w14:paraId="041C5B82" w14:textId="443A6A42" w:rsidR="009016DB" w:rsidRDefault="009016DB" w:rsidP="009016DB">
      <w:pPr>
        <w:pStyle w:val="Sinespaciado"/>
        <w:spacing w:line="480" w:lineRule="auto"/>
        <w:rPr>
          <w:lang w:eastAsia="es-CO"/>
        </w:rPr>
      </w:pPr>
      <w:r>
        <w:rPr>
          <w:lang w:eastAsia="es-CO"/>
        </w:rPr>
        <w:t>Para lo cual, el código que se genera al usar los bloques es una cadena de texto y como Python no maneja corchetes ni llaves, su estructura debe ser ordenada, para lo cual esta debe convertirse a UTF-8, la web nos genera un código con algunos “errores de organización” y al convertirlo a UTF-8 algunos espacios son borrados a la mitad, por ejemplo, sí una línea tenía 4 espacios (2 tabulaciones del teclado) terminaba con 2 espacios (1 tabulación del teclado) esto se arregla buscando estos espacios y agregando los que le faltan, esto es importante ya que sin ello la tarjeta lo toma como un error y no ejecuta el código.</w:t>
      </w:r>
    </w:p>
    <w:p w14:paraId="76EC17A1" w14:textId="3154FD09" w:rsidR="00B92C71" w:rsidRDefault="00B92C71" w:rsidP="00B92C71">
      <w:pPr>
        <w:pStyle w:val="Sinespaciado"/>
        <w:spacing w:line="480" w:lineRule="auto"/>
        <w:rPr>
          <w:lang w:eastAsia="es-CO"/>
        </w:rPr>
      </w:pPr>
      <w:r>
        <w:rPr>
          <w:lang w:eastAsia="es-CO"/>
        </w:rPr>
        <w:t xml:space="preserve">Se empieza enviando la trama de la </w:t>
      </w:r>
      <w:r>
        <w:rPr>
          <w:color w:val="FF0000"/>
          <w:lang w:eastAsia="es-CO"/>
        </w:rPr>
        <w:fldChar w:fldCharType="begin"/>
      </w:r>
      <w:r>
        <w:rPr>
          <w:lang w:eastAsia="es-CO"/>
        </w:rPr>
        <w:instrText xml:space="preserve"> REF _Ref44880876 \h </w:instrText>
      </w:r>
      <w:r>
        <w:rPr>
          <w:color w:val="FF0000"/>
          <w:lang w:eastAsia="es-CO"/>
        </w:rPr>
      </w:r>
      <w:r>
        <w:rPr>
          <w:color w:val="FF0000"/>
          <w:lang w:eastAsia="es-CO"/>
        </w:rPr>
        <w:fldChar w:fldCharType="separate"/>
      </w:r>
      <w:r w:rsidR="000C4D4A">
        <w:t xml:space="preserve">Ilustración </w:t>
      </w:r>
      <w:r w:rsidR="000C4D4A">
        <w:rPr>
          <w:noProof/>
        </w:rPr>
        <w:t>41</w:t>
      </w:r>
      <w:r>
        <w:rPr>
          <w:color w:val="FF0000"/>
          <w:lang w:eastAsia="es-CO"/>
        </w:rPr>
        <w:fldChar w:fldCharType="end"/>
      </w:r>
      <w:r>
        <w:rPr>
          <w:lang w:eastAsia="es-CO"/>
        </w:rPr>
        <w:t xml:space="preserve">. Esta trama se obtuvo analizando el programa de muestra para el </w:t>
      </w:r>
      <w:proofErr w:type="spellStart"/>
      <w:r>
        <w:rPr>
          <w:lang w:eastAsia="es-CO"/>
        </w:rPr>
        <w:t>WebSocket</w:t>
      </w:r>
      <w:proofErr w:type="spellEnd"/>
      <w:r>
        <w:rPr>
          <w:lang w:eastAsia="es-CO"/>
        </w:rPr>
        <w:t xml:space="preserve"> con la tarjeta de desarrollo </w:t>
      </w:r>
      <w:sdt>
        <w:sdtPr>
          <w:rPr>
            <w:lang w:eastAsia="es-CO"/>
          </w:rPr>
          <w:id w:val="1684779181"/>
          <w:citation/>
        </w:sdtPr>
        <w:sdtContent>
          <w:r>
            <w:rPr>
              <w:lang w:eastAsia="es-CO"/>
            </w:rPr>
            <w:fldChar w:fldCharType="begin"/>
          </w:r>
          <w:r>
            <w:rPr>
              <w:lang w:eastAsia="es-CO"/>
            </w:rPr>
            <w:instrText xml:space="preserve"> CITATION Mic191 \l 9226 </w:instrText>
          </w:r>
          <w:r>
            <w:rPr>
              <w:lang w:eastAsia="es-CO"/>
            </w:rPr>
            <w:fldChar w:fldCharType="separate"/>
          </w:r>
          <w:r w:rsidR="00EA69B8">
            <w:rPr>
              <w:noProof/>
              <w:lang w:eastAsia="es-CO"/>
            </w:rPr>
            <w:t>(Micropython, 2019)</w:t>
          </w:r>
          <w:r>
            <w:rPr>
              <w:lang w:eastAsia="es-CO"/>
            </w:rPr>
            <w:fldChar w:fldCharType="end"/>
          </w:r>
        </w:sdtContent>
      </w:sdt>
    </w:p>
    <w:p w14:paraId="4EEF3E4D" w14:textId="7BE7757E" w:rsidR="009016DB" w:rsidRDefault="00B92C71" w:rsidP="00B92C71">
      <w:pPr>
        <w:pStyle w:val="Sinespaciado"/>
        <w:spacing w:line="480" w:lineRule="auto"/>
        <w:rPr>
          <w:lang w:eastAsia="es-CO"/>
        </w:rPr>
      </w:pPr>
      <w:r>
        <w:rPr>
          <w:noProof/>
          <w:lang w:val="en-US"/>
        </w:rPr>
        <w:drawing>
          <wp:anchor distT="0" distB="0" distL="114300" distR="114300" simplePos="0" relativeHeight="251707392" behindDoc="0" locked="0" layoutInCell="1" allowOverlap="1" wp14:anchorId="07D13082" wp14:editId="3174D9E5">
            <wp:simplePos x="0" y="0"/>
            <wp:positionH relativeFrom="margin">
              <wp:posOffset>251460</wp:posOffset>
            </wp:positionH>
            <wp:positionV relativeFrom="paragraph">
              <wp:posOffset>123190</wp:posOffset>
            </wp:positionV>
            <wp:extent cx="5805816" cy="285008"/>
            <wp:effectExtent l="0" t="0" r="0" b="127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5870" t="26718" r="2236" b="66135"/>
                    <a:stretch/>
                  </pic:blipFill>
                  <pic:spPr bwMode="auto">
                    <a:xfrm>
                      <a:off x="0" y="0"/>
                      <a:ext cx="5805816" cy="28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5F307" w14:textId="79936E36" w:rsidR="009016DB" w:rsidRPr="002D6FE6" w:rsidRDefault="00B92C71" w:rsidP="009016DB">
      <w:pPr>
        <w:pStyle w:val="Sinespaciado"/>
        <w:spacing w:line="480" w:lineRule="auto"/>
      </w:pPr>
      <w:r>
        <w:rPr>
          <w:noProof/>
          <w:lang w:val="en-US"/>
        </w:rPr>
        <mc:AlternateContent>
          <mc:Choice Requires="wps">
            <w:drawing>
              <wp:anchor distT="0" distB="0" distL="114300" distR="114300" simplePos="0" relativeHeight="251786240" behindDoc="0" locked="0" layoutInCell="1" allowOverlap="1" wp14:anchorId="6E74C3DF" wp14:editId="274CD8CD">
                <wp:simplePos x="0" y="0"/>
                <wp:positionH relativeFrom="column">
                  <wp:posOffset>203835</wp:posOffset>
                </wp:positionH>
                <wp:positionV relativeFrom="paragraph">
                  <wp:posOffset>114300</wp:posOffset>
                </wp:positionV>
                <wp:extent cx="580580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5805805" cy="635"/>
                        </a:xfrm>
                        <a:prstGeom prst="rect">
                          <a:avLst/>
                        </a:prstGeom>
                        <a:solidFill>
                          <a:prstClr val="white"/>
                        </a:solidFill>
                        <a:ln>
                          <a:noFill/>
                        </a:ln>
                        <a:effectLst/>
                      </wps:spPr>
                      <wps:txbx>
                        <w:txbxContent>
                          <w:p w14:paraId="4870BEBB" w14:textId="6B55EAF7" w:rsidR="000C4D4A" w:rsidRPr="000F0D68" w:rsidRDefault="000C4D4A" w:rsidP="00094CA9">
                            <w:pPr>
                              <w:pStyle w:val="Descripcin"/>
                              <w:jc w:val="center"/>
                              <w:rPr>
                                <w:noProof/>
                                <w:sz w:val="24"/>
                              </w:rPr>
                            </w:pPr>
                            <w:bookmarkStart w:id="592" w:name="_Ref44880876"/>
                            <w:bookmarkStart w:id="593" w:name="_Toc44880926"/>
                            <w:bookmarkStart w:id="594" w:name="_Toc45116307"/>
                            <w:r>
                              <w:t xml:space="preserve">Ilustración </w:t>
                            </w:r>
                            <w:fldSimple w:instr=" SEQ Ilustración \* ARABIC ">
                              <w:r>
                                <w:rPr>
                                  <w:noProof/>
                                </w:rPr>
                                <w:t>41</w:t>
                              </w:r>
                            </w:fldSimple>
                            <w:bookmarkEnd w:id="592"/>
                            <w:r>
                              <w:t xml:space="preserve"> Trama de envío de archivos por </w:t>
                            </w:r>
                            <w:proofErr w:type="spellStart"/>
                            <w:r>
                              <w:t>WebSocket</w:t>
                            </w:r>
                            <w:bookmarkEnd w:id="593"/>
                            <w:bookmarkEnd w:id="5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4C3DF" id="Cuadro de texto 54" o:spid="_x0000_s1067" type="#_x0000_t202" style="position:absolute;left:0;text-align:left;margin-left:16.05pt;margin-top:9pt;width:457.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" stroked="f">
                <v:textbox style="mso-fit-shape-to-text:t" inset="0,0,0,0">
                  <w:txbxContent>
                    <w:p w14:paraId="4870BEBB" w14:textId="6B55EAF7" w:rsidR="000C4D4A" w:rsidRPr="000F0D68" w:rsidRDefault="000C4D4A" w:rsidP="00094CA9">
                      <w:pPr>
                        <w:pStyle w:val="Descripcin"/>
                        <w:jc w:val="center"/>
                        <w:rPr>
                          <w:noProof/>
                          <w:sz w:val="24"/>
                        </w:rPr>
                      </w:pPr>
                      <w:bookmarkStart w:id="595" w:name="_Ref44880876"/>
                      <w:bookmarkStart w:id="596" w:name="_Toc44880926"/>
                      <w:bookmarkStart w:id="597" w:name="_Toc45116307"/>
                      <w:r>
                        <w:t xml:space="preserve">Ilustración </w:t>
                      </w:r>
                      <w:fldSimple w:instr=" SEQ Ilustración \* ARABIC ">
                        <w:r>
                          <w:rPr>
                            <w:noProof/>
                          </w:rPr>
                          <w:t>41</w:t>
                        </w:r>
                      </w:fldSimple>
                      <w:bookmarkEnd w:id="595"/>
                      <w:r>
                        <w:t xml:space="preserve"> Trama de envío de archivos por </w:t>
                      </w:r>
                      <w:proofErr w:type="spellStart"/>
                      <w:r>
                        <w:t>WebSocket</w:t>
                      </w:r>
                      <w:bookmarkEnd w:id="596"/>
                      <w:bookmarkEnd w:id="597"/>
                      <w:proofErr w:type="spellEnd"/>
                    </w:p>
                  </w:txbxContent>
                </v:textbox>
              </v:shape>
            </w:pict>
          </mc:Fallback>
        </mc:AlternateContent>
      </w:r>
    </w:p>
    <w:p w14:paraId="6FB93253" w14:textId="77777777" w:rsidR="009016DB" w:rsidRDefault="009016DB" w:rsidP="009016DB">
      <w:pPr>
        <w:rPr>
          <w:lang w:eastAsia="es-CO"/>
        </w:rPr>
      </w:pPr>
    </w:p>
    <w:p w14:paraId="2ECC91BD" w14:textId="77777777" w:rsidR="009016DB" w:rsidRDefault="009016DB" w:rsidP="009016DB">
      <w:pPr>
        <w:pStyle w:val="Sinespaciado"/>
        <w:spacing w:line="480" w:lineRule="auto"/>
        <w:rPr>
          <w:lang w:eastAsia="es-CO"/>
        </w:rPr>
      </w:pPr>
      <w:r>
        <w:rPr>
          <w:lang w:eastAsia="es-CO"/>
        </w:rPr>
        <w:t xml:space="preserve">Cuando se reciba respuesta, se empieza a enviar el archivo por bytes, y cuando se termine de enviar y no se ha recibido respuesta de algún error, el archivo quedo bien enviado. Sí por el </w:t>
      </w:r>
      <w:proofErr w:type="spellStart"/>
      <w:r>
        <w:rPr>
          <w:lang w:eastAsia="es-CO"/>
        </w:rPr>
        <w:t>WebSocket</w:t>
      </w:r>
      <w:proofErr w:type="spellEnd"/>
      <w:r>
        <w:rPr>
          <w:lang w:eastAsia="es-CO"/>
        </w:rPr>
        <w:t xml:space="preserve"> se envía el comando “</w:t>
      </w:r>
      <w:proofErr w:type="spellStart"/>
      <w:proofErr w:type="gramStart"/>
      <w:r w:rsidRPr="00326705">
        <w:rPr>
          <w:lang w:eastAsia="es-CO"/>
        </w:rPr>
        <w:t>os.listdir</w:t>
      </w:r>
      <w:proofErr w:type="spellEnd"/>
      <w:proofErr w:type="gramEnd"/>
      <w:r w:rsidRPr="00326705">
        <w:rPr>
          <w:lang w:eastAsia="es-CO"/>
        </w:rPr>
        <w:t>()\r</w:t>
      </w:r>
      <w:r>
        <w:rPr>
          <w:lang w:eastAsia="es-CO"/>
        </w:rPr>
        <w:t>” se recibirá respuesta de la tarjeta con un arreglo con los nombres de los archivos que tiene la tarjeta, de esa forma se puede verificar sí el archivo llegó.</w:t>
      </w:r>
    </w:p>
    <w:p w14:paraId="78FFD59A" w14:textId="77777777" w:rsidR="009016DB" w:rsidRDefault="009016DB" w:rsidP="009016DB">
      <w:pPr>
        <w:pStyle w:val="Ttulo3"/>
        <w:rPr>
          <w:lang w:eastAsia="es-CO"/>
        </w:rPr>
      </w:pPr>
      <w:bookmarkStart w:id="598" w:name="_Toc45116257"/>
      <w:r>
        <w:rPr>
          <w:lang w:eastAsia="es-CO"/>
        </w:rPr>
        <w:t>Validación con el Software-Hardware</w:t>
      </w:r>
      <w:bookmarkEnd w:id="598"/>
    </w:p>
    <w:p w14:paraId="09B25BE7" w14:textId="080D5858" w:rsidR="009016DB" w:rsidRPr="002D6FE6" w:rsidRDefault="009016DB" w:rsidP="009016DB">
      <w:pPr>
        <w:pStyle w:val="Sinespaciado"/>
        <w:numPr>
          <w:ilvl w:val="0"/>
          <w:numId w:val="19"/>
        </w:numPr>
        <w:spacing w:line="480" w:lineRule="auto"/>
        <w:rPr>
          <w:color w:val="FF0000"/>
          <w:lang w:eastAsia="es-CO"/>
        </w:rPr>
      </w:pPr>
      <w:proofErr w:type="spellStart"/>
      <w:r>
        <w:rPr>
          <w:lang w:eastAsia="es-CO"/>
        </w:rPr>
        <w:t>Buzzer</w:t>
      </w:r>
      <w:proofErr w:type="spellEnd"/>
      <w:r>
        <w:rPr>
          <w:lang w:eastAsia="es-CO"/>
        </w:rPr>
        <w:t xml:space="preserve">: para verificar el funcionamiento del </w:t>
      </w:r>
      <w:proofErr w:type="spellStart"/>
      <w:r>
        <w:rPr>
          <w:lang w:eastAsia="es-CO"/>
        </w:rPr>
        <w:t>Buzzer</w:t>
      </w:r>
      <w:proofErr w:type="spellEnd"/>
      <w:r>
        <w:rPr>
          <w:lang w:eastAsia="es-CO"/>
        </w:rPr>
        <w:t xml:space="preserve">, se crean los bloques de la </w:t>
      </w:r>
      <w:r w:rsidR="00094CA9" w:rsidRPr="00094CA9">
        <w:rPr>
          <w:lang w:eastAsia="es-CO"/>
        </w:rPr>
        <w:fldChar w:fldCharType="begin"/>
      </w:r>
      <w:r w:rsidR="00094CA9" w:rsidRPr="00094CA9">
        <w:rPr>
          <w:lang w:eastAsia="es-CO"/>
        </w:rPr>
        <w:instrText xml:space="preserve"> REF _Ref44880877 \h </w:instrText>
      </w:r>
      <w:r w:rsidR="00094CA9" w:rsidRPr="00094CA9">
        <w:rPr>
          <w:lang w:eastAsia="es-CO"/>
        </w:rPr>
      </w:r>
      <w:r w:rsidR="00094CA9" w:rsidRPr="00094CA9">
        <w:rPr>
          <w:lang w:eastAsia="es-CO"/>
        </w:rPr>
        <w:fldChar w:fldCharType="separate"/>
      </w:r>
      <w:r w:rsidR="000C4D4A">
        <w:t xml:space="preserve">Ilustración </w:t>
      </w:r>
      <w:r w:rsidR="000C4D4A">
        <w:rPr>
          <w:noProof/>
        </w:rPr>
        <w:t>42</w:t>
      </w:r>
      <w:r w:rsidR="00094CA9" w:rsidRPr="00094CA9">
        <w:rPr>
          <w:lang w:eastAsia="es-CO"/>
        </w:rPr>
        <w:fldChar w:fldCharType="end"/>
      </w:r>
      <w:r w:rsidRPr="00094CA9">
        <w:rPr>
          <w:lang w:eastAsia="es-CO"/>
        </w:rPr>
        <w:t xml:space="preserve">, y </w:t>
      </w:r>
      <w:r>
        <w:rPr>
          <w:lang w:eastAsia="es-CO"/>
        </w:rPr>
        <w:t>se envía el código a la tarjeta y esté sonó con la nota establecida.</w:t>
      </w:r>
    </w:p>
    <w:p w14:paraId="1A7C5036" w14:textId="3317B0D2" w:rsidR="009016DB" w:rsidRPr="004B29BB" w:rsidRDefault="00094CA9" w:rsidP="009016DB">
      <w:pPr>
        <w:pStyle w:val="Prrafodelista"/>
        <w:ind w:left="1065" w:firstLine="0"/>
        <w:rPr>
          <w:lang w:eastAsia="es-CO"/>
        </w:rPr>
      </w:pPr>
      <w:r>
        <w:rPr>
          <w:noProof/>
          <w:lang w:val="en-US"/>
        </w:rPr>
        <w:lastRenderedPageBreak/>
        <mc:AlternateContent>
          <mc:Choice Requires="wps">
            <w:drawing>
              <wp:anchor distT="0" distB="0" distL="114300" distR="114300" simplePos="0" relativeHeight="251788288" behindDoc="0" locked="0" layoutInCell="1" allowOverlap="1" wp14:anchorId="2EE73D09" wp14:editId="20A63D6C">
                <wp:simplePos x="0" y="0"/>
                <wp:positionH relativeFrom="column">
                  <wp:posOffset>6985</wp:posOffset>
                </wp:positionH>
                <wp:positionV relativeFrom="paragraph">
                  <wp:posOffset>1574165</wp:posOffset>
                </wp:positionV>
                <wp:extent cx="5605145" cy="6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a:effectLst/>
                      </wps:spPr>
                      <wps:txbx>
                        <w:txbxContent>
                          <w:p w14:paraId="08482891" w14:textId="7772DC87" w:rsidR="000C4D4A" w:rsidRPr="003F1A60" w:rsidRDefault="000C4D4A" w:rsidP="00094CA9">
                            <w:pPr>
                              <w:pStyle w:val="Descripcin"/>
                              <w:jc w:val="center"/>
                              <w:rPr>
                                <w:noProof/>
                                <w:sz w:val="24"/>
                              </w:rPr>
                            </w:pPr>
                            <w:bookmarkStart w:id="599" w:name="_Ref44880877"/>
                            <w:bookmarkStart w:id="600" w:name="_Toc44880927"/>
                            <w:bookmarkStart w:id="601" w:name="_Toc45116308"/>
                            <w:r>
                              <w:t xml:space="preserve">Ilustración </w:t>
                            </w:r>
                            <w:fldSimple w:instr=" SEQ Ilustración \* ARABIC ">
                              <w:r>
                                <w:rPr>
                                  <w:noProof/>
                                </w:rPr>
                                <w:t>42</w:t>
                              </w:r>
                            </w:fldSimple>
                            <w:bookmarkEnd w:id="599"/>
                            <w:r>
                              <w:t xml:space="preserve"> Prueba </w:t>
                            </w:r>
                            <w:proofErr w:type="spellStart"/>
                            <w:r>
                              <w:t>Buzzer</w:t>
                            </w:r>
                            <w:bookmarkEnd w:id="600"/>
                            <w:bookmarkEnd w:id="6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73D09" id="Cuadro de texto 55" o:spid="_x0000_s1068" type="#_x0000_t202" style="position:absolute;left:0;text-align:left;margin-left:.55pt;margin-top:123.95pt;width:44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" stroked="f">
                <v:textbox style="mso-fit-shape-to-text:t" inset="0,0,0,0">
                  <w:txbxContent>
                    <w:p w14:paraId="08482891" w14:textId="7772DC87" w:rsidR="000C4D4A" w:rsidRPr="003F1A60" w:rsidRDefault="000C4D4A" w:rsidP="00094CA9">
                      <w:pPr>
                        <w:pStyle w:val="Descripcin"/>
                        <w:jc w:val="center"/>
                        <w:rPr>
                          <w:noProof/>
                          <w:sz w:val="24"/>
                        </w:rPr>
                      </w:pPr>
                      <w:bookmarkStart w:id="602" w:name="_Ref44880877"/>
                      <w:bookmarkStart w:id="603" w:name="_Toc44880927"/>
                      <w:bookmarkStart w:id="604" w:name="_Toc45116308"/>
                      <w:r>
                        <w:t xml:space="preserve">Ilustración </w:t>
                      </w:r>
                      <w:fldSimple w:instr=" SEQ Ilustración \* ARABIC ">
                        <w:r>
                          <w:rPr>
                            <w:noProof/>
                          </w:rPr>
                          <w:t>42</w:t>
                        </w:r>
                      </w:fldSimple>
                      <w:bookmarkEnd w:id="602"/>
                      <w:r>
                        <w:t xml:space="preserve"> Prueba </w:t>
                      </w:r>
                      <w:proofErr w:type="spellStart"/>
                      <w:r>
                        <w:t>Buzzer</w:t>
                      </w:r>
                      <w:bookmarkEnd w:id="603"/>
                      <w:bookmarkEnd w:id="604"/>
                      <w:proofErr w:type="spellEnd"/>
                    </w:p>
                  </w:txbxContent>
                </v:textbox>
              </v:shape>
            </w:pict>
          </mc:Fallback>
        </mc:AlternateContent>
      </w:r>
      <w:r w:rsidR="009016DB">
        <w:rPr>
          <w:noProof/>
          <w:lang w:val="en-US"/>
        </w:rPr>
        <w:drawing>
          <wp:anchor distT="0" distB="0" distL="114300" distR="114300" simplePos="0" relativeHeight="251708416" behindDoc="0" locked="0" layoutInCell="1" allowOverlap="1" wp14:anchorId="202D3322" wp14:editId="010F6E1B">
            <wp:simplePos x="0" y="0"/>
            <wp:positionH relativeFrom="margin">
              <wp:align>right</wp:align>
            </wp:positionH>
            <wp:positionV relativeFrom="paragraph">
              <wp:posOffset>151204</wp:posOffset>
            </wp:positionV>
            <wp:extent cx="5605145" cy="1365885"/>
            <wp:effectExtent l="0" t="0" r="0" b="571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5145" cy="136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DF04D" w14:textId="77777777" w:rsidR="009016DB" w:rsidRDefault="009016DB" w:rsidP="009016DB">
      <w:pPr>
        <w:spacing w:line="259" w:lineRule="auto"/>
        <w:ind w:left="0" w:firstLine="0"/>
        <w:rPr>
          <w:lang w:eastAsia="es-CO"/>
        </w:rPr>
      </w:pPr>
    </w:p>
    <w:p w14:paraId="4D9874CA" w14:textId="77777777" w:rsidR="009016DB" w:rsidRDefault="009016DB" w:rsidP="009016DB">
      <w:pPr>
        <w:spacing w:line="259" w:lineRule="auto"/>
        <w:ind w:left="0" w:firstLine="0"/>
        <w:rPr>
          <w:lang w:eastAsia="es-CO"/>
        </w:rPr>
      </w:pPr>
    </w:p>
    <w:p w14:paraId="6CC559C6" w14:textId="77777777" w:rsidR="009016DB" w:rsidRDefault="009016DB" w:rsidP="009016DB">
      <w:pPr>
        <w:spacing w:line="259" w:lineRule="auto"/>
        <w:ind w:left="0" w:firstLine="0"/>
        <w:rPr>
          <w:lang w:eastAsia="es-CO"/>
        </w:rPr>
      </w:pPr>
    </w:p>
    <w:p w14:paraId="6A11EC73" w14:textId="77777777" w:rsidR="009016DB" w:rsidRDefault="009016DB" w:rsidP="009016DB">
      <w:pPr>
        <w:spacing w:line="259" w:lineRule="auto"/>
        <w:ind w:left="0" w:firstLine="0"/>
        <w:rPr>
          <w:lang w:eastAsia="es-CO"/>
        </w:rPr>
      </w:pPr>
    </w:p>
    <w:p w14:paraId="4CA8EACB" w14:textId="77777777" w:rsidR="009016DB" w:rsidRDefault="009016DB" w:rsidP="009016DB">
      <w:pPr>
        <w:spacing w:line="259" w:lineRule="auto"/>
        <w:ind w:left="0" w:firstLine="0"/>
        <w:rPr>
          <w:lang w:eastAsia="es-CO"/>
        </w:rPr>
      </w:pPr>
    </w:p>
    <w:p w14:paraId="0744409F" w14:textId="77777777" w:rsidR="009016DB" w:rsidRDefault="009016DB" w:rsidP="009016DB">
      <w:pPr>
        <w:spacing w:line="259" w:lineRule="auto"/>
        <w:ind w:left="0" w:firstLine="0"/>
        <w:rPr>
          <w:lang w:eastAsia="es-CO"/>
        </w:rPr>
      </w:pPr>
    </w:p>
    <w:p w14:paraId="606FC331" w14:textId="1671BC82" w:rsidR="009016DB" w:rsidRPr="00094CA9" w:rsidRDefault="009016DB" w:rsidP="009016DB">
      <w:pPr>
        <w:pStyle w:val="Sinespaciado"/>
        <w:numPr>
          <w:ilvl w:val="0"/>
          <w:numId w:val="19"/>
        </w:numPr>
        <w:spacing w:line="480" w:lineRule="auto"/>
      </w:pPr>
      <w:r>
        <w:rPr>
          <w:lang w:eastAsia="es-CO"/>
        </w:rPr>
        <w:t xml:space="preserve">Ultrasonido: se crearon los bloques de la </w:t>
      </w:r>
      <w:r w:rsidR="00094CA9">
        <w:rPr>
          <w:color w:val="FF0000"/>
          <w:lang w:eastAsia="es-CO"/>
        </w:rPr>
        <w:fldChar w:fldCharType="begin"/>
      </w:r>
      <w:r w:rsidR="00094CA9">
        <w:rPr>
          <w:lang w:eastAsia="es-CO"/>
        </w:rPr>
        <w:instrText xml:space="preserve"> REF _Ref44880878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43</w:t>
      </w:r>
      <w:r w:rsidR="00094CA9">
        <w:rPr>
          <w:color w:val="FF0000"/>
          <w:lang w:eastAsia="es-CO"/>
        </w:rPr>
        <w:fldChar w:fldCharType="end"/>
      </w:r>
      <w:r w:rsidR="00094CA9">
        <w:rPr>
          <w:color w:val="FF0000"/>
          <w:lang w:eastAsia="es-CO"/>
        </w:rPr>
        <w:t xml:space="preserve"> </w:t>
      </w:r>
      <w:r>
        <w:rPr>
          <w:color w:val="000000" w:themeColor="text1"/>
          <w:lang w:eastAsia="es-CO"/>
        </w:rPr>
        <w:t>el cual permite programar el sensor y obtener las medidas del ultrasonido en centímetros.</w:t>
      </w:r>
    </w:p>
    <w:p w14:paraId="1FFFAC6B" w14:textId="77777777" w:rsidR="00094CA9" w:rsidRPr="002D6FE6" w:rsidRDefault="00094CA9" w:rsidP="00094CA9">
      <w:pPr>
        <w:pStyle w:val="Sinespaciado"/>
        <w:spacing w:line="480" w:lineRule="auto"/>
        <w:ind w:left="1065" w:firstLine="0"/>
      </w:pPr>
    </w:p>
    <w:p w14:paraId="3AA007D1" w14:textId="54C3D811" w:rsidR="009016DB" w:rsidRDefault="00094CA9" w:rsidP="009016DB">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790336" behindDoc="0" locked="0" layoutInCell="1" allowOverlap="1" wp14:anchorId="7844E534" wp14:editId="013EC32C">
                <wp:simplePos x="0" y="0"/>
                <wp:positionH relativeFrom="column">
                  <wp:posOffset>30480</wp:posOffset>
                </wp:positionH>
                <wp:positionV relativeFrom="paragraph">
                  <wp:posOffset>1536700</wp:posOffset>
                </wp:positionV>
                <wp:extent cx="55778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3C016916" w14:textId="35776E15" w:rsidR="000C4D4A" w:rsidRPr="004D1859" w:rsidRDefault="000C4D4A" w:rsidP="00094CA9">
                            <w:pPr>
                              <w:pStyle w:val="Descripcin"/>
                              <w:jc w:val="center"/>
                              <w:rPr>
                                <w:noProof/>
                                <w:sz w:val="24"/>
                              </w:rPr>
                            </w:pPr>
                            <w:bookmarkStart w:id="605" w:name="_Ref44880878"/>
                            <w:bookmarkStart w:id="606" w:name="_Toc44880928"/>
                            <w:bookmarkStart w:id="607" w:name="_Toc45116309"/>
                            <w:r>
                              <w:t xml:space="preserve">Ilustración </w:t>
                            </w:r>
                            <w:fldSimple w:instr=" SEQ Ilustración \* ARABIC ">
                              <w:r>
                                <w:rPr>
                                  <w:noProof/>
                                </w:rPr>
                                <w:t>43</w:t>
                              </w:r>
                            </w:fldSimple>
                            <w:bookmarkEnd w:id="605"/>
                            <w:r>
                              <w:t xml:space="preserve"> Prueba HC-SR04</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E534" id="Cuadro de texto 56" o:spid="_x0000_s1069" type="#_x0000_t202" style="position:absolute;left:0;text-align:left;margin-left:2.4pt;margin-top:121pt;width:439.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" stroked="f">
                <v:textbox style="mso-fit-shape-to-text:t" inset="0,0,0,0">
                  <w:txbxContent>
                    <w:p w14:paraId="3C016916" w14:textId="35776E15" w:rsidR="000C4D4A" w:rsidRPr="004D1859" w:rsidRDefault="000C4D4A" w:rsidP="00094CA9">
                      <w:pPr>
                        <w:pStyle w:val="Descripcin"/>
                        <w:jc w:val="center"/>
                        <w:rPr>
                          <w:noProof/>
                          <w:sz w:val="24"/>
                        </w:rPr>
                      </w:pPr>
                      <w:bookmarkStart w:id="608" w:name="_Ref44880878"/>
                      <w:bookmarkStart w:id="609" w:name="_Toc44880928"/>
                      <w:bookmarkStart w:id="610" w:name="_Toc45116309"/>
                      <w:r>
                        <w:t xml:space="preserve">Ilustración </w:t>
                      </w:r>
                      <w:fldSimple w:instr=" SEQ Ilustración \* ARABIC ">
                        <w:r>
                          <w:rPr>
                            <w:noProof/>
                          </w:rPr>
                          <w:t>43</w:t>
                        </w:r>
                      </w:fldSimple>
                      <w:bookmarkEnd w:id="608"/>
                      <w:r>
                        <w:t xml:space="preserve"> Prueba HC-SR04</w:t>
                      </w:r>
                      <w:bookmarkEnd w:id="609"/>
                      <w:bookmarkEnd w:id="610"/>
                    </w:p>
                  </w:txbxContent>
                </v:textbox>
              </v:shape>
            </w:pict>
          </mc:Fallback>
        </mc:AlternateContent>
      </w:r>
      <w:r w:rsidR="009016DB">
        <w:rPr>
          <w:noProof/>
          <w:lang w:val="en-US"/>
        </w:rPr>
        <w:drawing>
          <wp:anchor distT="0" distB="0" distL="114300" distR="114300" simplePos="0" relativeHeight="251709440" behindDoc="0" locked="0" layoutInCell="1" allowOverlap="1" wp14:anchorId="47FFB19D" wp14:editId="374DA988">
            <wp:simplePos x="0" y="0"/>
            <wp:positionH relativeFrom="margin">
              <wp:align>right</wp:align>
            </wp:positionH>
            <wp:positionV relativeFrom="paragraph">
              <wp:posOffset>16667</wp:posOffset>
            </wp:positionV>
            <wp:extent cx="5577840" cy="1463040"/>
            <wp:effectExtent l="0" t="0" r="3810" b="381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8AEAD" w14:textId="77777777" w:rsidR="009016DB" w:rsidRDefault="009016DB" w:rsidP="009016DB">
      <w:pPr>
        <w:pStyle w:val="Sinespaciado"/>
        <w:spacing w:line="480" w:lineRule="auto"/>
        <w:ind w:left="1065" w:firstLine="0"/>
        <w:rPr>
          <w:lang w:eastAsia="es-CO"/>
        </w:rPr>
      </w:pPr>
    </w:p>
    <w:p w14:paraId="6D31DCD7" w14:textId="77777777" w:rsidR="009016DB" w:rsidRDefault="009016DB" w:rsidP="009016DB">
      <w:pPr>
        <w:pStyle w:val="Sinespaciado"/>
        <w:spacing w:line="480" w:lineRule="auto"/>
        <w:ind w:left="1065" w:firstLine="0"/>
        <w:rPr>
          <w:lang w:eastAsia="es-CO"/>
        </w:rPr>
      </w:pPr>
    </w:p>
    <w:p w14:paraId="2CF21493" w14:textId="77777777" w:rsidR="009016DB" w:rsidRDefault="009016DB" w:rsidP="009016DB">
      <w:pPr>
        <w:pStyle w:val="Sinespaciado"/>
        <w:spacing w:line="480" w:lineRule="auto"/>
        <w:ind w:left="1065" w:firstLine="0"/>
        <w:rPr>
          <w:lang w:eastAsia="es-CO"/>
        </w:rPr>
      </w:pPr>
    </w:p>
    <w:p w14:paraId="5E0C179A" w14:textId="77777777" w:rsidR="009016DB" w:rsidRDefault="009016DB" w:rsidP="009016DB">
      <w:pPr>
        <w:pStyle w:val="Sinespaciado"/>
        <w:spacing w:line="480" w:lineRule="auto"/>
        <w:ind w:left="1065" w:firstLine="0"/>
        <w:rPr>
          <w:lang w:eastAsia="es-CO"/>
        </w:rPr>
      </w:pPr>
    </w:p>
    <w:p w14:paraId="10F264BC" w14:textId="77777777" w:rsidR="009016DB" w:rsidRDefault="009016DB" w:rsidP="009016DB">
      <w:pPr>
        <w:spacing w:line="259" w:lineRule="auto"/>
        <w:ind w:left="0" w:firstLine="0"/>
        <w:rPr>
          <w:lang w:eastAsia="es-CO"/>
        </w:rPr>
      </w:pPr>
    </w:p>
    <w:p w14:paraId="6AFA5E33" w14:textId="42AA34FC" w:rsidR="00361253" w:rsidRDefault="009016DB" w:rsidP="008E2BB9">
      <w:pPr>
        <w:pStyle w:val="Sinespaciado"/>
        <w:numPr>
          <w:ilvl w:val="0"/>
          <w:numId w:val="19"/>
        </w:numPr>
        <w:spacing w:line="480" w:lineRule="auto"/>
        <w:rPr>
          <w:lang w:eastAsia="es-CO"/>
        </w:rPr>
      </w:pPr>
      <w:r>
        <w:rPr>
          <w:lang w:eastAsia="es-CO"/>
        </w:rPr>
        <w:t xml:space="preserve">Touch: para programar la funcionalidad touch de la esp32, se crearon los bloques de la </w:t>
      </w:r>
      <w:r w:rsidR="00094CA9">
        <w:rPr>
          <w:color w:val="FF0000"/>
          <w:lang w:eastAsia="es-CO"/>
        </w:rPr>
        <w:fldChar w:fldCharType="begin"/>
      </w:r>
      <w:r w:rsidR="00094CA9">
        <w:rPr>
          <w:lang w:eastAsia="es-CO"/>
        </w:rPr>
        <w:instrText xml:space="preserve"> REF _Ref44880879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44</w:t>
      </w:r>
      <w:r w:rsidR="00094CA9">
        <w:rPr>
          <w:color w:val="FF0000"/>
          <w:lang w:eastAsia="es-CO"/>
        </w:rPr>
        <w:fldChar w:fldCharType="end"/>
      </w:r>
      <w:r>
        <w:rPr>
          <w:lang w:eastAsia="es-CO"/>
        </w:rPr>
        <w:t xml:space="preserve">, </w:t>
      </w:r>
      <w:r>
        <w:rPr>
          <w:color w:val="000000" w:themeColor="text1"/>
          <w:lang w:eastAsia="es-CO"/>
        </w:rPr>
        <w:t>y se imprimió los valores obtenidos.</w:t>
      </w:r>
    </w:p>
    <w:p w14:paraId="3DF6B0E4" w14:textId="77777777" w:rsidR="009016DB" w:rsidRDefault="00094CA9" w:rsidP="009016DB">
      <w:pPr>
        <w:pStyle w:val="Sinespaciado"/>
        <w:rPr>
          <w:lang w:eastAsia="es-CO"/>
        </w:rPr>
      </w:pPr>
      <w:r>
        <w:rPr>
          <w:noProof/>
          <w:lang w:val="en-US"/>
        </w:rPr>
        <mc:AlternateContent>
          <mc:Choice Requires="wps">
            <w:drawing>
              <wp:anchor distT="0" distB="0" distL="114300" distR="114300" simplePos="0" relativeHeight="251792384" behindDoc="0" locked="0" layoutInCell="1" allowOverlap="1" wp14:anchorId="218F1A71" wp14:editId="5505F6A0">
                <wp:simplePos x="0" y="0"/>
                <wp:positionH relativeFrom="column">
                  <wp:posOffset>30480</wp:posOffset>
                </wp:positionH>
                <wp:positionV relativeFrom="paragraph">
                  <wp:posOffset>1967865</wp:posOffset>
                </wp:positionV>
                <wp:extent cx="5577840"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a:effectLst/>
                      </wps:spPr>
                      <wps:txbx>
                        <w:txbxContent>
                          <w:p w14:paraId="216B6B72" w14:textId="53880D57" w:rsidR="000C4D4A" w:rsidRPr="000304D6" w:rsidRDefault="000C4D4A" w:rsidP="00094CA9">
                            <w:pPr>
                              <w:pStyle w:val="Descripcin"/>
                              <w:jc w:val="center"/>
                              <w:rPr>
                                <w:noProof/>
                                <w:sz w:val="24"/>
                              </w:rPr>
                            </w:pPr>
                            <w:bookmarkStart w:id="611" w:name="_Ref44880879"/>
                            <w:bookmarkStart w:id="612" w:name="_Toc44880929"/>
                            <w:bookmarkStart w:id="613" w:name="_Toc45116310"/>
                            <w:r>
                              <w:t xml:space="preserve">Ilustración </w:t>
                            </w:r>
                            <w:fldSimple w:instr=" SEQ Ilustración \* ARABIC ">
                              <w:r>
                                <w:rPr>
                                  <w:noProof/>
                                </w:rPr>
                                <w:t>44</w:t>
                              </w:r>
                            </w:fldSimple>
                            <w:bookmarkEnd w:id="611"/>
                            <w:r>
                              <w:t xml:space="preserve"> Prueba Touch</w:t>
                            </w:r>
                            <w:bookmarkEnd w:id="612"/>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1A71" id="Cuadro de texto 57" o:spid="_x0000_s1070" type="#_x0000_t202" style="position:absolute;left:0;text-align:left;margin-left:2.4pt;margin-top:154.95pt;width:439.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" stroked="f">
                <v:textbox style="mso-fit-shape-to-text:t" inset="0,0,0,0">
                  <w:txbxContent>
                    <w:p w14:paraId="216B6B72" w14:textId="53880D57" w:rsidR="000C4D4A" w:rsidRPr="000304D6" w:rsidRDefault="000C4D4A" w:rsidP="00094CA9">
                      <w:pPr>
                        <w:pStyle w:val="Descripcin"/>
                        <w:jc w:val="center"/>
                        <w:rPr>
                          <w:noProof/>
                          <w:sz w:val="24"/>
                        </w:rPr>
                      </w:pPr>
                      <w:bookmarkStart w:id="614" w:name="_Ref44880879"/>
                      <w:bookmarkStart w:id="615" w:name="_Toc44880929"/>
                      <w:bookmarkStart w:id="616" w:name="_Toc45116310"/>
                      <w:r>
                        <w:t xml:space="preserve">Ilustración </w:t>
                      </w:r>
                      <w:fldSimple w:instr=" SEQ Ilustración \* ARABIC ">
                        <w:r>
                          <w:rPr>
                            <w:noProof/>
                          </w:rPr>
                          <w:t>44</w:t>
                        </w:r>
                      </w:fldSimple>
                      <w:bookmarkEnd w:id="614"/>
                      <w:r>
                        <w:t xml:space="preserve"> Prueba Touch</w:t>
                      </w:r>
                      <w:bookmarkEnd w:id="615"/>
                      <w:bookmarkEnd w:id="616"/>
                    </w:p>
                  </w:txbxContent>
                </v:textbox>
              </v:shape>
            </w:pict>
          </mc:Fallback>
        </mc:AlternateContent>
      </w:r>
      <w:r w:rsidR="009016DB">
        <w:rPr>
          <w:noProof/>
          <w:lang w:val="en-US"/>
        </w:rPr>
        <w:drawing>
          <wp:anchor distT="0" distB="0" distL="114300" distR="114300" simplePos="0" relativeHeight="251710464" behindDoc="0" locked="0" layoutInCell="1" allowOverlap="1" wp14:anchorId="396D8F03" wp14:editId="3B14404E">
            <wp:simplePos x="0" y="0"/>
            <wp:positionH relativeFrom="margin">
              <wp:align>right</wp:align>
            </wp:positionH>
            <wp:positionV relativeFrom="paragraph">
              <wp:posOffset>-9550</wp:posOffset>
            </wp:positionV>
            <wp:extent cx="5577840" cy="1920240"/>
            <wp:effectExtent l="0" t="0" r="3810" b="381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CF9B0" w14:textId="77777777" w:rsidR="009016DB" w:rsidRDefault="009016DB" w:rsidP="009016DB">
      <w:pPr>
        <w:pStyle w:val="Sinespaciado"/>
        <w:rPr>
          <w:lang w:eastAsia="es-CO"/>
        </w:rPr>
      </w:pPr>
    </w:p>
    <w:p w14:paraId="0D33AD22" w14:textId="77777777" w:rsidR="009016DB" w:rsidRDefault="009016DB" w:rsidP="009016DB">
      <w:pPr>
        <w:pStyle w:val="Sinespaciado"/>
        <w:rPr>
          <w:lang w:eastAsia="es-CO"/>
        </w:rPr>
      </w:pPr>
    </w:p>
    <w:p w14:paraId="12859CD0" w14:textId="77777777" w:rsidR="009016DB" w:rsidRDefault="009016DB" w:rsidP="009016DB">
      <w:pPr>
        <w:pStyle w:val="Sinespaciado"/>
        <w:rPr>
          <w:lang w:eastAsia="es-CO"/>
        </w:rPr>
      </w:pPr>
    </w:p>
    <w:p w14:paraId="2ADD9887" w14:textId="77777777" w:rsidR="009016DB" w:rsidRDefault="009016DB" w:rsidP="009016DB">
      <w:pPr>
        <w:pStyle w:val="Sinespaciado"/>
        <w:rPr>
          <w:lang w:eastAsia="es-CO"/>
        </w:rPr>
      </w:pPr>
    </w:p>
    <w:p w14:paraId="12313907" w14:textId="77777777" w:rsidR="009016DB" w:rsidRDefault="009016DB" w:rsidP="009016DB">
      <w:pPr>
        <w:pStyle w:val="Sinespaciado"/>
        <w:rPr>
          <w:lang w:eastAsia="es-CO"/>
        </w:rPr>
      </w:pPr>
    </w:p>
    <w:p w14:paraId="05658E0C" w14:textId="77777777" w:rsidR="009016DB" w:rsidRDefault="009016DB" w:rsidP="009016DB">
      <w:pPr>
        <w:pStyle w:val="Sinespaciado"/>
        <w:rPr>
          <w:lang w:eastAsia="es-CO"/>
        </w:rPr>
      </w:pPr>
    </w:p>
    <w:p w14:paraId="220A4163" w14:textId="77777777" w:rsidR="009016DB" w:rsidRDefault="009016DB" w:rsidP="00361253">
      <w:pPr>
        <w:pStyle w:val="Sinespaciado"/>
        <w:ind w:firstLine="0"/>
        <w:rPr>
          <w:lang w:eastAsia="es-CO"/>
        </w:rPr>
      </w:pPr>
    </w:p>
    <w:p w14:paraId="1C4BB107" w14:textId="77777777" w:rsidR="00361253" w:rsidRDefault="00361253" w:rsidP="00361253">
      <w:pPr>
        <w:pStyle w:val="Sinespaciado"/>
        <w:ind w:firstLine="0"/>
        <w:rPr>
          <w:lang w:eastAsia="es-CO"/>
        </w:rPr>
      </w:pPr>
    </w:p>
    <w:p w14:paraId="1ED30AD9" w14:textId="77777777" w:rsidR="00361253" w:rsidRDefault="00361253" w:rsidP="00361253">
      <w:pPr>
        <w:pStyle w:val="Sinespaciado"/>
        <w:ind w:firstLine="0"/>
        <w:rPr>
          <w:lang w:eastAsia="es-CO"/>
        </w:rPr>
      </w:pPr>
    </w:p>
    <w:p w14:paraId="2153EE3E" w14:textId="77777777" w:rsidR="00361253" w:rsidRDefault="00361253" w:rsidP="00361253">
      <w:pPr>
        <w:pStyle w:val="Sinespaciado"/>
        <w:ind w:firstLine="0"/>
        <w:rPr>
          <w:lang w:eastAsia="es-CO"/>
        </w:rPr>
      </w:pPr>
    </w:p>
    <w:p w14:paraId="2BE777F9" w14:textId="77777777" w:rsidR="00361253" w:rsidRDefault="00361253" w:rsidP="00361253">
      <w:pPr>
        <w:pStyle w:val="Sinespaciado"/>
        <w:ind w:firstLine="0"/>
        <w:rPr>
          <w:lang w:eastAsia="es-CO"/>
        </w:rPr>
      </w:pPr>
    </w:p>
    <w:p w14:paraId="69F24ED1" w14:textId="77777777" w:rsidR="00361253" w:rsidRDefault="00361253" w:rsidP="00361253">
      <w:pPr>
        <w:pStyle w:val="Sinespaciado"/>
        <w:ind w:firstLine="0"/>
        <w:rPr>
          <w:lang w:eastAsia="es-CO"/>
        </w:rPr>
      </w:pPr>
    </w:p>
    <w:p w14:paraId="7E7B3952" w14:textId="77777777" w:rsidR="009016DB" w:rsidRDefault="009016DB" w:rsidP="009016DB">
      <w:pPr>
        <w:pStyle w:val="Sinespaciado"/>
        <w:rPr>
          <w:lang w:eastAsia="es-CO"/>
        </w:rPr>
      </w:pPr>
    </w:p>
    <w:p w14:paraId="5852EE22" w14:textId="0F5D36EA" w:rsidR="009016DB" w:rsidRPr="008E2BB9" w:rsidDel="007254CE" w:rsidRDefault="009016DB" w:rsidP="009016DB">
      <w:pPr>
        <w:pStyle w:val="Sinespaciado"/>
        <w:numPr>
          <w:ilvl w:val="0"/>
          <w:numId w:val="19"/>
        </w:numPr>
        <w:spacing w:line="480" w:lineRule="auto"/>
        <w:rPr>
          <w:del w:id="617" w:author="Diany Lorena Hincapie Melo" w:date="2020-07-08T12:29:00Z"/>
          <w:lang w:eastAsia="es-CO"/>
        </w:rPr>
      </w:pPr>
      <w:r>
        <w:rPr>
          <w:lang w:eastAsia="es-CO"/>
        </w:rPr>
        <w:lastRenderedPageBreak/>
        <w:t xml:space="preserve">MPU6050: usando los bloques de la </w:t>
      </w:r>
      <w:r w:rsidR="00094CA9" w:rsidRPr="00094CA9">
        <w:rPr>
          <w:lang w:eastAsia="es-CO"/>
        </w:rPr>
        <w:fldChar w:fldCharType="begin"/>
      </w:r>
      <w:r w:rsidR="00094CA9" w:rsidRPr="00094CA9">
        <w:rPr>
          <w:lang w:eastAsia="es-CO"/>
        </w:rPr>
        <w:instrText xml:space="preserve"> REF _Ref44880880 \h </w:instrText>
      </w:r>
      <w:r w:rsidR="00094CA9" w:rsidRPr="00094CA9">
        <w:rPr>
          <w:lang w:eastAsia="es-CO"/>
        </w:rPr>
      </w:r>
      <w:r w:rsidR="00094CA9" w:rsidRPr="00094CA9">
        <w:rPr>
          <w:lang w:eastAsia="es-CO"/>
        </w:rPr>
        <w:fldChar w:fldCharType="separate"/>
      </w:r>
      <w:r w:rsidR="000C4D4A">
        <w:t xml:space="preserve">Ilustración </w:t>
      </w:r>
      <w:r w:rsidR="000C4D4A">
        <w:rPr>
          <w:noProof/>
        </w:rPr>
        <w:t>45</w:t>
      </w:r>
      <w:r w:rsidR="00094CA9" w:rsidRPr="00094CA9">
        <w:rPr>
          <w:lang w:eastAsia="es-CO"/>
        </w:rPr>
        <w:fldChar w:fldCharType="end"/>
      </w:r>
      <w:r w:rsidRPr="00094CA9">
        <w:rPr>
          <w:lang w:eastAsia="es-CO"/>
        </w:rPr>
        <w:t>, se</w:t>
      </w:r>
      <w:r>
        <w:rPr>
          <w:color w:val="000000" w:themeColor="text1"/>
          <w:lang w:eastAsia="es-CO"/>
        </w:rPr>
        <w:t xml:space="preserve"> obtienen los valores que arroja el </w:t>
      </w:r>
      <w:r w:rsidR="008E2BB9">
        <w:rPr>
          <w:color w:val="000000" w:themeColor="text1"/>
          <w:lang w:eastAsia="es-CO"/>
        </w:rPr>
        <w:t>módulo</w:t>
      </w:r>
      <w:r>
        <w:rPr>
          <w:color w:val="000000" w:themeColor="text1"/>
          <w:lang w:eastAsia="es-CO"/>
        </w:rPr>
        <w:t xml:space="preserve">, sí se desean tener los valores por separado, se podría usar el bloque de la </w:t>
      </w:r>
      <w:r w:rsidR="00094CA9">
        <w:rPr>
          <w:color w:val="FF0000"/>
          <w:lang w:eastAsia="es-CO"/>
        </w:rPr>
        <w:fldChar w:fldCharType="begin"/>
      </w:r>
      <w:r w:rsidR="00094CA9">
        <w:rPr>
          <w:color w:val="000000" w:themeColor="text1"/>
          <w:lang w:eastAsia="es-CO"/>
        </w:rPr>
        <w:instrText xml:space="preserve"> REF _Ref44880852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18</w:t>
      </w:r>
      <w:r w:rsidR="00094CA9">
        <w:rPr>
          <w:color w:val="FF0000"/>
          <w:lang w:eastAsia="es-CO"/>
        </w:rPr>
        <w:fldChar w:fldCharType="end"/>
      </w:r>
      <w:r>
        <w:rPr>
          <w:color w:val="000000" w:themeColor="text1"/>
          <w:lang w:eastAsia="es-CO"/>
        </w:rPr>
        <w:t>.</w:t>
      </w:r>
    </w:p>
    <w:p w14:paraId="0679F7A6" w14:textId="101E4E7C" w:rsidR="008E2BB9" w:rsidDel="007254CE" w:rsidRDefault="008E2BB9" w:rsidP="00760C7D">
      <w:pPr>
        <w:pStyle w:val="Sinespaciado"/>
        <w:numPr>
          <w:ilvl w:val="0"/>
          <w:numId w:val="19"/>
        </w:numPr>
        <w:spacing w:line="480" w:lineRule="auto"/>
        <w:rPr>
          <w:del w:id="618" w:author="Diany Lorena Hincapie Melo" w:date="2020-07-08T12:29:00Z"/>
          <w:lang w:eastAsia="es-CO"/>
        </w:rPr>
      </w:pPr>
    </w:p>
    <w:p w14:paraId="75B5A0D8" w14:textId="53E86857" w:rsidR="008E2BB9" w:rsidDel="007254CE" w:rsidRDefault="008E2BB9" w:rsidP="008E2BB9">
      <w:pPr>
        <w:pStyle w:val="Sinespaciado"/>
        <w:spacing w:line="480" w:lineRule="auto"/>
        <w:rPr>
          <w:del w:id="619" w:author="Diany Lorena Hincapie Melo" w:date="2020-07-08T12:29:00Z"/>
          <w:lang w:eastAsia="es-CO"/>
        </w:rPr>
      </w:pPr>
    </w:p>
    <w:p w14:paraId="15F7C4C6" w14:textId="77777777" w:rsidR="008E2BB9" w:rsidRDefault="008E2BB9" w:rsidP="00760C7D">
      <w:pPr>
        <w:pStyle w:val="Sinespaciado"/>
        <w:numPr>
          <w:ilvl w:val="0"/>
          <w:numId w:val="19"/>
        </w:numPr>
        <w:spacing w:line="480" w:lineRule="auto"/>
        <w:rPr>
          <w:lang w:eastAsia="es-CO"/>
        </w:rPr>
      </w:pPr>
    </w:p>
    <w:p w14:paraId="00866533" w14:textId="0C3E8E7F" w:rsidR="009016DB" w:rsidRDefault="00094CA9" w:rsidP="009016DB">
      <w:pPr>
        <w:pStyle w:val="Sinespaciado"/>
        <w:rPr>
          <w:lang w:eastAsia="es-CO"/>
        </w:rPr>
      </w:pPr>
      <w:r>
        <w:rPr>
          <w:noProof/>
          <w:lang w:val="en-US"/>
        </w:rPr>
        <mc:AlternateContent>
          <mc:Choice Requires="wps">
            <w:drawing>
              <wp:anchor distT="0" distB="0" distL="114300" distR="114300" simplePos="0" relativeHeight="251794432" behindDoc="0" locked="0" layoutInCell="1" allowOverlap="1" wp14:anchorId="56ED659E" wp14:editId="37CABA65">
                <wp:simplePos x="0" y="0"/>
                <wp:positionH relativeFrom="column">
                  <wp:posOffset>-7620</wp:posOffset>
                </wp:positionH>
                <wp:positionV relativeFrom="paragraph">
                  <wp:posOffset>1275715</wp:posOffset>
                </wp:positionV>
                <wp:extent cx="561022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7E95ABA6" w14:textId="2D14755E" w:rsidR="000C4D4A" w:rsidRPr="00DB1AA4" w:rsidRDefault="000C4D4A" w:rsidP="00094CA9">
                            <w:pPr>
                              <w:pStyle w:val="Descripcin"/>
                              <w:jc w:val="center"/>
                              <w:rPr>
                                <w:noProof/>
                                <w:sz w:val="24"/>
                              </w:rPr>
                            </w:pPr>
                            <w:bookmarkStart w:id="620" w:name="_Ref44880880"/>
                            <w:bookmarkStart w:id="621" w:name="_Toc44880930"/>
                            <w:bookmarkStart w:id="622" w:name="_Toc45116311"/>
                            <w:r>
                              <w:t xml:space="preserve">Ilustración </w:t>
                            </w:r>
                            <w:fldSimple w:instr=" SEQ Ilustración \* ARABIC ">
                              <w:r>
                                <w:rPr>
                                  <w:noProof/>
                                </w:rPr>
                                <w:t>45</w:t>
                              </w:r>
                            </w:fldSimple>
                            <w:bookmarkEnd w:id="620"/>
                            <w:r>
                              <w:t xml:space="preserve"> Prueba MPU6050</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D659E" id="Cuadro de texto 58" o:spid="_x0000_s1071" type="#_x0000_t202" style="position:absolute;left:0;text-align:left;margin-left:-.6pt;margin-top:100.45pt;width:441.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" stroked="f">
                <v:textbox style="mso-fit-shape-to-text:t" inset="0,0,0,0">
                  <w:txbxContent>
                    <w:p w14:paraId="7E95ABA6" w14:textId="2D14755E" w:rsidR="000C4D4A" w:rsidRPr="00DB1AA4" w:rsidRDefault="000C4D4A" w:rsidP="00094CA9">
                      <w:pPr>
                        <w:pStyle w:val="Descripcin"/>
                        <w:jc w:val="center"/>
                        <w:rPr>
                          <w:noProof/>
                          <w:sz w:val="24"/>
                        </w:rPr>
                      </w:pPr>
                      <w:bookmarkStart w:id="623" w:name="_Ref44880880"/>
                      <w:bookmarkStart w:id="624" w:name="_Toc44880930"/>
                      <w:bookmarkStart w:id="625" w:name="_Toc45116311"/>
                      <w:r>
                        <w:t xml:space="preserve">Ilustración </w:t>
                      </w:r>
                      <w:fldSimple w:instr=" SEQ Ilustración \* ARABIC ">
                        <w:r>
                          <w:rPr>
                            <w:noProof/>
                          </w:rPr>
                          <w:t>45</w:t>
                        </w:r>
                      </w:fldSimple>
                      <w:bookmarkEnd w:id="623"/>
                      <w:r>
                        <w:t xml:space="preserve"> Prueba MPU6050</w:t>
                      </w:r>
                      <w:bookmarkEnd w:id="624"/>
                      <w:bookmarkEnd w:id="625"/>
                    </w:p>
                  </w:txbxContent>
                </v:textbox>
              </v:shape>
            </w:pict>
          </mc:Fallback>
        </mc:AlternateContent>
      </w:r>
      <w:r w:rsidR="009016DB">
        <w:rPr>
          <w:noProof/>
          <w:lang w:val="en-US"/>
        </w:rPr>
        <w:drawing>
          <wp:anchor distT="0" distB="0" distL="114300" distR="114300" simplePos="0" relativeHeight="251711488" behindDoc="0" locked="0" layoutInCell="1" allowOverlap="1" wp14:anchorId="12F3BE7D" wp14:editId="2BDF8632">
            <wp:simplePos x="0" y="0"/>
            <wp:positionH relativeFrom="margin">
              <wp:align>right</wp:align>
            </wp:positionH>
            <wp:positionV relativeFrom="paragraph">
              <wp:posOffset>27940</wp:posOffset>
            </wp:positionV>
            <wp:extent cx="5610225" cy="1190625"/>
            <wp:effectExtent l="0" t="0" r="9525" b="952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4F6A5" w14:textId="77777777" w:rsidR="009016DB" w:rsidRDefault="009016DB" w:rsidP="009016DB">
      <w:pPr>
        <w:pStyle w:val="Sinespaciado"/>
        <w:rPr>
          <w:lang w:eastAsia="es-CO"/>
        </w:rPr>
      </w:pPr>
    </w:p>
    <w:p w14:paraId="70D6FCB8" w14:textId="77777777" w:rsidR="009016DB" w:rsidRDefault="009016DB" w:rsidP="009016DB">
      <w:pPr>
        <w:pStyle w:val="Sinespaciado"/>
        <w:rPr>
          <w:lang w:eastAsia="es-CO"/>
        </w:rPr>
      </w:pPr>
    </w:p>
    <w:p w14:paraId="02AA0FEA" w14:textId="77777777" w:rsidR="009016DB" w:rsidRDefault="009016DB" w:rsidP="009016DB">
      <w:pPr>
        <w:pStyle w:val="Sinespaciado"/>
        <w:rPr>
          <w:lang w:eastAsia="es-CO"/>
        </w:rPr>
      </w:pPr>
    </w:p>
    <w:p w14:paraId="51313B3B" w14:textId="77777777" w:rsidR="009016DB" w:rsidRDefault="009016DB" w:rsidP="009016DB">
      <w:pPr>
        <w:pStyle w:val="Sinespaciado"/>
        <w:rPr>
          <w:lang w:eastAsia="es-CO"/>
        </w:rPr>
      </w:pPr>
    </w:p>
    <w:p w14:paraId="68BA1B41" w14:textId="77777777" w:rsidR="009016DB" w:rsidRDefault="009016DB" w:rsidP="009016DB">
      <w:pPr>
        <w:pStyle w:val="Sinespaciado"/>
        <w:rPr>
          <w:lang w:eastAsia="es-CO"/>
        </w:rPr>
      </w:pPr>
    </w:p>
    <w:p w14:paraId="46B46EC5" w14:textId="77777777" w:rsidR="009016DB" w:rsidRDefault="009016DB" w:rsidP="009016DB">
      <w:pPr>
        <w:pStyle w:val="Sinespaciado"/>
        <w:rPr>
          <w:lang w:eastAsia="es-CO"/>
        </w:rPr>
      </w:pPr>
    </w:p>
    <w:p w14:paraId="130A5376" w14:textId="77777777" w:rsidR="009016DB" w:rsidRDefault="009016DB" w:rsidP="009016DB">
      <w:pPr>
        <w:pStyle w:val="Sinespaciado"/>
        <w:rPr>
          <w:lang w:eastAsia="es-CO"/>
        </w:rPr>
      </w:pPr>
    </w:p>
    <w:p w14:paraId="0E308BD2" w14:textId="77777777" w:rsidR="009016DB" w:rsidRDefault="009016DB" w:rsidP="009016DB">
      <w:pPr>
        <w:pStyle w:val="Sinespaciado"/>
        <w:rPr>
          <w:lang w:eastAsia="es-CO"/>
        </w:rPr>
      </w:pPr>
    </w:p>
    <w:p w14:paraId="7770A25F" w14:textId="77777777" w:rsidR="009016DB" w:rsidRDefault="009016DB" w:rsidP="009016DB">
      <w:pPr>
        <w:pStyle w:val="Sinespaciado"/>
        <w:rPr>
          <w:lang w:eastAsia="es-CO"/>
        </w:rPr>
      </w:pPr>
    </w:p>
    <w:p w14:paraId="3712015C" w14:textId="23A0069D" w:rsidR="009016DB" w:rsidRDefault="009016DB" w:rsidP="009016DB">
      <w:pPr>
        <w:pStyle w:val="Sinespaciado"/>
        <w:numPr>
          <w:ilvl w:val="0"/>
          <w:numId w:val="19"/>
        </w:numPr>
        <w:spacing w:line="480" w:lineRule="auto"/>
        <w:rPr>
          <w:lang w:eastAsia="es-CO"/>
        </w:rPr>
      </w:pPr>
      <w:proofErr w:type="spellStart"/>
      <w:r>
        <w:rPr>
          <w:lang w:eastAsia="es-CO"/>
        </w:rPr>
        <w:t>NeoPixel</w:t>
      </w:r>
      <w:proofErr w:type="spellEnd"/>
      <w:r>
        <w:rPr>
          <w:lang w:eastAsia="es-CO"/>
        </w:rPr>
        <w:t xml:space="preserve">: para probar las funcionalidades de </w:t>
      </w:r>
      <w:proofErr w:type="spellStart"/>
      <w:r>
        <w:rPr>
          <w:lang w:eastAsia="es-CO"/>
        </w:rPr>
        <w:t>NeoPixel</w:t>
      </w:r>
      <w:proofErr w:type="spellEnd"/>
      <w:r>
        <w:rPr>
          <w:lang w:eastAsia="es-CO"/>
        </w:rPr>
        <w:t xml:space="preserve">, se programaron los bloques de la </w:t>
      </w:r>
      <w:r w:rsidR="00094CA9">
        <w:rPr>
          <w:color w:val="FF0000"/>
          <w:lang w:eastAsia="es-CO"/>
        </w:rPr>
        <w:fldChar w:fldCharType="begin"/>
      </w:r>
      <w:r w:rsidR="00094CA9">
        <w:rPr>
          <w:lang w:eastAsia="es-CO"/>
        </w:rPr>
        <w:instrText xml:space="preserve"> REF _Ref44880881 \h </w:instrText>
      </w:r>
      <w:r w:rsidR="00094CA9">
        <w:rPr>
          <w:color w:val="FF0000"/>
          <w:lang w:eastAsia="es-CO"/>
        </w:rPr>
      </w:r>
      <w:r w:rsidR="00094CA9">
        <w:rPr>
          <w:color w:val="FF0000"/>
          <w:lang w:eastAsia="es-CO"/>
        </w:rPr>
        <w:fldChar w:fldCharType="separate"/>
      </w:r>
      <w:r w:rsidR="000C4D4A">
        <w:t xml:space="preserve">Ilustración </w:t>
      </w:r>
      <w:r w:rsidR="000C4D4A">
        <w:rPr>
          <w:noProof/>
        </w:rPr>
        <w:t>46</w:t>
      </w:r>
      <w:r w:rsidR="00094CA9">
        <w:rPr>
          <w:color w:val="FF0000"/>
          <w:lang w:eastAsia="es-CO"/>
        </w:rPr>
        <w:fldChar w:fldCharType="end"/>
      </w:r>
      <w:r w:rsidRPr="002D6FE6">
        <w:rPr>
          <w:color w:val="FF0000"/>
          <w:lang w:eastAsia="es-CO"/>
        </w:rPr>
        <w:t xml:space="preserve"> </w:t>
      </w:r>
      <w:r>
        <w:rPr>
          <w:lang w:eastAsia="es-CO"/>
        </w:rPr>
        <w:t>dando como resultado lo visto en la misma ilustración.</w:t>
      </w:r>
    </w:p>
    <w:p w14:paraId="46FEBF2E" w14:textId="77777777" w:rsidR="008E2BB9" w:rsidRDefault="008E2BB9" w:rsidP="008E2BB9">
      <w:pPr>
        <w:pStyle w:val="Sinespaciado"/>
        <w:spacing w:line="480" w:lineRule="auto"/>
        <w:ind w:left="1065" w:firstLine="0"/>
        <w:rPr>
          <w:lang w:eastAsia="es-CO"/>
        </w:rPr>
      </w:pPr>
    </w:p>
    <w:p w14:paraId="48CB0129" w14:textId="5CA3B135" w:rsidR="009016DB" w:rsidRDefault="00094CA9" w:rsidP="009016DB">
      <w:pPr>
        <w:pStyle w:val="Sinespaciado"/>
        <w:spacing w:line="480" w:lineRule="auto"/>
        <w:rPr>
          <w:lang w:eastAsia="es-CO"/>
        </w:rPr>
      </w:pPr>
      <w:r>
        <w:rPr>
          <w:noProof/>
          <w:lang w:val="en-US"/>
        </w:rPr>
        <mc:AlternateContent>
          <mc:Choice Requires="wps">
            <w:drawing>
              <wp:anchor distT="0" distB="0" distL="114300" distR="114300" simplePos="0" relativeHeight="251796480" behindDoc="0" locked="0" layoutInCell="1" allowOverlap="1" wp14:anchorId="0ED21E17" wp14:editId="22CEEFD0">
                <wp:simplePos x="0" y="0"/>
                <wp:positionH relativeFrom="column">
                  <wp:posOffset>-7620</wp:posOffset>
                </wp:positionH>
                <wp:positionV relativeFrom="paragraph">
                  <wp:posOffset>1684655</wp:posOffset>
                </wp:positionV>
                <wp:extent cx="5610225"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46B63B6" w14:textId="706F5472" w:rsidR="000C4D4A" w:rsidRPr="00632FA8" w:rsidRDefault="000C4D4A" w:rsidP="00094CA9">
                            <w:pPr>
                              <w:pStyle w:val="Descripcin"/>
                              <w:jc w:val="center"/>
                              <w:rPr>
                                <w:noProof/>
                                <w:sz w:val="24"/>
                              </w:rPr>
                            </w:pPr>
                            <w:bookmarkStart w:id="626" w:name="_Ref44880881"/>
                            <w:bookmarkStart w:id="627" w:name="_Toc44880931"/>
                            <w:bookmarkStart w:id="628" w:name="_Toc45116312"/>
                            <w:r>
                              <w:t xml:space="preserve">Ilustración </w:t>
                            </w:r>
                            <w:fldSimple w:instr=" SEQ Ilustración \* ARABIC ">
                              <w:r>
                                <w:rPr>
                                  <w:noProof/>
                                </w:rPr>
                                <w:t>46</w:t>
                              </w:r>
                            </w:fldSimple>
                            <w:bookmarkEnd w:id="626"/>
                            <w:r>
                              <w:t xml:space="preserve"> Prueba </w:t>
                            </w:r>
                            <w:proofErr w:type="spellStart"/>
                            <w:r>
                              <w:t>NeoPixel</w:t>
                            </w:r>
                            <w:bookmarkEnd w:id="627"/>
                            <w:bookmarkEnd w:id="6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21E17" id="Cuadro de texto 59" o:spid="_x0000_s1072" type="#_x0000_t202" style="position:absolute;left:0;text-align:left;margin-left:-.6pt;margin-top:132.65pt;width:441.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odOwIAAHw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" stroked="f">
                <v:textbox style="mso-fit-shape-to-text:t" inset="0,0,0,0">
                  <w:txbxContent>
                    <w:p w14:paraId="546B63B6" w14:textId="706F5472" w:rsidR="000C4D4A" w:rsidRPr="00632FA8" w:rsidRDefault="000C4D4A" w:rsidP="00094CA9">
                      <w:pPr>
                        <w:pStyle w:val="Descripcin"/>
                        <w:jc w:val="center"/>
                        <w:rPr>
                          <w:noProof/>
                          <w:sz w:val="24"/>
                        </w:rPr>
                      </w:pPr>
                      <w:bookmarkStart w:id="629" w:name="_Ref44880881"/>
                      <w:bookmarkStart w:id="630" w:name="_Toc44880931"/>
                      <w:bookmarkStart w:id="631" w:name="_Toc45116312"/>
                      <w:r>
                        <w:t xml:space="preserve">Ilustración </w:t>
                      </w:r>
                      <w:fldSimple w:instr=" SEQ Ilustración \* ARABIC ">
                        <w:r>
                          <w:rPr>
                            <w:noProof/>
                          </w:rPr>
                          <w:t>46</w:t>
                        </w:r>
                      </w:fldSimple>
                      <w:bookmarkEnd w:id="629"/>
                      <w:r>
                        <w:t xml:space="preserve"> Prueba </w:t>
                      </w:r>
                      <w:proofErr w:type="spellStart"/>
                      <w:r>
                        <w:t>NeoPixel</w:t>
                      </w:r>
                      <w:bookmarkEnd w:id="630"/>
                      <w:bookmarkEnd w:id="631"/>
                      <w:proofErr w:type="spellEnd"/>
                    </w:p>
                  </w:txbxContent>
                </v:textbox>
              </v:shape>
            </w:pict>
          </mc:Fallback>
        </mc:AlternateContent>
      </w:r>
      <w:r w:rsidR="009016DB">
        <w:rPr>
          <w:noProof/>
          <w:lang w:val="en-US"/>
        </w:rPr>
        <w:drawing>
          <wp:anchor distT="0" distB="0" distL="114300" distR="114300" simplePos="0" relativeHeight="251712512" behindDoc="0" locked="0" layoutInCell="1" allowOverlap="1" wp14:anchorId="392BFC43" wp14:editId="677976D8">
            <wp:simplePos x="0" y="0"/>
            <wp:positionH relativeFrom="margin">
              <wp:align>right</wp:align>
            </wp:positionH>
            <wp:positionV relativeFrom="paragraph">
              <wp:posOffset>17780</wp:posOffset>
            </wp:positionV>
            <wp:extent cx="5610225" cy="1609725"/>
            <wp:effectExtent l="0" t="0" r="9525" b="9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85A76" w14:textId="77777777" w:rsidR="009016DB" w:rsidRDefault="009016DB" w:rsidP="009016DB">
      <w:pPr>
        <w:pStyle w:val="Sinespaciado"/>
        <w:spacing w:line="480" w:lineRule="auto"/>
        <w:rPr>
          <w:lang w:eastAsia="es-CO"/>
        </w:rPr>
      </w:pPr>
    </w:p>
    <w:p w14:paraId="08B32F2C" w14:textId="77777777" w:rsidR="009016DB" w:rsidRDefault="009016DB" w:rsidP="009016DB">
      <w:pPr>
        <w:pStyle w:val="Sinespaciado"/>
        <w:spacing w:line="480" w:lineRule="auto"/>
        <w:rPr>
          <w:lang w:eastAsia="es-CO"/>
        </w:rPr>
      </w:pPr>
    </w:p>
    <w:p w14:paraId="5D255757" w14:textId="77777777" w:rsidR="009016DB" w:rsidRDefault="009016DB" w:rsidP="009016DB">
      <w:pPr>
        <w:pStyle w:val="Sinespaciado"/>
        <w:spacing w:line="480" w:lineRule="auto"/>
        <w:rPr>
          <w:lang w:eastAsia="es-CO"/>
        </w:rPr>
      </w:pPr>
    </w:p>
    <w:p w14:paraId="7C9492D2" w14:textId="77777777" w:rsidR="009016DB" w:rsidRDefault="009016DB" w:rsidP="009016DB">
      <w:pPr>
        <w:pStyle w:val="Sinespaciado"/>
        <w:spacing w:line="480" w:lineRule="auto"/>
        <w:rPr>
          <w:lang w:eastAsia="es-CO"/>
        </w:rPr>
      </w:pPr>
    </w:p>
    <w:p w14:paraId="6AD189E8" w14:textId="77777777" w:rsidR="009016DB" w:rsidRDefault="009016DB" w:rsidP="009016DB">
      <w:pPr>
        <w:pStyle w:val="Sinespaciado"/>
        <w:spacing w:line="480" w:lineRule="auto"/>
        <w:rPr>
          <w:lang w:eastAsia="es-CO"/>
        </w:rPr>
      </w:pPr>
    </w:p>
    <w:p w14:paraId="03A480CC" w14:textId="77777777" w:rsidR="009016DB" w:rsidRDefault="009016DB" w:rsidP="009016DB">
      <w:pPr>
        <w:pStyle w:val="Sinespaciado"/>
        <w:spacing w:line="480" w:lineRule="auto"/>
        <w:rPr>
          <w:lang w:eastAsia="es-CO"/>
        </w:rPr>
      </w:pPr>
    </w:p>
    <w:p w14:paraId="58EDBACB" w14:textId="77777777" w:rsidR="009016DB" w:rsidRDefault="009016DB" w:rsidP="009016DB">
      <w:pPr>
        <w:pStyle w:val="Ttulo2"/>
      </w:pPr>
      <w:bookmarkStart w:id="632" w:name="_Toc45116258"/>
      <w:r>
        <w:t>Diseño centrado en el usuario</w:t>
      </w:r>
      <w:bookmarkEnd w:id="632"/>
    </w:p>
    <w:p w14:paraId="3323EFCA" w14:textId="5BA04173" w:rsidR="009016DB" w:rsidRDefault="009016DB" w:rsidP="007254CE">
      <w:pPr>
        <w:pStyle w:val="Sinespaciado"/>
        <w:spacing w:line="480" w:lineRule="auto"/>
        <w:rPr>
          <w:color w:val="000000" w:themeColor="text1"/>
          <w:lang w:eastAsia="es-CO"/>
        </w:rPr>
      </w:pPr>
      <w:r>
        <w:rPr>
          <w:lang w:eastAsia="es-CO"/>
        </w:rPr>
        <w:t xml:space="preserve">El programa base de Blockly, cuenta con bloques de programación básico del tipo Lógica, Secuencias, </w:t>
      </w:r>
      <w:r w:rsidR="008E2BB9">
        <w:rPr>
          <w:lang w:eastAsia="es-CO"/>
        </w:rPr>
        <w:t>Matemáticas</w:t>
      </w:r>
      <w:r>
        <w:rPr>
          <w:lang w:eastAsia="es-CO"/>
        </w:rPr>
        <w:t xml:space="preserve">, Texto, Listas, Color, Variables y Funciones como los vistos en la </w:t>
      </w:r>
      <w:r w:rsidR="00094CA9">
        <w:rPr>
          <w:lang w:eastAsia="es-CO"/>
        </w:rPr>
        <w:fldChar w:fldCharType="begin"/>
      </w:r>
      <w:r w:rsidR="00094CA9">
        <w:rPr>
          <w:lang w:eastAsia="es-CO"/>
        </w:rPr>
        <w:instrText xml:space="preserve"> REF _Ref44880882 \h </w:instrText>
      </w:r>
      <w:r w:rsidR="00094CA9">
        <w:rPr>
          <w:lang w:eastAsia="es-CO"/>
        </w:rPr>
      </w:r>
      <w:r w:rsidR="00094CA9">
        <w:rPr>
          <w:lang w:eastAsia="es-CO"/>
        </w:rPr>
        <w:fldChar w:fldCharType="separate"/>
      </w:r>
      <w:r w:rsidR="000C4D4A">
        <w:t xml:space="preserve">Ilustración </w:t>
      </w:r>
      <w:r w:rsidR="000C4D4A">
        <w:rPr>
          <w:noProof/>
        </w:rPr>
        <w:t>47</w:t>
      </w:r>
      <w:r w:rsidR="00094CA9">
        <w:rPr>
          <w:lang w:eastAsia="es-CO"/>
        </w:rPr>
        <w:fldChar w:fldCharType="end"/>
      </w:r>
      <w:r w:rsidRPr="00094CA9">
        <w:rPr>
          <w:lang w:eastAsia="es-CO"/>
        </w:rPr>
        <w:t xml:space="preserve">, </w:t>
      </w:r>
      <w:r>
        <w:rPr>
          <w:color w:val="000000" w:themeColor="text1"/>
          <w:lang w:eastAsia="es-CO"/>
        </w:rPr>
        <w:t xml:space="preserve">además generadores para otros lenguajes como lo es, </w:t>
      </w:r>
      <w:proofErr w:type="spellStart"/>
      <w:r>
        <w:rPr>
          <w:color w:val="000000" w:themeColor="text1"/>
          <w:lang w:eastAsia="es-CO"/>
        </w:rPr>
        <w:t>Lua</w:t>
      </w:r>
      <w:proofErr w:type="spellEnd"/>
      <w:r>
        <w:rPr>
          <w:color w:val="000000" w:themeColor="text1"/>
          <w:lang w:eastAsia="es-CO"/>
        </w:rPr>
        <w:t>, XML, PHP entre otros.</w:t>
      </w:r>
    </w:p>
    <w:p w14:paraId="48FBDAE7" w14:textId="77777777" w:rsidR="001010A2" w:rsidDel="007254CE" w:rsidRDefault="001010A2" w:rsidP="009016DB">
      <w:pPr>
        <w:pStyle w:val="Sinespaciado"/>
        <w:spacing w:line="480" w:lineRule="auto"/>
        <w:rPr>
          <w:del w:id="633" w:author="Diany Lorena Hincapie Melo" w:date="2020-07-08T12:29:00Z"/>
          <w:color w:val="000000" w:themeColor="text1"/>
          <w:lang w:eastAsia="es-CO"/>
        </w:rPr>
      </w:pPr>
    </w:p>
    <w:p w14:paraId="2BE3226D" w14:textId="43AC895D" w:rsidR="008E2BB9" w:rsidDel="007254CE" w:rsidRDefault="008E2BB9" w:rsidP="009016DB">
      <w:pPr>
        <w:pStyle w:val="Sinespaciado"/>
        <w:spacing w:line="480" w:lineRule="auto"/>
        <w:rPr>
          <w:del w:id="634" w:author="Diany Lorena Hincapie Melo" w:date="2020-07-08T12:29:00Z"/>
          <w:color w:val="000000" w:themeColor="text1"/>
          <w:lang w:eastAsia="es-CO"/>
        </w:rPr>
      </w:pPr>
    </w:p>
    <w:p w14:paraId="4D1E7F7D" w14:textId="260DBBEC" w:rsidR="008E2BB9" w:rsidDel="007254CE" w:rsidRDefault="008E2BB9" w:rsidP="009016DB">
      <w:pPr>
        <w:pStyle w:val="Sinespaciado"/>
        <w:spacing w:line="480" w:lineRule="auto"/>
        <w:rPr>
          <w:del w:id="635" w:author="Diany Lorena Hincapie Melo" w:date="2020-07-08T12:29:00Z"/>
          <w:color w:val="000000" w:themeColor="text1"/>
          <w:lang w:eastAsia="es-CO"/>
        </w:rPr>
      </w:pPr>
    </w:p>
    <w:p w14:paraId="77EF1A95" w14:textId="2ADBBBC5" w:rsidR="008E2BB9" w:rsidDel="007254CE" w:rsidRDefault="008E2BB9" w:rsidP="009016DB">
      <w:pPr>
        <w:pStyle w:val="Sinespaciado"/>
        <w:spacing w:line="480" w:lineRule="auto"/>
        <w:rPr>
          <w:del w:id="636" w:author="Diany Lorena Hincapie Melo" w:date="2020-07-08T12:29:00Z"/>
          <w:color w:val="000000" w:themeColor="text1"/>
          <w:lang w:eastAsia="es-CO"/>
        </w:rPr>
      </w:pPr>
    </w:p>
    <w:p w14:paraId="4ABF2EEF" w14:textId="77777777" w:rsidR="008E2BB9" w:rsidRDefault="008E2BB9" w:rsidP="007254CE">
      <w:pPr>
        <w:pStyle w:val="Sinespaciado"/>
        <w:spacing w:line="480" w:lineRule="auto"/>
        <w:rPr>
          <w:color w:val="000000" w:themeColor="text1"/>
          <w:lang w:eastAsia="es-CO"/>
        </w:rPr>
      </w:pPr>
    </w:p>
    <w:p w14:paraId="04B2DD65" w14:textId="467EB899" w:rsidR="009016DB" w:rsidRPr="002D6FE6" w:rsidRDefault="00094CA9" w:rsidP="009016DB">
      <w:pPr>
        <w:pStyle w:val="Sinespaciado"/>
        <w:spacing w:line="480" w:lineRule="auto"/>
        <w:rPr>
          <w:color w:val="000000" w:themeColor="text1"/>
          <w:lang w:eastAsia="es-CO"/>
        </w:rPr>
      </w:pPr>
      <w:r>
        <w:rPr>
          <w:noProof/>
          <w:lang w:val="en-US"/>
        </w:rPr>
        <w:lastRenderedPageBreak/>
        <mc:AlternateContent>
          <mc:Choice Requires="wps">
            <w:drawing>
              <wp:anchor distT="0" distB="0" distL="114300" distR="114300" simplePos="0" relativeHeight="251798528" behindDoc="0" locked="0" layoutInCell="1" allowOverlap="1" wp14:anchorId="067C8E1E" wp14:editId="589A5372">
                <wp:simplePos x="0" y="0"/>
                <wp:positionH relativeFrom="column">
                  <wp:posOffset>97790</wp:posOffset>
                </wp:positionH>
                <wp:positionV relativeFrom="paragraph">
                  <wp:posOffset>2535555</wp:posOffset>
                </wp:positionV>
                <wp:extent cx="551434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a:effectLst/>
                      </wps:spPr>
                      <wps:txbx>
                        <w:txbxContent>
                          <w:p w14:paraId="6E3A4DF0" w14:textId="6DAD929B" w:rsidR="000C4D4A" w:rsidRPr="008873DC" w:rsidRDefault="000C4D4A" w:rsidP="00094CA9">
                            <w:pPr>
                              <w:pStyle w:val="Descripcin"/>
                              <w:jc w:val="center"/>
                              <w:rPr>
                                <w:noProof/>
                                <w:sz w:val="24"/>
                              </w:rPr>
                            </w:pPr>
                            <w:bookmarkStart w:id="637" w:name="_Ref44880882"/>
                            <w:bookmarkStart w:id="638" w:name="_Toc44880932"/>
                            <w:bookmarkStart w:id="639" w:name="_Toc45116313"/>
                            <w:r>
                              <w:t xml:space="preserve">Ilustración </w:t>
                            </w:r>
                            <w:fldSimple w:instr=" SEQ Ilustración \* ARABIC ">
                              <w:r>
                                <w:rPr>
                                  <w:noProof/>
                                </w:rPr>
                                <w:t>47</w:t>
                              </w:r>
                            </w:fldSimple>
                            <w:bookmarkEnd w:id="637"/>
                            <w:r>
                              <w:t xml:space="preserve"> Interfaz de Blockly base</w:t>
                            </w:r>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8E1E" id="Cuadro de texto 60" o:spid="_x0000_s1073" type="#_x0000_t202" style="position:absolute;left:0;text-align:left;margin-left:7.7pt;margin-top:199.65pt;width:434.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" stroked="f">
                <v:textbox style="mso-fit-shape-to-text:t" inset="0,0,0,0">
                  <w:txbxContent>
                    <w:p w14:paraId="6E3A4DF0" w14:textId="6DAD929B" w:rsidR="000C4D4A" w:rsidRPr="008873DC" w:rsidRDefault="000C4D4A" w:rsidP="00094CA9">
                      <w:pPr>
                        <w:pStyle w:val="Descripcin"/>
                        <w:jc w:val="center"/>
                        <w:rPr>
                          <w:noProof/>
                          <w:sz w:val="24"/>
                        </w:rPr>
                      </w:pPr>
                      <w:bookmarkStart w:id="640" w:name="_Ref44880882"/>
                      <w:bookmarkStart w:id="641" w:name="_Toc44880932"/>
                      <w:bookmarkStart w:id="642" w:name="_Toc45116313"/>
                      <w:r>
                        <w:t xml:space="preserve">Ilustración </w:t>
                      </w:r>
                      <w:fldSimple w:instr=" SEQ Ilustración \* ARABIC ">
                        <w:r>
                          <w:rPr>
                            <w:noProof/>
                          </w:rPr>
                          <w:t>47</w:t>
                        </w:r>
                      </w:fldSimple>
                      <w:bookmarkEnd w:id="640"/>
                      <w:r>
                        <w:t xml:space="preserve"> Interfaz de Blockly base</w:t>
                      </w:r>
                      <w:bookmarkEnd w:id="641"/>
                      <w:bookmarkEnd w:id="642"/>
                    </w:p>
                  </w:txbxContent>
                </v:textbox>
              </v:shape>
            </w:pict>
          </mc:Fallback>
        </mc:AlternateContent>
      </w:r>
      <w:r w:rsidR="009016DB">
        <w:rPr>
          <w:noProof/>
          <w:lang w:val="en-US"/>
        </w:rPr>
        <w:drawing>
          <wp:anchor distT="0" distB="0" distL="114300" distR="114300" simplePos="0" relativeHeight="251713536" behindDoc="0" locked="0" layoutInCell="1" allowOverlap="1" wp14:anchorId="39D13AE0" wp14:editId="2ACC6743">
            <wp:simplePos x="0" y="0"/>
            <wp:positionH relativeFrom="margin">
              <wp:align>right</wp:align>
            </wp:positionH>
            <wp:positionV relativeFrom="paragraph">
              <wp:posOffset>12700</wp:posOffset>
            </wp:positionV>
            <wp:extent cx="5514340" cy="246628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24" t="6811" r="56497" b="32374"/>
                    <a:stretch/>
                  </pic:blipFill>
                  <pic:spPr bwMode="auto">
                    <a:xfrm>
                      <a:off x="0" y="0"/>
                      <a:ext cx="5514340" cy="246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E42A54" w14:textId="77777777" w:rsidR="009016DB" w:rsidRDefault="009016DB" w:rsidP="009016DB">
      <w:pPr>
        <w:pStyle w:val="Sinespaciado"/>
        <w:spacing w:line="480" w:lineRule="auto"/>
        <w:rPr>
          <w:lang w:eastAsia="es-CO"/>
        </w:rPr>
      </w:pPr>
    </w:p>
    <w:p w14:paraId="3838D306" w14:textId="77777777" w:rsidR="009016DB" w:rsidRDefault="009016DB" w:rsidP="009016DB">
      <w:pPr>
        <w:pStyle w:val="Sinespaciado"/>
        <w:spacing w:line="480" w:lineRule="auto"/>
        <w:rPr>
          <w:lang w:eastAsia="es-CO"/>
        </w:rPr>
      </w:pPr>
    </w:p>
    <w:p w14:paraId="77046657" w14:textId="77777777" w:rsidR="009016DB" w:rsidRDefault="009016DB" w:rsidP="009016DB">
      <w:pPr>
        <w:pStyle w:val="Sinespaciado"/>
        <w:spacing w:line="480" w:lineRule="auto"/>
        <w:rPr>
          <w:lang w:eastAsia="es-CO"/>
        </w:rPr>
      </w:pPr>
    </w:p>
    <w:p w14:paraId="7ED71DA6" w14:textId="77777777" w:rsidR="009016DB" w:rsidRDefault="009016DB" w:rsidP="009016DB">
      <w:pPr>
        <w:pStyle w:val="Sinespaciado"/>
        <w:rPr>
          <w:lang w:eastAsia="es-CO"/>
        </w:rPr>
      </w:pPr>
    </w:p>
    <w:p w14:paraId="1D9967DC" w14:textId="77777777" w:rsidR="009016DB" w:rsidRDefault="009016DB" w:rsidP="009016DB">
      <w:pPr>
        <w:pStyle w:val="Sinespaciado"/>
        <w:rPr>
          <w:lang w:eastAsia="es-CO"/>
        </w:rPr>
      </w:pPr>
    </w:p>
    <w:p w14:paraId="213234D2" w14:textId="77777777" w:rsidR="009016DB" w:rsidRDefault="009016DB" w:rsidP="009016DB">
      <w:pPr>
        <w:pStyle w:val="Sinespaciado"/>
        <w:rPr>
          <w:lang w:eastAsia="es-CO"/>
        </w:rPr>
      </w:pPr>
    </w:p>
    <w:p w14:paraId="1E212439" w14:textId="77777777" w:rsidR="009016DB" w:rsidRDefault="009016DB" w:rsidP="009016DB">
      <w:pPr>
        <w:pStyle w:val="Sinespaciado"/>
        <w:rPr>
          <w:lang w:eastAsia="es-CO"/>
        </w:rPr>
      </w:pPr>
    </w:p>
    <w:p w14:paraId="78776091" w14:textId="77777777" w:rsidR="009016DB" w:rsidRDefault="009016DB" w:rsidP="009016DB">
      <w:pPr>
        <w:pStyle w:val="Sinespaciado"/>
        <w:rPr>
          <w:lang w:eastAsia="es-CO"/>
        </w:rPr>
      </w:pPr>
    </w:p>
    <w:p w14:paraId="16C08DEB" w14:textId="77777777" w:rsidR="009016DB" w:rsidRDefault="009016DB" w:rsidP="009016DB">
      <w:pPr>
        <w:pStyle w:val="Sinespaciado"/>
        <w:rPr>
          <w:lang w:eastAsia="es-CO"/>
        </w:rPr>
      </w:pPr>
    </w:p>
    <w:p w14:paraId="741131EE" w14:textId="77777777" w:rsidR="009016DB" w:rsidRDefault="009016DB" w:rsidP="009016DB">
      <w:pPr>
        <w:pStyle w:val="Sinespaciado"/>
        <w:rPr>
          <w:lang w:eastAsia="es-CO"/>
        </w:rPr>
      </w:pPr>
    </w:p>
    <w:p w14:paraId="52B57531" w14:textId="77777777" w:rsidR="009016DB" w:rsidRDefault="009016DB" w:rsidP="009016DB">
      <w:pPr>
        <w:pStyle w:val="Sinespaciado"/>
        <w:rPr>
          <w:lang w:eastAsia="es-CO"/>
        </w:rPr>
      </w:pPr>
    </w:p>
    <w:p w14:paraId="165DAADA" w14:textId="77777777" w:rsidR="009016DB" w:rsidRDefault="009016DB" w:rsidP="009016DB">
      <w:pPr>
        <w:pStyle w:val="Sinespaciado"/>
        <w:rPr>
          <w:lang w:eastAsia="es-CO"/>
        </w:rPr>
      </w:pPr>
    </w:p>
    <w:p w14:paraId="432DD602" w14:textId="00FDB2BE" w:rsidR="00094CA9" w:rsidRDefault="009016DB" w:rsidP="00361253">
      <w:pPr>
        <w:pStyle w:val="Sinespaciado"/>
        <w:spacing w:line="480" w:lineRule="auto"/>
        <w:rPr>
          <w:color w:val="000000" w:themeColor="text1"/>
          <w:lang w:eastAsia="es-CO"/>
        </w:rPr>
      </w:pPr>
      <w:r>
        <w:rPr>
          <w:lang w:eastAsia="es-CO"/>
        </w:rPr>
        <w:t xml:space="preserve">Para mejorar la experiencia del usuario se creó el concepto de la </w:t>
      </w:r>
      <w:r w:rsidR="00094CA9">
        <w:rPr>
          <w:lang w:eastAsia="es-CO"/>
        </w:rPr>
        <w:fldChar w:fldCharType="begin"/>
      </w:r>
      <w:r w:rsidR="00094CA9">
        <w:rPr>
          <w:lang w:eastAsia="es-CO"/>
        </w:rPr>
        <w:instrText xml:space="preserve"> REF _Ref44880883 \h </w:instrText>
      </w:r>
      <w:r w:rsidR="00094CA9">
        <w:rPr>
          <w:lang w:eastAsia="es-CO"/>
        </w:rPr>
      </w:r>
      <w:r w:rsidR="00094CA9">
        <w:rPr>
          <w:lang w:eastAsia="es-CO"/>
        </w:rPr>
        <w:fldChar w:fldCharType="separate"/>
      </w:r>
      <w:r w:rsidR="000C4D4A">
        <w:t xml:space="preserve">Ilustración </w:t>
      </w:r>
      <w:r w:rsidR="000C4D4A">
        <w:rPr>
          <w:noProof/>
        </w:rPr>
        <w:t>48</w:t>
      </w:r>
      <w:r w:rsidR="00094CA9">
        <w:rPr>
          <w:lang w:eastAsia="es-CO"/>
        </w:rPr>
        <w:fldChar w:fldCharType="end"/>
      </w:r>
      <w:r w:rsidRPr="00094CA9">
        <w:rPr>
          <w:lang w:eastAsia="es-CO"/>
        </w:rPr>
        <w:t xml:space="preserve">, </w:t>
      </w:r>
      <w:r w:rsidRPr="002D6FE6">
        <w:rPr>
          <w:color w:val="000000" w:themeColor="text1"/>
          <w:lang w:eastAsia="es-CO"/>
        </w:rPr>
        <w:t xml:space="preserve">con una sección </w:t>
      </w:r>
      <w:r>
        <w:rPr>
          <w:color w:val="000000" w:themeColor="text1"/>
          <w:lang w:eastAsia="es-CO"/>
        </w:rPr>
        <w:t>musical, botones, área de trab</w:t>
      </w:r>
      <w:r w:rsidR="00361253">
        <w:rPr>
          <w:color w:val="000000" w:themeColor="text1"/>
          <w:lang w:eastAsia="es-CO"/>
        </w:rPr>
        <w:t>ajo y visualización de tarjeta.</w:t>
      </w:r>
    </w:p>
    <w:p w14:paraId="347A0E03" w14:textId="49785CEF" w:rsidR="008E2BB9" w:rsidDel="007254CE" w:rsidRDefault="008E2BB9" w:rsidP="00361253">
      <w:pPr>
        <w:pStyle w:val="Sinespaciado"/>
        <w:spacing w:line="480" w:lineRule="auto"/>
        <w:rPr>
          <w:del w:id="643" w:author="Diany Lorena Hincapie Melo" w:date="2020-07-08T12:29:00Z"/>
          <w:color w:val="000000" w:themeColor="text1"/>
          <w:lang w:eastAsia="es-CO"/>
        </w:rPr>
      </w:pPr>
    </w:p>
    <w:p w14:paraId="2992207B" w14:textId="77777777" w:rsidR="008E2BB9" w:rsidRDefault="008E2BB9">
      <w:pPr>
        <w:pStyle w:val="Sinespaciado"/>
        <w:spacing w:line="480" w:lineRule="auto"/>
        <w:ind w:firstLine="0"/>
        <w:rPr>
          <w:color w:val="000000" w:themeColor="text1"/>
          <w:lang w:eastAsia="es-CO"/>
        </w:rPr>
        <w:pPrChange w:id="644" w:author="Diany Lorena Hincapie Melo" w:date="2020-07-08T12:29:00Z">
          <w:pPr>
            <w:pStyle w:val="Sinespaciado"/>
            <w:spacing w:line="480" w:lineRule="auto"/>
          </w:pPr>
        </w:pPrChange>
      </w:pPr>
    </w:p>
    <w:p w14:paraId="4209DF03" w14:textId="71DC98D6" w:rsidR="009016DB" w:rsidRDefault="00094CA9" w:rsidP="009016DB">
      <w:pPr>
        <w:pStyle w:val="Sinespaciado"/>
        <w:spacing w:line="480" w:lineRule="auto"/>
        <w:rPr>
          <w:color w:val="000000" w:themeColor="text1"/>
          <w:lang w:eastAsia="es-CO"/>
        </w:rPr>
      </w:pPr>
      <w:r>
        <w:rPr>
          <w:noProof/>
          <w:lang w:val="en-US"/>
        </w:rPr>
        <mc:AlternateContent>
          <mc:Choice Requires="wps">
            <w:drawing>
              <wp:anchor distT="0" distB="0" distL="114300" distR="114300" simplePos="0" relativeHeight="251800576" behindDoc="0" locked="0" layoutInCell="1" allowOverlap="1" wp14:anchorId="36E04440" wp14:editId="1DFD6B6E">
                <wp:simplePos x="0" y="0"/>
                <wp:positionH relativeFrom="column">
                  <wp:posOffset>-7620</wp:posOffset>
                </wp:positionH>
                <wp:positionV relativeFrom="paragraph">
                  <wp:posOffset>2676525</wp:posOffset>
                </wp:positionV>
                <wp:extent cx="5610225"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69A4033B" w14:textId="68DD8165" w:rsidR="000C4D4A" w:rsidRPr="00B33EF8" w:rsidRDefault="000C4D4A" w:rsidP="00094CA9">
                            <w:pPr>
                              <w:pStyle w:val="Descripcin"/>
                              <w:jc w:val="center"/>
                              <w:rPr>
                                <w:noProof/>
                                <w:color w:val="000000" w:themeColor="text1"/>
                                <w:sz w:val="24"/>
                              </w:rPr>
                            </w:pPr>
                            <w:bookmarkStart w:id="645" w:name="_Ref44880883"/>
                            <w:bookmarkStart w:id="646" w:name="_Toc44880933"/>
                            <w:bookmarkStart w:id="647" w:name="_Toc45116314"/>
                            <w:r>
                              <w:t xml:space="preserve">Ilustración </w:t>
                            </w:r>
                            <w:fldSimple w:instr=" SEQ Ilustración \* ARABIC ">
                              <w:r>
                                <w:rPr>
                                  <w:noProof/>
                                </w:rPr>
                                <w:t>48</w:t>
                              </w:r>
                            </w:fldSimple>
                            <w:bookmarkEnd w:id="645"/>
                            <w:r>
                              <w:t xml:space="preserve"> Concepto para la interfaz de Blockly MADI</w:t>
                            </w:r>
                            <w:bookmarkEnd w:id="646"/>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4440" id="Cuadro de texto 61" o:spid="_x0000_s1074" type="#_x0000_t202" style="position:absolute;left:0;text-align:left;margin-left:-.6pt;margin-top:210.75pt;width:441.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" stroked="f">
                <v:textbox style="mso-fit-shape-to-text:t" inset="0,0,0,0">
                  <w:txbxContent>
                    <w:p w14:paraId="69A4033B" w14:textId="68DD8165" w:rsidR="000C4D4A" w:rsidRPr="00B33EF8" w:rsidRDefault="000C4D4A" w:rsidP="00094CA9">
                      <w:pPr>
                        <w:pStyle w:val="Descripcin"/>
                        <w:jc w:val="center"/>
                        <w:rPr>
                          <w:noProof/>
                          <w:color w:val="000000" w:themeColor="text1"/>
                          <w:sz w:val="24"/>
                        </w:rPr>
                      </w:pPr>
                      <w:bookmarkStart w:id="648" w:name="_Ref44880883"/>
                      <w:bookmarkStart w:id="649" w:name="_Toc44880933"/>
                      <w:bookmarkStart w:id="650" w:name="_Toc45116314"/>
                      <w:r>
                        <w:t xml:space="preserve">Ilustración </w:t>
                      </w:r>
                      <w:fldSimple w:instr=" SEQ Ilustración \* ARABIC ">
                        <w:r>
                          <w:rPr>
                            <w:noProof/>
                          </w:rPr>
                          <w:t>48</w:t>
                        </w:r>
                      </w:fldSimple>
                      <w:bookmarkEnd w:id="648"/>
                      <w:r>
                        <w:t xml:space="preserve"> Concepto para la interfaz de Blockly MADI</w:t>
                      </w:r>
                      <w:bookmarkEnd w:id="649"/>
                      <w:bookmarkEnd w:id="650"/>
                    </w:p>
                  </w:txbxContent>
                </v:textbox>
              </v:shape>
            </w:pict>
          </mc:Fallback>
        </mc:AlternateContent>
      </w:r>
      <w:r w:rsidR="009016DB">
        <w:rPr>
          <w:noProof/>
          <w:color w:val="000000" w:themeColor="text1"/>
          <w:lang w:val="en-US"/>
        </w:rPr>
        <w:drawing>
          <wp:anchor distT="0" distB="0" distL="114300" distR="114300" simplePos="0" relativeHeight="251714560" behindDoc="0" locked="0" layoutInCell="1" allowOverlap="1" wp14:anchorId="7EA23E8B" wp14:editId="42FD143C">
            <wp:simplePos x="0" y="0"/>
            <wp:positionH relativeFrom="margin">
              <wp:align>right</wp:align>
            </wp:positionH>
            <wp:positionV relativeFrom="paragraph">
              <wp:posOffset>-9525</wp:posOffset>
            </wp:positionV>
            <wp:extent cx="5610225" cy="2628900"/>
            <wp:effectExtent l="0" t="0" r="9525"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389"/>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D43B8" w14:textId="77777777" w:rsidR="009016DB" w:rsidRDefault="009016DB" w:rsidP="009016DB">
      <w:pPr>
        <w:pStyle w:val="Sinespaciado"/>
        <w:spacing w:line="480" w:lineRule="auto"/>
        <w:rPr>
          <w:color w:val="000000" w:themeColor="text1"/>
          <w:lang w:eastAsia="es-CO"/>
        </w:rPr>
      </w:pPr>
    </w:p>
    <w:p w14:paraId="6ADBA436" w14:textId="77777777" w:rsidR="009016DB" w:rsidRDefault="009016DB" w:rsidP="009016DB">
      <w:pPr>
        <w:pStyle w:val="Sinespaciado"/>
        <w:spacing w:line="480" w:lineRule="auto"/>
        <w:rPr>
          <w:color w:val="000000" w:themeColor="text1"/>
          <w:lang w:eastAsia="es-CO"/>
        </w:rPr>
      </w:pPr>
    </w:p>
    <w:p w14:paraId="07379891" w14:textId="77777777" w:rsidR="009016DB" w:rsidRDefault="009016DB" w:rsidP="009016DB">
      <w:pPr>
        <w:pStyle w:val="Sinespaciado"/>
        <w:spacing w:line="480" w:lineRule="auto"/>
        <w:rPr>
          <w:color w:val="000000" w:themeColor="text1"/>
          <w:lang w:eastAsia="es-CO"/>
        </w:rPr>
      </w:pPr>
    </w:p>
    <w:p w14:paraId="7AE4AA58" w14:textId="77777777" w:rsidR="009016DB" w:rsidRDefault="009016DB" w:rsidP="009016DB">
      <w:pPr>
        <w:pStyle w:val="Sinespaciado"/>
        <w:spacing w:line="480" w:lineRule="auto"/>
        <w:rPr>
          <w:color w:val="000000" w:themeColor="text1"/>
          <w:lang w:eastAsia="es-CO"/>
        </w:rPr>
      </w:pPr>
    </w:p>
    <w:p w14:paraId="3167F099" w14:textId="77777777" w:rsidR="009016DB" w:rsidRPr="002D6FE6" w:rsidRDefault="009016DB" w:rsidP="009016DB">
      <w:pPr>
        <w:pStyle w:val="Sinespaciado"/>
        <w:spacing w:line="480" w:lineRule="auto"/>
        <w:rPr>
          <w:color w:val="000000" w:themeColor="text1"/>
          <w:lang w:eastAsia="es-CO"/>
        </w:rPr>
      </w:pPr>
    </w:p>
    <w:p w14:paraId="7B85F685" w14:textId="77777777" w:rsidR="009016DB" w:rsidRDefault="009016DB" w:rsidP="009016DB">
      <w:pPr>
        <w:pStyle w:val="Sinespaciado"/>
        <w:rPr>
          <w:lang w:eastAsia="es-CO"/>
        </w:rPr>
      </w:pPr>
    </w:p>
    <w:p w14:paraId="5D4F3D75" w14:textId="77777777" w:rsidR="009016DB" w:rsidRDefault="009016DB" w:rsidP="009016DB">
      <w:pPr>
        <w:spacing w:line="259" w:lineRule="auto"/>
        <w:ind w:left="0" w:firstLine="0"/>
        <w:rPr>
          <w:lang w:eastAsia="es-CO"/>
        </w:rPr>
      </w:pPr>
    </w:p>
    <w:p w14:paraId="43F59622" w14:textId="77777777" w:rsidR="009016DB" w:rsidRDefault="009016DB" w:rsidP="009016DB">
      <w:pPr>
        <w:spacing w:line="259" w:lineRule="auto"/>
        <w:ind w:left="0" w:firstLine="0"/>
        <w:rPr>
          <w:lang w:eastAsia="es-CO"/>
        </w:rPr>
      </w:pPr>
    </w:p>
    <w:p w14:paraId="01FE0B15" w14:textId="77777777" w:rsidR="00094CA9" w:rsidRDefault="00094CA9" w:rsidP="009016DB">
      <w:pPr>
        <w:spacing w:line="259" w:lineRule="auto"/>
        <w:ind w:left="0" w:firstLine="0"/>
        <w:rPr>
          <w:lang w:eastAsia="es-CO"/>
        </w:rPr>
      </w:pPr>
    </w:p>
    <w:p w14:paraId="3F8D6E05" w14:textId="77777777" w:rsidR="009016DB" w:rsidRDefault="009016DB" w:rsidP="009016DB">
      <w:pPr>
        <w:pStyle w:val="Ttulo3"/>
        <w:rPr>
          <w:lang w:eastAsia="es-CO"/>
        </w:rPr>
      </w:pPr>
      <w:bookmarkStart w:id="651" w:name="_Toc45116259"/>
      <w:r>
        <w:rPr>
          <w:lang w:eastAsia="es-CO"/>
        </w:rPr>
        <w:t>Área musical</w:t>
      </w:r>
      <w:bookmarkEnd w:id="651"/>
    </w:p>
    <w:p w14:paraId="2FC27D39" w14:textId="77777777" w:rsidR="009016DB" w:rsidRDefault="009016DB" w:rsidP="009016DB">
      <w:pPr>
        <w:pStyle w:val="Sinespaciado"/>
        <w:spacing w:line="480" w:lineRule="auto"/>
        <w:rPr>
          <w:lang w:eastAsia="es-CO"/>
        </w:rPr>
      </w:pPr>
      <w:r>
        <w:rPr>
          <w:lang w:eastAsia="es-CO"/>
        </w:rPr>
        <w:t xml:space="preserve">Esta área se presenta en forma de piano funcional, este piano contiene todas las notas que se usaron en los bloques musicales, con el fin de que el usuario pudiera buscar alguna nota, oírla y saber que nomenclatura musical tenía. </w:t>
      </w:r>
    </w:p>
    <w:p w14:paraId="534AD184" w14:textId="77777777" w:rsidR="009016DB" w:rsidRDefault="009016DB" w:rsidP="009016DB">
      <w:pPr>
        <w:pStyle w:val="Ttulo3"/>
        <w:rPr>
          <w:lang w:eastAsia="es-CO"/>
        </w:rPr>
      </w:pPr>
      <w:bookmarkStart w:id="652" w:name="_Toc45116260"/>
      <w:r>
        <w:rPr>
          <w:lang w:eastAsia="es-CO"/>
        </w:rPr>
        <w:lastRenderedPageBreak/>
        <w:t>Área de botones</w:t>
      </w:r>
      <w:bookmarkEnd w:id="652"/>
    </w:p>
    <w:p w14:paraId="78549EAD" w14:textId="77777777" w:rsidR="009016DB" w:rsidRDefault="009016DB" w:rsidP="009016DB">
      <w:pPr>
        <w:pStyle w:val="Sinespaciado"/>
        <w:spacing w:line="480" w:lineRule="auto"/>
        <w:rPr>
          <w:lang w:eastAsia="es-CO"/>
        </w:rPr>
      </w:pPr>
      <w:r>
        <w:rPr>
          <w:lang w:eastAsia="es-CO"/>
        </w:rPr>
        <w:t>Cada botón trae consigo la siguiente funcionalidad;</w:t>
      </w:r>
    </w:p>
    <w:p w14:paraId="61583800" w14:textId="6E296EAA" w:rsidR="009016DB" w:rsidRDefault="009016DB" w:rsidP="009016DB">
      <w:pPr>
        <w:pStyle w:val="Sinespaciado"/>
        <w:numPr>
          <w:ilvl w:val="0"/>
          <w:numId w:val="19"/>
        </w:numPr>
        <w:spacing w:line="480" w:lineRule="auto"/>
        <w:rPr>
          <w:lang w:eastAsia="es-CO"/>
        </w:rPr>
      </w:pPr>
      <w:r>
        <w:rPr>
          <w:lang w:eastAsia="es-CO"/>
        </w:rPr>
        <w:t xml:space="preserve">Carga: este botón permite cargar un programa guardado con anterioridad, este archivo es de tipo texto. Este botón es el número 1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10693A3C" w14:textId="7306AF93" w:rsidR="009016DB" w:rsidRPr="002D6FE6" w:rsidRDefault="009016DB" w:rsidP="009016DB">
      <w:pPr>
        <w:pStyle w:val="Sinespaciado"/>
        <w:numPr>
          <w:ilvl w:val="0"/>
          <w:numId w:val="19"/>
        </w:numPr>
        <w:spacing w:line="480" w:lineRule="auto"/>
        <w:rPr>
          <w:lang w:eastAsia="es-CO"/>
        </w:rPr>
      </w:pPr>
      <w:r>
        <w:rPr>
          <w:lang w:eastAsia="es-CO"/>
        </w:rPr>
        <w:t xml:space="preserve">Guardar: este botón permite guardar el trabajo que se haya realizado, este botón genera un archivo tipo texto. Número 2 en la </w:t>
      </w:r>
      <w:r w:rsidR="00E5011C">
        <w:rPr>
          <w:color w:val="FF0000"/>
          <w:lang w:eastAsia="es-CO"/>
        </w:rPr>
        <w:fldChar w:fldCharType="begin"/>
      </w:r>
      <w:r w:rsidR="00E5011C">
        <w:rPr>
          <w:lang w:eastAsia="es-CO"/>
        </w:rPr>
        <w:instrText xml:space="preserve"> REF _Ref44880884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49</w:t>
      </w:r>
      <w:r w:rsidR="00E5011C">
        <w:rPr>
          <w:color w:val="FF0000"/>
          <w:lang w:eastAsia="es-CO"/>
        </w:rPr>
        <w:fldChar w:fldCharType="end"/>
      </w:r>
      <w:r w:rsidR="00E5011C">
        <w:rPr>
          <w:lang w:eastAsia="es-CO"/>
        </w:rPr>
        <w:t>.</w:t>
      </w:r>
    </w:p>
    <w:p w14:paraId="2FEBC84B" w14:textId="7FC1871E" w:rsidR="009016DB" w:rsidRPr="002D6FE6" w:rsidRDefault="009016DB" w:rsidP="009016DB">
      <w:pPr>
        <w:pStyle w:val="Sinespaciado"/>
        <w:numPr>
          <w:ilvl w:val="0"/>
          <w:numId w:val="19"/>
        </w:numPr>
        <w:spacing w:line="480" w:lineRule="auto"/>
        <w:rPr>
          <w:lang w:eastAsia="es-CO"/>
        </w:rPr>
      </w:pPr>
      <w:r>
        <w:rPr>
          <w:color w:val="000000" w:themeColor="text1"/>
          <w:lang w:eastAsia="es-CO"/>
        </w:rPr>
        <w:t xml:space="preserve">Buscar: este botón funciona con la tarjeta de desarrollo conectar mediante </w:t>
      </w:r>
      <w:proofErr w:type="spellStart"/>
      <w:r>
        <w:rPr>
          <w:color w:val="000000" w:themeColor="text1"/>
          <w:lang w:eastAsia="es-CO"/>
        </w:rPr>
        <w:t>WebSocket</w:t>
      </w:r>
      <w:proofErr w:type="spellEnd"/>
      <w:r>
        <w:rPr>
          <w:color w:val="000000" w:themeColor="text1"/>
          <w:lang w:eastAsia="es-CO"/>
        </w:rPr>
        <w:t xml:space="preserve">, sirve para ver los archivos que tiene la tarjeta de desarrollo. Número 3 en la </w:t>
      </w:r>
      <w:r w:rsidR="00E5011C">
        <w:rPr>
          <w:color w:val="000000" w:themeColor="text1"/>
          <w:lang w:eastAsia="es-CO"/>
        </w:rPr>
        <w:fldChar w:fldCharType="begin"/>
      </w:r>
      <w:r w:rsidR="00E5011C">
        <w:rPr>
          <w:color w:val="000000" w:themeColor="text1"/>
          <w:lang w:eastAsia="es-CO"/>
        </w:rPr>
        <w:instrText xml:space="preserve"> REF _Ref44880884 \h </w:instrText>
      </w:r>
      <w:r w:rsidR="00E5011C">
        <w:rPr>
          <w:color w:val="000000" w:themeColor="text1"/>
          <w:lang w:eastAsia="es-CO"/>
        </w:rPr>
      </w:r>
      <w:r w:rsidR="00E5011C">
        <w:rPr>
          <w:color w:val="000000" w:themeColor="text1"/>
          <w:lang w:eastAsia="es-CO"/>
        </w:rPr>
        <w:fldChar w:fldCharType="separate"/>
      </w:r>
      <w:r w:rsidR="000C4D4A">
        <w:t xml:space="preserve">Ilustración </w:t>
      </w:r>
      <w:r w:rsidR="000C4D4A">
        <w:rPr>
          <w:noProof/>
        </w:rPr>
        <w:t>49</w:t>
      </w:r>
      <w:r w:rsidR="00E5011C">
        <w:rPr>
          <w:color w:val="000000" w:themeColor="text1"/>
          <w:lang w:eastAsia="es-CO"/>
        </w:rPr>
        <w:fldChar w:fldCharType="end"/>
      </w:r>
      <w:r w:rsidR="00E5011C">
        <w:rPr>
          <w:color w:val="000000" w:themeColor="text1"/>
          <w:lang w:eastAsia="es-CO"/>
        </w:rPr>
        <w:t>.</w:t>
      </w:r>
    </w:p>
    <w:p w14:paraId="036FBD71" w14:textId="064D1505" w:rsidR="009016DB" w:rsidRDefault="009016DB" w:rsidP="009016DB">
      <w:pPr>
        <w:pStyle w:val="Sinespaciado"/>
        <w:numPr>
          <w:ilvl w:val="0"/>
          <w:numId w:val="19"/>
        </w:numPr>
        <w:spacing w:line="480" w:lineRule="auto"/>
        <w:rPr>
          <w:lang w:eastAsia="es-CO"/>
        </w:rPr>
      </w:pPr>
      <w:r>
        <w:rPr>
          <w:color w:val="000000" w:themeColor="text1"/>
          <w:lang w:eastAsia="es-CO"/>
        </w:rPr>
        <w:t>Descartar: borra todos los bloques que se encuentren en el área de trabajo.</w:t>
      </w:r>
      <w:r>
        <w:rPr>
          <w:lang w:eastAsia="es-CO"/>
        </w:rPr>
        <w:t xml:space="preserve"> Número 4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sidR="00E5011C">
        <w:rPr>
          <w:lang w:eastAsia="es-CO"/>
        </w:rPr>
        <w:t>.</w:t>
      </w:r>
    </w:p>
    <w:p w14:paraId="70C34382" w14:textId="44938DBA" w:rsidR="009016DB" w:rsidRDefault="009016DB" w:rsidP="009016DB">
      <w:pPr>
        <w:pStyle w:val="Sinespaciado"/>
        <w:numPr>
          <w:ilvl w:val="0"/>
          <w:numId w:val="19"/>
        </w:numPr>
        <w:spacing w:line="480" w:lineRule="auto"/>
        <w:rPr>
          <w:lang w:eastAsia="es-CO"/>
        </w:rPr>
      </w:pPr>
      <w:r>
        <w:rPr>
          <w:color w:val="000000" w:themeColor="text1"/>
          <w:lang w:eastAsia="es-CO"/>
        </w:rPr>
        <w:t>Ejecutar:</w:t>
      </w:r>
      <w:r>
        <w:rPr>
          <w:lang w:eastAsia="es-CO"/>
        </w:rPr>
        <w:t xml:space="preserve"> permite ejecutar lo que se encuentre en el área de trabajo, esta ejecución es realizada por JavaScript, y no todos los bloques realizan acciones en la página. Este botón además le avisa al usuario si algún pin de la tarjeta está siendo usado más de una vez y le generará una advertencia avisándole el nombre y el número del pin para que sea revisado en el área de tarjeta y los bloques que tenga programados. Ver </w:t>
      </w:r>
      <w:r w:rsidR="00E5011C">
        <w:rPr>
          <w:color w:val="FF0000"/>
          <w:lang w:eastAsia="es-CO"/>
        </w:rPr>
        <w:fldChar w:fldCharType="begin"/>
      </w:r>
      <w:r w:rsidR="00E5011C">
        <w:rPr>
          <w:lang w:eastAsia="es-CO"/>
        </w:rPr>
        <w:instrText xml:space="preserve"> REF _Ref44880885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51</w:t>
      </w:r>
      <w:r w:rsidR="00E5011C">
        <w:rPr>
          <w:color w:val="FF0000"/>
          <w:lang w:eastAsia="es-CO"/>
        </w:rPr>
        <w:fldChar w:fldCharType="end"/>
      </w:r>
      <w:r>
        <w:rPr>
          <w:lang w:eastAsia="es-CO"/>
        </w:rPr>
        <w:t xml:space="preserve">. Número 5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0E01B98E" w14:textId="7E2E1941" w:rsidR="009016DB" w:rsidRDefault="009016DB" w:rsidP="009016DB">
      <w:pPr>
        <w:pStyle w:val="Sinespaciado"/>
        <w:numPr>
          <w:ilvl w:val="0"/>
          <w:numId w:val="19"/>
        </w:numPr>
        <w:spacing w:line="480" w:lineRule="auto"/>
        <w:rPr>
          <w:lang w:eastAsia="es-CO"/>
        </w:rPr>
      </w:pPr>
      <w:r>
        <w:rPr>
          <w:lang w:eastAsia="es-CO"/>
        </w:rPr>
        <w:t xml:space="preserve">Descargar: Funciona para descargar el código generado en Python de lo que se encuentre en el área de trabajo. Número 6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733842A4" w14:textId="7F8E6877" w:rsidR="009016DB" w:rsidRDefault="009016DB" w:rsidP="009016DB">
      <w:pPr>
        <w:pStyle w:val="Sinespaciado"/>
        <w:numPr>
          <w:ilvl w:val="0"/>
          <w:numId w:val="19"/>
        </w:numPr>
        <w:spacing w:line="480" w:lineRule="auto"/>
        <w:rPr>
          <w:lang w:eastAsia="es-CO"/>
        </w:rPr>
      </w:pPr>
      <w:r>
        <w:rPr>
          <w:lang w:eastAsia="es-CO"/>
        </w:rPr>
        <w:t xml:space="preserve">Conectar: Permite establecer la conexión por </w:t>
      </w:r>
      <w:proofErr w:type="spellStart"/>
      <w:r>
        <w:rPr>
          <w:lang w:eastAsia="es-CO"/>
        </w:rPr>
        <w:t>WebSocket</w:t>
      </w:r>
      <w:proofErr w:type="spellEnd"/>
      <w:r>
        <w:rPr>
          <w:lang w:eastAsia="es-CO"/>
        </w:rPr>
        <w:t xml:space="preserve"> con la tarjeta de desarrollo. Número 7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50618769" w14:textId="50DC60E5" w:rsidR="009016DB" w:rsidRDefault="009016DB" w:rsidP="009016DB">
      <w:pPr>
        <w:pStyle w:val="Sinespaciado"/>
        <w:numPr>
          <w:ilvl w:val="0"/>
          <w:numId w:val="19"/>
        </w:numPr>
        <w:spacing w:line="480" w:lineRule="auto"/>
        <w:rPr>
          <w:lang w:eastAsia="es-CO"/>
        </w:rPr>
      </w:pPr>
      <w:r>
        <w:rPr>
          <w:lang w:eastAsia="es-CO"/>
        </w:rPr>
        <w:t xml:space="preserve">Enviar: Funciona con la tarjeta de desarrollo conectada por </w:t>
      </w:r>
      <w:proofErr w:type="spellStart"/>
      <w:r>
        <w:rPr>
          <w:lang w:eastAsia="es-CO"/>
        </w:rPr>
        <w:t>WebSocket</w:t>
      </w:r>
      <w:proofErr w:type="spellEnd"/>
      <w:r>
        <w:rPr>
          <w:lang w:eastAsia="es-CO"/>
        </w:rPr>
        <w:t xml:space="preserve">, y sirve para enviar el archivo de lo que se haya programado en el área de trabajo. El </w:t>
      </w:r>
      <w:r>
        <w:rPr>
          <w:lang w:eastAsia="es-CO"/>
        </w:rPr>
        <w:lastRenderedPageBreak/>
        <w:t xml:space="preserve">archivo enviado es de tipo Python con el nombre “main.py”. Número 8 en la </w:t>
      </w:r>
      <w:r w:rsidR="00E5011C">
        <w:rPr>
          <w:lang w:eastAsia="es-CO"/>
        </w:rPr>
        <w:fldChar w:fldCharType="begin"/>
      </w:r>
      <w:r w:rsidR="00E5011C">
        <w:rPr>
          <w:lang w:eastAsia="es-CO"/>
        </w:rPr>
        <w:instrText xml:space="preserve"> REF _Ref44880884 \h </w:instrText>
      </w:r>
      <w:r w:rsidR="00E5011C">
        <w:rPr>
          <w:lang w:eastAsia="es-CO"/>
        </w:rPr>
      </w:r>
      <w:r w:rsidR="00E5011C">
        <w:rPr>
          <w:lang w:eastAsia="es-CO"/>
        </w:rPr>
        <w:fldChar w:fldCharType="separate"/>
      </w:r>
      <w:r w:rsidR="000C4D4A">
        <w:t xml:space="preserve">Ilustración </w:t>
      </w:r>
      <w:r w:rsidR="000C4D4A">
        <w:rPr>
          <w:noProof/>
        </w:rPr>
        <w:t>49</w:t>
      </w:r>
      <w:r w:rsidR="00E5011C">
        <w:rPr>
          <w:lang w:eastAsia="es-CO"/>
        </w:rPr>
        <w:fldChar w:fldCharType="end"/>
      </w:r>
      <w:r>
        <w:rPr>
          <w:lang w:eastAsia="es-CO"/>
        </w:rPr>
        <w:t>.</w:t>
      </w:r>
    </w:p>
    <w:p w14:paraId="19DF8751" w14:textId="63E78A41" w:rsidR="00094CA9" w:rsidRDefault="00E5011C" w:rsidP="00094CA9">
      <w:pPr>
        <w:pStyle w:val="Sinespaciado"/>
        <w:spacing w:line="480" w:lineRule="auto"/>
        <w:ind w:left="1065" w:firstLine="0"/>
        <w:rPr>
          <w:lang w:eastAsia="es-CO"/>
        </w:rPr>
      </w:pPr>
      <w:r>
        <w:rPr>
          <w:noProof/>
          <w:lang w:val="en-US"/>
        </w:rPr>
        <mc:AlternateContent>
          <mc:Choice Requires="wps">
            <w:drawing>
              <wp:anchor distT="0" distB="0" distL="114300" distR="114300" simplePos="0" relativeHeight="251803648" behindDoc="0" locked="0" layoutInCell="1" allowOverlap="1" wp14:anchorId="44AFD853" wp14:editId="5AC2FE6D">
                <wp:simplePos x="0" y="0"/>
                <wp:positionH relativeFrom="column">
                  <wp:posOffset>5715</wp:posOffset>
                </wp:positionH>
                <wp:positionV relativeFrom="paragraph">
                  <wp:posOffset>449580</wp:posOffset>
                </wp:positionV>
                <wp:extent cx="5600700"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14:paraId="4FE77FB9" w14:textId="2F42D462" w:rsidR="000C4D4A" w:rsidRPr="00645BE1" w:rsidRDefault="000C4D4A" w:rsidP="00E5011C">
                            <w:pPr>
                              <w:pStyle w:val="Descripcin"/>
                              <w:jc w:val="center"/>
                              <w:rPr>
                                <w:noProof/>
                                <w:sz w:val="24"/>
                              </w:rPr>
                            </w:pPr>
                            <w:bookmarkStart w:id="653" w:name="_Ref44880884"/>
                            <w:bookmarkStart w:id="654" w:name="_Toc44880934"/>
                            <w:bookmarkStart w:id="655" w:name="_Toc45116315"/>
                            <w:r>
                              <w:t xml:space="preserve">Ilustración </w:t>
                            </w:r>
                            <w:fldSimple w:instr=" SEQ Ilustración \* ARABIC ">
                              <w:r>
                                <w:rPr>
                                  <w:noProof/>
                                </w:rPr>
                                <w:t>49</w:t>
                              </w:r>
                            </w:fldSimple>
                            <w:bookmarkEnd w:id="653"/>
                            <w:r>
                              <w:t xml:space="preserve"> Distribución de botones de la interfaz Blockly MADI</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D853" id="Cuadro de texto 63" o:spid="_x0000_s1075" type="#_x0000_t202" style="position:absolute;left:0;text-align:left;margin-left:.45pt;margin-top:35.4pt;width:44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" stroked="f">
                <v:textbox style="mso-fit-shape-to-text:t" inset="0,0,0,0">
                  <w:txbxContent>
                    <w:p w14:paraId="4FE77FB9" w14:textId="2F42D462" w:rsidR="000C4D4A" w:rsidRPr="00645BE1" w:rsidRDefault="000C4D4A" w:rsidP="00E5011C">
                      <w:pPr>
                        <w:pStyle w:val="Descripcin"/>
                        <w:jc w:val="center"/>
                        <w:rPr>
                          <w:noProof/>
                          <w:sz w:val="24"/>
                        </w:rPr>
                      </w:pPr>
                      <w:bookmarkStart w:id="656" w:name="_Ref44880884"/>
                      <w:bookmarkStart w:id="657" w:name="_Toc44880934"/>
                      <w:bookmarkStart w:id="658" w:name="_Toc45116315"/>
                      <w:r>
                        <w:t xml:space="preserve">Ilustración </w:t>
                      </w:r>
                      <w:fldSimple w:instr=" SEQ Ilustración \* ARABIC ">
                        <w:r>
                          <w:rPr>
                            <w:noProof/>
                          </w:rPr>
                          <w:t>49</w:t>
                        </w:r>
                      </w:fldSimple>
                      <w:bookmarkEnd w:id="656"/>
                      <w:r>
                        <w:t xml:space="preserve"> Distribución de botones de la interfaz Blockly MADI</w:t>
                      </w:r>
                      <w:bookmarkEnd w:id="657"/>
                      <w:bookmarkEnd w:id="658"/>
                    </w:p>
                  </w:txbxContent>
                </v:textbox>
              </v:shape>
            </w:pict>
          </mc:Fallback>
        </mc:AlternateContent>
      </w:r>
      <w:r w:rsidR="00094CA9">
        <w:rPr>
          <w:noProof/>
          <w:lang w:val="en-US"/>
        </w:rPr>
        <w:drawing>
          <wp:anchor distT="0" distB="0" distL="114300" distR="114300" simplePos="0" relativeHeight="251801600" behindDoc="0" locked="0" layoutInCell="1" allowOverlap="1" wp14:anchorId="20C79FD5" wp14:editId="695F65E7">
            <wp:simplePos x="0" y="0"/>
            <wp:positionH relativeFrom="margin">
              <wp:align>center</wp:align>
            </wp:positionH>
            <wp:positionV relativeFrom="paragraph">
              <wp:posOffset>11430</wp:posOffset>
            </wp:positionV>
            <wp:extent cx="5600700" cy="3810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07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B1053" w14:textId="77777777" w:rsidR="00094CA9" w:rsidRDefault="00094CA9" w:rsidP="00E5011C">
      <w:pPr>
        <w:pStyle w:val="Sinespaciado"/>
        <w:spacing w:line="480" w:lineRule="auto"/>
        <w:ind w:firstLine="0"/>
        <w:rPr>
          <w:lang w:eastAsia="es-CO"/>
        </w:rPr>
      </w:pPr>
    </w:p>
    <w:p w14:paraId="4894AE78" w14:textId="77777777" w:rsidR="009016DB" w:rsidRDefault="009016DB" w:rsidP="009016DB">
      <w:pPr>
        <w:pStyle w:val="Ttulo3"/>
        <w:rPr>
          <w:lang w:eastAsia="es-CO"/>
        </w:rPr>
      </w:pPr>
      <w:bookmarkStart w:id="659" w:name="_Toc45116261"/>
      <w:r>
        <w:rPr>
          <w:lang w:eastAsia="es-CO"/>
        </w:rPr>
        <w:t>Área de trabajo</w:t>
      </w:r>
      <w:bookmarkEnd w:id="659"/>
    </w:p>
    <w:p w14:paraId="7B74EF36" w14:textId="72548A49" w:rsidR="00E5011C" w:rsidRDefault="009016DB" w:rsidP="00361253">
      <w:pPr>
        <w:pStyle w:val="Sinespaciado"/>
        <w:spacing w:line="480" w:lineRule="auto"/>
        <w:rPr>
          <w:lang w:eastAsia="es-CO"/>
        </w:rPr>
      </w:pPr>
      <w:r>
        <w:rPr>
          <w:lang w:eastAsia="es-CO"/>
        </w:rPr>
        <w:t xml:space="preserve">En esta área es donde se pueden manipular los bloques, organizarlos y trabajar con ellos para programar. Sí se le da clic en el símbolo de Python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xml:space="preserve">, la página presentara en el área de trabajo el código en Python de los bloques que se encontraban en el área de trabajo. Sí se le da clic en el bloque ver </w:t>
      </w:r>
      <w:r w:rsidR="00E5011C">
        <w:rPr>
          <w:color w:val="FF0000"/>
          <w:lang w:eastAsia="es-CO"/>
        </w:rPr>
        <w:fldChar w:fldCharType="begin"/>
      </w:r>
      <w:r w:rsidR="00E5011C">
        <w:rPr>
          <w:lang w:eastAsia="es-CO"/>
        </w:rPr>
        <w:instrText xml:space="preserve"> REF _Ref44880886 \h </w:instrText>
      </w:r>
      <w:r w:rsidR="00E5011C">
        <w:rPr>
          <w:color w:val="FF0000"/>
          <w:lang w:eastAsia="es-CO"/>
        </w:rPr>
      </w:r>
      <w:r w:rsidR="00E5011C">
        <w:rPr>
          <w:color w:val="FF0000"/>
          <w:lang w:eastAsia="es-CO"/>
        </w:rPr>
        <w:fldChar w:fldCharType="separate"/>
      </w:r>
      <w:r w:rsidR="000C4D4A">
        <w:t xml:space="preserve">Ilustración </w:t>
      </w:r>
      <w:r w:rsidR="000C4D4A">
        <w:rPr>
          <w:noProof/>
        </w:rPr>
        <w:t>50</w:t>
      </w:r>
      <w:r w:rsidR="00E5011C">
        <w:rPr>
          <w:color w:val="FF0000"/>
          <w:lang w:eastAsia="es-CO"/>
        </w:rPr>
        <w:fldChar w:fldCharType="end"/>
      </w:r>
      <w:r>
        <w:rPr>
          <w:lang w:eastAsia="es-CO"/>
        </w:rPr>
        <w:t>, el área de trabajo volverá a mostrar el espacio para trabajar con bloques.</w:t>
      </w:r>
      <w:r w:rsidR="00361253">
        <w:rPr>
          <w:lang w:eastAsia="es-CO"/>
        </w:rPr>
        <w:t xml:space="preserve"> </w:t>
      </w:r>
    </w:p>
    <w:p w14:paraId="1EE7730E" w14:textId="2EB0F291" w:rsidR="009016DB" w:rsidRDefault="00E5011C" w:rsidP="009016DB">
      <w:pPr>
        <w:pStyle w:val="Sinespaciado"/>
        <w:spacing w:line="480" w:lineRule="auto"/>
      </w:pPr>
      <w:r>
        <w:rPr>
          <w:noProof/>
          <w:lang w:val="en-US"/>
        </w:rPr>
        <mc:AlternateContent>
          <mc:Choice Requires="wps">
            <w:drawing>
              <wp:anchor distT="0" distB="0" distL="114300" distR="114300" simplePos="0" relativeHeight="251805696" behindDoc="0" locked="0" layoutInCell="1" allowOverlap="1" wp14:anchorId="5556639D" wp14:editId="3FD06EBC">
                <wp:simplePos x="0" y="0"/>
                <wp:positionH relativeFrom="column">
                  <wp:posOffset>1558290</wp:posOffset>
                </wp:positionH>
                <wp:positionV relativeFrom="paragraph">
                  <wp:posOffset>829310</wp:posOffset>
                </wp:positionV>
                <wp:extent cx="2495550" cy="63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29908271" w14:textId="2511631B" w:rsidR="000C4D4A" w:rsidRPr="00576F67" w:rsidRDefault="000C4D4A" w:rsidP="00E5011C">
                            <w:pPr>
                              <w:pStyle w:val="Descripcin"/>
                              <w:jc w:val="center"/>
                              <w:rPr>
                                <w:noProof/>
                                <w:sz w:val="24"/>
                              </w:rPr>
                            </w:pPr>
                            <w:bookmarkStart w:id="660" w:name="_Ref44880886"/>
                            <w:bookmarkStart w:id="661" w:name="_Toc44880935"/>
                            <w:bookmarkStart w:id="662" w:name="_Toc45116316"/>
                            <w:r>
                              <w:t xml:space="preserve">Ilustración </w:t>
                            </w:r>
                            <w:fldSimple w:instr=" SEQ Ilustración \* ARABIC ">
                              <w:r>
                                <w:rPr>
                                  <w:noProof/>
                                </w:rPr>
                                <w:t>50</w:t>
                              </w:r>
                            </w:fldSimple>
                            <w:bookmarkEnd w:id="660"/>
                            <w:r>
                              <w:t xml:space="preserve"> Botones del área de trabajo</w:t>
                            </w:r>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639D" id="Cuadro de texto 65" o:spid="_x0000_s1076" type="#_x0000_t202" style="position:absolute;left:0;text-align:left;margin-left:122.7pt;margin-top:65.3pt;width:19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" stroked="f">
                <v:textbox style="mso-fit-shape-to-text:t" inset="0,0,0,0">
                  <w:txbxContent>
                    <w:p w14:paraId="29908271" w14:textId="2511631B" w:rsidR="000C4D4A" w:rsidRPr="00576F67" w:rsidRDefault="000C4D4A" w:rsidP="00E5011C">
                      <w:pPr>
                        <w:pStyle w:val="Descripcin"/>
                        <w:jc w:val="center"/>
                        <w:rPr>
                          <w:noProof/>
                          <w:sz w:val="24"/>
                        </w:rPr>
                      </w:pPr>
                      <w:bookmarkStart w:id="663" w:name="_Ref44880886"/>
                      <w:bookmarkStart w:id="664" w:name="_Toc44880935"/>
                      <w:bookmarkStart w:id="665" w:name="_Toc45116316"/>
                      <w:r>
                        <w:t xml:space="preserve">Ilustración </w:t>
                      </w:r>
                      <w:fldSimple w:instr=" SEQ Ilustración \* ARABIC ">
                        <w:r>
                          <w:rPr>
                            <w:noProof/>
                          </w:rPr>
                          <w:t>50</w:t>
                        </w:r>
                      </w:fldSimple>
                      <w:bookmarkEnd w:id="663"/>
                      <w:r>
                        <w:t xml:space="preserve"> Botones del área de trabajo</w:t>
                      </w:r>
                      <w:bookmarkEnd w:id="664"/>
                      <w:bookmarkEnd w:id="665"/>
                    </w:p>
                  </w:txbxContent>
                </v:textbox>
              </v:shape>
            </w:pict>
          </mc:Fallback>
        </mc:AlternateContent>
      </w:r>
      <w:r>
        <w:rPr>
          <w:noProof/>
          <w:lang w:val="en-US"/>
        </w:rPr>
        <w:drawing>
          <wp:anchor distT="0" distB="0" distL="114300" distR="114300" simplePos="0" relativeHeight="251715584" behindDoc="0" locked="0" layoutInCell="1" allowOverlap="1" wp14:anchorId="6FFBDA43" wp14:editId="1BD97B28">
            <wp:simplePos x="0" y="0"/>
            <wp:positionH relativeFrom="margin">
              <wp:align>center</wp:align>
            </wp:positionH>
            <wp:positionV relativeFrom="paragraph">
              <wp:posOffset>-8890</wp:posOffset>
            </wp:positionV>
            <wp:extent cx="2495550" cy="78105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95550" cy="781050"/>
                    </a:xfrm>
                    <a:prstGeom prst="rect">
                      <a:avLst/>
                    </a:prstGeom>
                  </pic:spPr>
                </pic:pic>
              </a:graphicData>
            </a:graphic>
            <wp14:sizeRelH relativeFrom="page">
              <wp14:pctWidth>0</wp14:pctWidth>
            </wp14:sizeRelH>
            <wp14:sizeRelV relativeFrom="page">
              <wp14:pctHeight>0</wp14:pctHeight>
            </wp14:sizeRelV>
          </wp:anchor>
        </w:drawing>
      </w:r>
    </w:p>
    <w:p w14:paraId="3035A505" w14:textId="77777777" w:rsidR="009016DB" w:rsidRDefault="009016DB" w:rsidP="009016DB">
      <w:pPr>
        <w:pStyle w:val="Sinespaciado"/>
        <w:spacing w:line="480" w:lineRule="auto"/>
      </w:pPr>
    </w:p>
    <w:p w14:paraId="15088EDB" w14:textId="77777777" w:rsidR="009016DB" w:rsidRDefault="009016DB" w:rsidP="009016DB">
      <w:pPr>
        <w:pStyle w:val="Sinespaciado"/>
        <w:spacing w:line="480" w:lineRule="auto"/>
      </w:pPr>
    </w:p>
    <w:p w14:paraId="045D1977" w14:textId="77777777" w:rsidR="009016DB" w:rsidRDefault="009016DB" w:rsidP="009016DB">
      <w:pPr>
        <w:pStyle w:val="Sinespaciado"/>
        <w:spacing w:line="480" w:lineRule="auto"/>
      </w:pPr>
    </w:p>
    <w:p w14:paraId="02A69CA9" w14:textId="77777777" w:rsidR="009016DB" w:rsidRDefault="009016DB" w:rsidP="009016DB">
      <w:pPr>
        <w:pStyle w:val="Ttulo3"/>
      </w:pPr>
      <w:bookmarkStart w:id="666" w:name="_Toc45116262"/>
      <w:r>
        <w:t>Área de Tarjeta</w:t>
      </w:r>
      <w:bookmarkEnd w:id="666"/>
      <w:r>
        <w:t xml:space="preserve"> </w:t>
      </w:r>
    </w:p>
    <w:p w14:paraId="1C4C3551" w14:textId="2F30B88E" w:rsidR="009016DB" w:rsidRDefault="009016DB" w:rsidP="00E5011C">
      <w:pPr>
        <w:pStyle w:val="Sinespaciado"/>
        <w:spacing w:line="480" w:lineRule="auto"/>
      </w:pPr>
      <w:r>
        <w:t xml:space="preserve">Esta área tiene la funcionalidad de mostrar el </w:t>
      </w:r>
      <w:proofErr w:type="spellStart"/>
      <w:r>
        <w:t>Pinout</w:t>
      </w:r>
      <w:proofErr w:type="spellEnd"/>
      <w:r>
        <w:t xml:space="preserve"> de la tarjeta ESP32, con el fin de mostrar los pines que pueden ser usados, y para verificar sí algún pin ya está en uso juntos al área de trabajo.</w:t>
      </w:r>
    </w:p>
    <w:p w14:paraId="1F3A5124" w14:textId="77777777" w:rsidR="001010A2" w:rsidRDefault="001010A2" w:rsidP="001010A2">
      <w:pPr>
        <w:pStyle w:val="Sinespaciado"/>
        <w:spacing w:line="480" w:lineRule="auto"/>
        <w:ind w:firstLine="0"/>
      </w:pPr>
    </w:p>
    <w:p w14:paraId="26E8F010" w14:textId="77777777" w:rsidR="001010A2" w:rsidRDefault="001010A2" w:rsidP="001010A2">
      <w:pPr>
        <w:pStyle w:val="Sinespaciado"/>
        <w:spacing w:line="480" w:lineRule="auto"/>
        <w:ind w:firstLine="0"/>
      </w:pPr>
    </w:p>
    <w:p w14:paraId="4718C29E" w14:textId="77777777" w:rsidR="001010A2" w:rsidRDefault="001010A2" w:rsidP="001010A2">
      <w:pPr>
        <w:pStyle w:val="Sinespaciado"/>
        <w:spacing w:line="480" w:lineRule="auto"/>
        <w:ind w:firstLine="0"/>
      </w:pPr>
    </w:p>
    <w:p w14:paraId="3CEC7D5D" w14:textId="77777777" w:rsidR="001010A2" w:rsidRDefault="001010A2" w:rsidP="001010A2">
      <w:pPr>
        <w:pStyle w:val="Sinespaciado"/>
        <w:spacing w:line="480" w:lineRule="auto"/>
        <w:ind w:firstLine="0"/>
      </w:pPr>
    </w:p>
    <w:p w14:paraId="1F92EB74" w14:textId="77777777" w:rsidR="001010A2" w:rsidRDefault="001010A2" w:rsidP="001010A2">
      <w:pPr>
        <w:pStyle w:val="Sinespaciado"/>
        <w:spacing w:line="480" w:lineRule="auto"/>
        <w:ind w:firstLine="0"/>
      </w:pPr>
    </w:p>
    <w:p w14:paraId="054E48F3" w14:textId="77777777" w:rsidR="001010A2" w:rsidRDefault="001010A2" w:rsidP="001010A2">
      <w:pPr>
        <w:pStyle w:val="Sinespaciado"/>
        <w:spacing w:line="480" w:lineRule="auto"/>
        <w:ind w:firstLine="0"/>
      </w:pPr>
    </w:p>
    <w:p w14:paraId="6CEC5BDB" w14:textId="625F83C0" w:rsidR="00361253" w:rsidDel="007254CE" w:rsidRDefault="001010A2" w:rsidP="00E5011C">
      <w:pPr>
        <w:pStyle w:val="Sinespaciado"/>
        <w:spacing w:line="480" w:lineRule="auto"/>
        <w:rPr>
          <w:del w:id="667" w:author="Diany Lorena Hincapie Melo" w:date="2020-07-08T12:29:00Z"/>
        </w:rPr>
      </w:pPr>
      <w:r>
        <w:rPr>
          <w:noProof/>
          <w:lang w:val="en-US"/>
        </w:rPr>
        <w:lastRenderedPageBreak/>
        <w:drawing>
          <wp:anchor distT="0" distB="0" distL="114300" distR="114300" simplePos="0" relativeHeight="251716608" behindDoc="0" locked="0" layoutInCell="1" allowOverlap="1" wp14:anchorId="5DF7B17C" wp14:editId="291AD818">
            <wp:simplePos x="0" y="0"/>
            <wp:positionH relativeFrom="margin">
              <wp:align>center</wp:align>
            </wp:positionH>
            <wp:positionV relativeFrom="paragraph">
              <wp:posOffset>248920</wp:posOffset>
            </wp:positionV>
            <wp:extent cx="4429125" cy="2200275"/>
            <wp:effectExtent l="0" t="0" r="9525" b="952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29125" cy="2200275"/>
                    </a:xfrm>
                    <a:prstGeom prst="rect">
                      <a:avLst/>
                    </a:prstGeom>
                  </pic:spPr>
                </pic:pic>
              </a:graphicData>
            </a:graphic>
            <wp14:sizeRelH relativeFrom="page">
              <wp14:pctWidth>0</wp14:pctWidth>
            </wp14:sizeRelH>
            <wp14:sizeRelV relativeFrom="page">
              <wp14:pctHeight>0</wp14:pctHeight>
            </wp14:sizeRelV>
          </wp:anchor>
        </w:drawing>
      </w:r>
    </w:p>
    <w:p w14:paraId="428CC796" w14:textId="77777777" w:rsidR="00361253" w:rsidRDefault="00361253">
      <w:pPr>
        <w:pStyle w:val="Sinespaciado"/>
        <w:spacing w:line="480" w:lineRule="auto"/>
        <w:ind w:firstLine="0"/>
        <w:pPrChange w:id="668" w:author="Diany Lorena Hincapie Melo" w:date="2020-07-08T12:29:00Z">
          <w:pPr>
            <w:pStyle w:val="Sinespaciado"/>
            <w:spacing w:line="480" w:lineRule="auto"/>
          </w:pPr>
        </w:pPrChange>
      </w:pPr>
    </w:p>
    <w:p w14:paraId="32A62B02" w14:textId="1279F72D" w:rsidR="009016DB" w:rsidRDefault="00E5011C" w:rsidP="009016DB">
      <w:pPr>
        <w:pStyle w:val="Sinespaciado"/>
        <w:spacing w:line="480" w:lineRule="auto"/>
      </w:pPr>
      <w:r>
        <w:rPr>
          <w:noProof/>
          <w:lang w:val="en-US"/>
        </w:rPr>
        <mc:AlternateContent>
          <mc:Choice Requires="wps">
            <w:drawing>
              <wp:anchor distT="0" distB="0" distL="114300" distR="114300" simplePos="0" relativeHeight="251807744" behindDoc="0" locked="0" layoutInCell="1" allowOverlap="1" wp14:anchorId="3A29B933" wp14:editId="2A071F55">
                <wp:simplePos x="0" y="0"/>
                <wp:positionH relativeFrom="column">
                  <wp:posOffset>586740</wp:posOffset>
                </wp:positionH>
                <wp:positionV relativeFrom="paragraph">
                  <wp:posOffset>2251075</wp:posOffset>
                </wp:positionV>
                <wp:extent cx="4429125" cy="63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64D57068" w14:textId="6F666748" w:rsidR="000C4D4A" w:rsidRPr="008B7B52" w:rsidRDefault="000C4D4A" w:rsidP="00E5011C">
                            <w:pPr>
                              <w:pStyle w:val="Descripcin"/>
                              <w:jc w:val="center"/>
                              <w:rPr>
                                <w:noProof/>
                                <w:sz w:val="24"/>
                              </w:rPr>
                            </w:pPr>
                            <w:bookmarkStart w:id="669" w:name="_Ref44880885"/>
                            <w:bookmarkStart w:id="670" w:name="_Toc44880936"/>
                            <w:bookmarkStart w:id="671" w:name="_Toc45116317"/>
                            <w:r>
                              <w:t xml:space="preserve">Ilustración </w:t>
                            </w:r>
                            <w:fldSimple w:instr=" SEQ Ilustración \* ARABIC ">
                              <w:r>
                                <w:rPr>
                                  <w:noProof/>
                                </w:rPr>
                                <w:t>51</w:t>
                              </w:r>
                            </w:fldSimple>
                            <w:bookmarkEnd w:id="669"/>
                            <w:r>
                              <w:t xml:space="preserve"> Mensaje de advertencia de pines repetidos</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9B933" id="Cuadro de texto 66" o:spid="_x0000_s1077" type="#_x0000_t202" style="position:absolute;left:0;text-align:left;margin-left:46.2pt;margin-top:177.25pt;width:348.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zdOwIAAHwEAAAOAAAAZHJzL2Uyb0RvYy54bWysVFFv2jAQfp+0/2D5fQRYQW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" stroked="f">
                <v:textbox style="mso-fit-shape-to-text:t" inset="0,0,0,0">
                  <w:txbxContent>
                    <w:p w14:paraId="64D57068" w14:textId="6F666748" w:rsidR="000C4D4A" w:rsidRPr="008B7B52" w:rsidRDefault="000C4D4A" w:rsidP="00E5011C">
                      <w:pPr>
                        <w:pStyle w:val="Descripcin"/>
                        <w:jc w:val="center"/>
                        <w:rPr>
                          <w:noProof/>
                          <w:sz w:val="24"/>
                        </w:rPr>
                      </w:pPr>
                      <w:bookmarkStart w:id="672" w:name="_Ref44880885"/>
                      <w:bookmarkStart w:id="673" w:name="_Toc44880936"/>
                      <w:bookmarkStart w:id="674" w:name="_Toc45116317"/>
                      <w:r>
                        <w:t xml:space="preserve">Ilustración </w:t>
                      </w:r>
                      <w:fldSimple w:instr=" SEQ Ilustración \* ARABIC ">
                        <w:r>
                          <w:rPr>
                            <w:noProof/>
                          </w:rPr>
                          <w:t>51</w:t>
                        </w:r>
                      </w:fldSimple>
                      <w:bookmarkEnd w:id="672"/>
                      <w:r>
                        <w:t xml:space="preserve"> Mensaje de advertencia de pines repetidos</w:t>
                      </w:r>
                      <w:bookmarkEnd w:id="673"/>
                      <w:bookmarkEnd w:id="674"/>
                    </w:p>
                  </w:txbxContent>
                </v:textbox>
              </v:shape>
            </w:pict>
          </mc:Fallback>
        </mc:AlternateContent>
      </w:r>
    </w:p>
    <w:p w14:paraId="2BCCC99D" w14:textId="77777777" w:rsidR="009016DB" w:rsidRDefault="009016DB" w:rsidP="009016DB">
      <w:pPr>
        <w:pStyle w:val="Sinespaciado"/>
        <w:spacing w:line="480" w:lineRule="auto"/>
      </w:pPr>
    </w:p>
    <w:p w14:paraId="6A5F565D" w14:textId="77777777" w:rsidR="009016DB" w:rsidRDefault="009016DB" w:rsidP="009016DB">
      <w:pPr>
        <w:pStyle w:val="Sinespaciado"/>
        <w:spacing w:line="480" w:lineRule="auto"/>
      </w:pPr>
    </w:p>
    <w:p w14:paraId="66810ED1" w14:textId="77777777" w:rsidR="009016DB" w:rsidRDefault="009016DB" w:rsidP="009016DB">
      <w:pPr>
        <w:pStyle w:val="Sinespaciado"/>
        <w:spacing w:line="480" w:lineRule="auto"/>
      </w:pPr>
    </w:p>
    <w:p w14:paraId="00224A63" w14:textId="77777777" w:rsidR="009016DB" w:rsidRDefault="009016DB" w:rsidP="009016DB">
      <w:pPr>
        <w:pStyle w:val="Sinespaciado"/>
        <w:spacing w:line="480" w:lineRule="auto"/>
      </w:pPr>
    </w:p>
    <w:p w14:paraId="3E8C5F01" w14:textId="77777777" w:rsidR="009016DB" w:rsidRDefault="009016DB" w:rsidP="009016DB">
      <w:pPr>
        <w:pStyle w:val="Sinespaciado"/>
        <w:spacing w:line="480" w:lineRule="auto"/>
      </w:pPr>
    </w:p>
    <w:p w14:paraId="7A0DBA21" w14:textId="61ED086C" w:rsidR="009016DB" w:rsidRDefault="009016DB" w:rsidP="00A15A86">
      <w:pPr>
        <w:pStyle w:val="Sinespaciado"/>
        <w:spacing w:line="480" w:lineRule="auto"/>
        <w:ind w:firstLine="0"/>
      </w:pPr>
    </w:p>
    <w:p w14:paraId="5D68F784" w14:textId="77777777" w:rsidR="00A15A86" w:rsidRDefault="00A15A86" w:rsidP="00A15A86">
      <w:pPr>
        <w:pStyle w:val="Sinespaciado"/>
        <w:spacing w:line="480" w:lineRule="auto"/>
        <w:ind w:firstLine="0"/>
      </w:pPr>
    </w:p>
    <w:p w14:paraId="62DFF5ED" w14:textId="257E0C99" w:rsidR="00A15A86" w:rsidRDefault="00A15A86" w:rsidP="00790A21">
      <w:pPr>
        <w:pStyle w:val="Ttulo2"/>
      </w:pPr>
      <w:bookmarkStart w:id="675" w:name="_Toc45116263"/>
      <w:r>
        <w:t>Prueba de integración</w:t>
      </w:r>
      <w:bookmarkEnd w:id="675"/>
    </w:p>
    <w:p w14:paraId="44EA7484" w14:textId="27AB1AC3" w:rsidR="00A15A86" w:rsidRDefault="00A15A86" w:rsidP="00A15A86">
      <w:pPr>
        <w:pStyle w:val="Sinespaciado"/>
        <w:spacing w:line="480" w:lineRule="auto"/>
        <w:rPr>
          <w:color w:val="FF0000"/>
          <w:lang w:eastAsia="es-CO"/>
        </w:rPr>
      </w:pPr>
      <w:r>
        <w:rPr>
          <w:lang w:eastAsia="es-CO"/>
        </w:rPr>
        <w:t>Para la prueba de integración, se usaron los componentes del apartado</w:t>
      </w:r>
      <w:r w:rsidR="004202B7">
        <w:rPr>
          <w:lang w:eastAsia="es-CO"/>
        </w:rPr>
        <w:t xml:space="preserve"> </w:t>
      </w:r>
      <w:r w:rsidR="004202B7">
        <w:rPr>
          <w:lang w:eastAsia="es-CO"/>
        </w:rPr>
        <w:fldChar w:fldCharType="begin"/>
      </w:r>
      <w:r w:rsidR="004202B7">
        <w:rPr>
          <w:lang w:eastAsia="es-CO"/>
        </w:rPr>
        <w:instrText xml:space="preserve"> REF _Ref44941124 \n \h </w:instrText>
      </w:r>
      <w:r w:rsidR="004202B7">
        <w:rPr>
          <w:lang w:eastAsia="es-CO"/>
        </w:rPr>
      </w:r>
      <w:r w:rsidR="004202B7">
        <w:rPr>
          <w:lang w:eastAsia="es-CO"/>
        </w:rPr>
        <w:fldChar w:fldCharType="separate"/>
      </w:r>
      <w:r w:rsidR="000C4D4A">
        <w:rPr>
          <w:lang w:eastAsia="es-CO"/>
        </w:rPr>
        <w:t>6.2.1</w:t>
      </w:r>
      <w:r w:rsidR="004202B7">
        <w:rPr>
          <w:lang w:eastAsia="es-CO"/>
        </w:rPr>
        <w:fldChar w:fldCharType="end"/>
      </w:r>
      <w:r w:rsidR="004202B7">
        <w:rPr>
          <w:lang w:eastAsia="es-CO"/>
        </w:rPr>
        <w:t xml:space="preserve"> </w:t>
      </w:r>
      <w:r>
        <w:rPr>
          <w:lang w:eastAsia="es-CO"/>
        </w:rPr>
        <w:t xml:space="preserve">Para ello, se creó un instrumento musical cada sensor activado genera el sonido de algún instrumento, </w:t>
      </w:r>
      <w:r w:rsidRPr="005B4509">
        <w:rPr>
          <w:lang w:eastAsia="es-CO"/>
        </w:rPr>
        <w:t>ver</w:t>
      </w:r>
      <w:r>
        <w:rPr>
          <w:lang w:eastAsia="es-CO"/>
        </w:rPr>
        <w:t xml:space="preserve"> </w:t>
      </w:r>
      <w:r w:rsidR="00760C7D">
        <w:rPr>
          <w:lang w:eastAsia="es-CO"/>
        </w:rPr>
        <w:fldChar w:fldCharType="begin"/>
      </w:r>
      <w:r w:rsidR="00760C7D">
        <w:rPr>
          <w:lang w:eastAsia="es-CO"/>
        </w:rPr>
        <w:instrText xml:space="preserve"> REF _Ref45113621 \h </w:instrText>
      </w:r>
      <w:r w:rsidR="00760C7D">
        <w:rPr>
          <w:lang w:eastAsia="es-CO"/>
        </w:rPr>
      </w:r>
      <w:r w:rsidR="00760C7D">
        <w:rPr>
          <w:lang w:eastAsia="es-CO"/>
        </w:rPr>
        <w:fldChar w:fldCharType="separate"/>
      </w:r>
      <w:r w:rsidR="000C4D4A">
        <w:t xml:space="preserve">Ilustración </w:t>
      </w:r>
      <w:r w:rsidR="000C4D4A">
        <w:rPr>
          <w:noProof/>
        </w:rPr>
        <w:t>52</w:t>
      </w:r>
      <w:r w:rsidR="00760C7D">
        <w:rPr>
          <w:lang w:eastAsia="es-CO"/>
        </w:rPr>
        <w:fldChar w:fldCharType="end"/>
      </w:r>
      <w:r w:rsidRPr="005B4509">
        <w:rPr>
          <w:lang w:eastAsia="es-CO"/>
        </w:rPr>
        <w:t xml:space="preserve">. </w:t>
      </w:r>
    </w:p>
    <w:p w14:paraId="7184C99C" w14:textId="14442535" w:rsidR="00A15A86" w:rsidRDefault="00790A21" w:rsidP="00A15A86">
      <w:pPr>
        <w:pStyle w:val="Sinespaciado"/>
        <w:spacing w:line="480" w:lineRule="auto"/>
        <w:rPr>
          <w:color w:val="FF0000"/>
          <w:lang w:eastAsia="es-CO"/>
        </w:rPr>
      </w:pPr>
      <w:r>
        <w:rPr>
          <w:noProof/>
          <w:lang w:val="en-US"/>
        </w:rPr>
        <mc:AlternateContent>
          <mc:Choice Requires="wps">
            <w:drawing>
              <wp:anchor distT="0" distB="0" distL="114300" distR="114300" simplePos="0" relativeHeight="251813888" behindDoc="0" locked="0" layoutInCell="1" allowOverlap="1" wp14:anchorId="1554319B" wp14:editId="1D513EA2">
                <wp:simplePos x="0" y="0"/>
                <wp:positionH relativeFrom="column">
                  <wp:posOffset>1296670</wp:posOffset>
                </wp:positionH>
                <wp:positionV relativeFrom="paragraph">
                  <wp:posOffset>2827655</wp:posOffset>
                </wp:positionV>
                <wp:extent cx="301942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313827" w14:textId="2197D7C8" w:rsidR="000C4D4A" w:rsidRPr="00583D47" w:rsidRDefault="000C4D4A" w:rsidP="00790A21">
                            <w:pPr>
                              <w:pStyle w:val="Descripcin"/>
                              <w:jc w:val="center"/>
                              <w:rPr>
                                <w:noProof/>
                                <w:sz w:val="24"/>
                              </w:rPr>
                            </w:pPr>
                            <w:bookmarkStart w:id="676" w:name="_Ref45113621"/>
                            <w:bookmarkStart w:id="677" w:name="_Toc45116318"/>
                            <w:r>
                              <w:t xml:space="preserve">Ilustración </w:t>
                            </w:r>
                            <w:fldSimple w:instr=" SEQ Ilustración \* ARABIC ">
                              <w:r>
                                <w:rPr>
                                  <w:noProof/>
                                </w:rPr>
                                <w:t>52</w:t>
                              </w:r>
                            </w:fldSimple>
                            <w:bookmarkEnd w:id="676"/>
                            <w:r>
                              <w:t xml:space="preserve"> Instrumento musical inventado</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4319B" id="Cuadro de texto 75" o:spid="_x0000_s1078" type="#_x0000_t202" style="position:absolute;left:0;text-align:left;margin-left:102.1pt;margin-top:222.65pt;width:237.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" stroked="f">
                <v:textbox style="mso-fit-shape-to-text:t" inset="0,0,0,0">
                  <w:txbxContent>
                    <w:p w14:paraId="6D313827" w14:textId="2197D7C8" w:rsidR="000C4D4A" w:rsidRPr="00583D47" w:rsidRDefault="000C4D4A" w:rsidP="00790A21">
                      <w:pPr>
                        <w:pStyle w:val="Descripcin"/>
                        <w:jc w:val="center"/>
                        <w:rPr>
                          <w:noProof/>
                          <w:sz w:val="24"/>
                        </w:rPr>
                      </w:pPr>
                      <w:bookmarkStart w:id="678" w:name="_Ref45113621"/>
                      <w:bookmarkStart w:id="679" w:name="_Toc45116318"/>
                      <w:r>
                        <w:t xml:space="preserve">Ilustración </w:t>
                      </w:r>
                      <w:fldSimple w:instr=" SEQ Ilustración \* ARABIC ">
                        <w:r>
                          <w:rPr>
                            <w:noProof/>
                          </w:rPr>
                          <w:t>52</w:t>
                        </w:r>
                      </w:fldSimple>
                      <w:bookmarkEnd w:id="678"/>
                      <w:r>
                        <w:t xml:space="preserve"> Instrumento musical inventado</w:t>
                      </w:r>
                      <w:bookmarkEnd w:id="679"/>
                    </w:p>
                  </w:txbxContent>
                </v:textbox>
              </v:shape>
            </w:pict>
          </mc:Fallback>
        </mc:AlternateContent>
      </w:r>
      <w:r w:rsidR="00A15A86">
        <w:rPr>
          <w:noProof/>
          <w:lang w:val="en-US"/>
        </w:rPr>
        <w:drawing>
          <wp:anchor distT="0" distB="0" distL="114300" distR="114300" simplePos="0" relativeHeight="251811840" behindDoc="0" locked="0" layoutInCell="1" allowOverlap="1" wp14:anchorId="79EFBEF8" wp14:editId="49E81E18">
            <wp:simplePos x="0" y="0"/>
            <wp:positionH relativeFrom="margin">
              <wp:align>center</wp:align>
            </wp:positionH>
            <wp:positionV relativeFrom="paragraph">
              <wp:posOffset>13970</wp:posOffset>
            </wp:positionV>
            <wp:extent cx="3019425" cy="2756866"/>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t="17158" b="31480"/>
                    <a:stretch/>
                  </pic:blipFill>
                  <pic:spPr bwMode="auto">
                    <a:xfrm>
                      <a:off x="0" y="0"/>
                      <a:ext cx="3019425" cy="2756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767D3" w14:textId="77777777" w:rsidR="00A15A86" w:rsidRDefault="00A15A86" w:rsidP="00A15A86">
      <w:pPr>
        <w:pStyle w:val="Sinespaciado"/>
        <w:spacing w:line="480" w:lineRule="auto"/>
        <w:rPr>
          <w:color w:val="FF0000"/>
          <w:lang w:eastAsia="es-CO"/>
        </w:rPr>
      </w:pPr>
    </w:p>
    <w:p w14:paraId="7E96D0C1" w14:textId="77777777" w:rsidR="00A15A86" w:rsidRDefault="00A15A86" w:rsidP="00A15A86">
      <w:pPr>
        <w:pStyle w:val="Sinespaciado"/>
        <w:spacing w:line="480" w:lineRule="auto"/>
        <w:rPr>
          <w:color w:val="FF0000"/>
          <w:lang w:eastAsia="es-CO"/>
        </w:rPr>
      </w:pPr>
    </w:p>
    <w:p w14:paraId="7AD38AC6" w14:textId="77777777" w:rsidR="00A15A86" w:rsidRDefault="00A15A86" w:rsidP="00A15A86">
      <w:pPr>
        <w:pStyle w:val="Sinespaciado"/>
        <w:spacing w:line="480" w:lineRule="auto"/>
        <w:rPr>
          <w:color w:val="FF0000"/>
          <w:lang w:eastAsia="es-CO"/>
        </w:rPr>
      </w:pPr>
    </w:p>
    <w:p w14:paraId="207FC824" w14:textId="77777777" w:rsidR="00A15A86" w:rsidRDefault="00A15A86" w:rsidP="00A15A86">
      <w:pPr>
        <w:pStyle w:val="Sinespaciado"/>
        <w:spacing w:line="480" w:lineRule="auto"/>
        <w:rPr>
          <w:color w:val="FF0000"/>
          <w:lang w:eastAsia="es-CO"/>
        </w:rPr>
      </w:pPr>
    </w:p>
    <w:p w14:paraId="612DCA71" w14:textId="77777777" w:rsidR="00A15A86" w:rsidRDefault="00A15A86" w:rsidP="00A15A86">
      <w:pPr>
        <w:pStyle w:val="Sinespaciado"/>
        <w:spacing w:line="480" w:lineRule="auto"/>
        <w:rPr>
          <w:color w:val="FF0000"/>
          <w:lang w:eastAsia="es-CO"/>
        </w:rPr>
      </w:pPr>
    </w:p>
    <w:p w14:paraId="34BC4830" w14:textId="77777777" w:rsidR="00A15A86" w:rsidRDefault="00A15A86" w:rsidP="00A15A86">
      <w:pPr>
        <w:pStyle w:val="Sinespaciado"/>
        <w:spacing w:line="480" w:lineRule="auto"/>
        <w:rPr>
          <w:color w:val="FF0000"/>
          <w:lang w:eastAsia="es-CO"/>
        </w:rPr>
      </w:pPr>
    </w:p>
    <w:p w14:paraId="362A2BEF" w14:textId="77777777" w:rsidR="00A15A86" w:rsidRDefault="00A15A86" w:rsidP="00A15A86">
      <w:pPr>
        <w:pStyle w:val="Sinespaciado"/>
        <w:spacing w:line="480" w:lineRule="auto"/>
        <w:rPr>
          <w:color w:val="FF0000"/>
          <w:lang w:eastAsia="es-CO"/>
        </w:rPr>
      </w:pPr>
    </w:p>
    <w:p w14:paraId="0AE44924" w14:textId="77777777" w:rsidR="00A15A86" w:rsidRDefault="00A15A86" w:rsidP="00A15A86">
      <w:pPr>
        <w:pStyle w:val="Sinespaciado"/>
        <w:spacing w:line="480" w:lineRule="auto"/>
        <w:rPr>
          <w:color w:val="FF0000"/>
          <w:lang w:eastAsia="es-CO"/>
        </w:rPr>
      </w:pPr>
    </w:p>
    <w:p w14:paraId="72D6B155" w14:textId="17BFDAEE" w:rsidR="00A15A86" w:rsidRDefault="00A15A86" w:rsidP="00A15A86">
      <w:pPr>
        <w:pStyle w:val="Sinespaciado"/>
        <w:spacing w:line="480" w:lineRule="auto"/>
        <w:rPr>
          <w:lang w:eastAsia="es-CO"/>
        </w:rPr>
      </w:pPr>
      <w:r>
        <w:rPr>
          <w:color w:val="000000" w:themeColor="text1"/>
          <w:lang w:eastAsia="es-CO"/>
        </w:rPr>
        <w:t xml:space="preserve">El programa generado por bloques y enviado a través de </w:t>
      </w:r>
      <w:proofErr w:type="spellStart"/>
      <w:r>
        <w:rPr>
          <w:color w:val="000000" w:themeColor="text1"/>
          <w:lang w:eastAsia="es-CO"/>
        </w:rPr>
        <w:t>WebSocket</w:t>
      </w:r>
      <w:proofErr w:type="spellEnd"/>
      <w:r>
        <w:rPr>
          <w:color w:val="000000" w:themeColor="text1"/>
          <w:lang w:eastAsia="es-CO"/>
        </w:rPr>
        <w:t xml:space="preserve"> </w:t>
      </w:r>
      <w:r w:rsidRPr="005B4509">
        <w:rPr>
          <w:lang w:eastAsia="es-CO"/>
        </w:rPr>
        <w:t xml:space="preserve">ver </w:t>
      </w:r>
      <w:r w:rsidR="00760C7D">
        <w:rPr>
          <w:lang w:eastAsia="es-CO"/>
        </w:rPr>
        <w:fldChar w:fldCharType="begin"/>
      </w:r>
      <w:r w:rsidR="00760C7D">
        <w:rPr>
          <w:lang w:eastAsia="es-CO"/>
        </w:rPr>
        <w:instrText xml:space="preserve"> REF _Ref45113640 \h </w:instrText>
      </w:r>
      <w:r w:rsidR="00760C7D">
        <w:rPr>
          <w:lang w:eastAsia="es-CO"/>
        </w:rPr>
      </w:r>
      <w:r w:rsidR="00760C7D">
        <w:rPr>
          <w:lang w:eastAsia="es-CO"/>
        </w:rPr>
        <w:fldChar w:fldCharType="separate"/>
      </w:r>
      <w:r w:rsidR="000C4D4A">
        <w:t xml:space="preserve">Ilustración </w:t>
      </w:r>
      <w:r w:rsidR="000C4D4A">
        <w:rPr>
          <w:noProof/>
        </w:rPr>
        <w:t>53</w:t>
      </w:r>
      <w:r w:rsidR="00760C7D">
        <w:rPr>
          <w:lang w:eastAsia="es-CO"/>
        </w:rPr>
        <w:fldChar w:fldCharType="end"/>
      </w:r>
      <w:r w:rsidRPr="005B4509">
        <w:rPr>
          <w:lang w:eastAsia="es-CO"/>
        </w:rPr>
        <w:t xml:space="preserve">. </w:t>
      </w:r>
    </w:p>
    <w:p w14:paraId="6F096E63" w14:textId="77777777" w:rsidR="00A15A86" w:rsidRDefault="00A15A86" w:rsidP="00A15A86">
      <w:pPr>
        <w:pStyle w:val="Sinespaciado"/>
        <w:spacing w:line="480" w:lineRule="auto"/>
        <w:rPr>
          <w:color w:val="FF0000"/>
          <w:lang w:eastAsia="es-CO"/>
        </w:rPr>
      </w:pPr>
    </w:p>
    <w:p w14:paraId="315E001E" w14:textId="30BBD8B7" w:rsidR="00A15A86" w:rsidRDefault="00790A21" w:rsidP="00A15A86">
      <w:pPr>
        <w:pStyle w:val="Sinespaciado"/>
        <w:spacing w:line="480" w:lineRule="auto"/>
        <w:rPr>
          <w:color w:val="FF0000"/>
          <w:lang w:eastAsia="es-CO"/>
        </w:rPr>
      </w:pPr>
      <w:r>
        <w:rPr>
          <w:noProof/>
          <w:lang w:val="en-US"/>
        </w:rPr>
        <mc:AlternateContent>
          <mc:Choice Requires="wps">
            <w:drawing>
              <wp:anchor distT="0" distB="0" distL="114300" distR="114300" simplePos="0" relativeHeight="251815936" behindDoc="0" locked="0" layoutInCell="1" allowOverlap="1" wp14:anchorId="3175A179" wp14:editId="0C63C895">
                <wp:simplePos x="0" y="0"/>
                <wp:positionH relativeFrom="column">
                  <wp:posOffset>-7620</wp:posOffset>
                </wp:positionH>
                <wp:positionV relativeFrom="paragraph">
                  <wp:posOffset>2919730</wp:posOffset>
                </wp:positionV>
                <wp:extent cx="561213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298ABB" w14:textId="56B242C4" w:rsidR="000C4D4A" w:rsidRPr="00CA7D55" w:rsidRDefault="000C4D4A" w:rsidP="00790A21">
                            <w:pPr>
                              <w:pStyle w:val="Descripcin"/>
                              <w:jc w:val="center"/>
                              <w:rPr>
                                <w:noProof/>
                                <w:sz w:val="24"/>
                              </w:rPr>
                            </w:pPr>
                            <w:bookmarkStart w:id="680" w:name="_Ref45113640"/>
                            <w:bookmarkStart w:id="681" w:name="_Toc45116319"/>
                            <w:r>
                              <w:t xml:space="preserve">Ilustración </w:t>
                            </w:r>
                            <w:fldSimple w:instr=" SEQ Ilustración \* ARABIC ">
                              <w:r>
                                <w:rPr>
                                  <w:noProof/>
                                </w:rPr>
                                <w:t>53</w:t>
                              </w:r>
                            </w:fldSimple>
                            <w:bookmarkEnd w:id="680"/>
                            <w:r>
                              <w:t xml:space="preserve"> Programación de instrumento musical</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A179" id="Cuadro de texto 76" o:spid="_x0000_s1079" type="#_x0000_t202" style="position:absolute;left:0;text-align:left;margin-left:-.6pt;margin-top:229.9pt;width:44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" stroked="f">
                <v:textbox style="mso-fit-shape-to-text:t" inset="0,0,0,0">
                  <w:txbxContent>
                    <w:p w14:paraId="0C298ABB" w14:textId="56B242C4" w:rsidR="000C4D4A" w:rsidRPr="00CA7D55" w:rsidRDefault="000C4D4A" w:rsidP="00790A21">
                      <w:pPr>
                        <w:pStyle w:val="Descripcin"/>
                        <w:jc w:val="center"/>
                        <w:rPr>
                          <w:noProof/>
                          <w:sz w:val="24"/>
                        </w:rPr>
                      </w:pPr>
                      <w:bookmarkStart w:id="682" w:name="_Ref45113640"/>
                      <w:bookmarkStart w:id="683" w:name="_Toc45116319"/>
                      <w:r>
                        <w:t xml:space="preserve">Ilustración </w:t>
                      </w:r>
                      <w:fldSimple w:instr=" SEQ Ilustración \* ARABIC ">
                        <w:r>
                          <w:rPr>
                            <w:noProof/>
                          </w:rPr>
                          <w:t>53</w:t>
                        </w:r>
                      </w:fldSimple>
                      <w:bookmarkEnd w:id="682"/>
                      <w:r>
                        <w:t xml:space="preserve"> Programación de instrumento musical</w:t>
                      </w:r>
                      <w:bookmarkEnd w:id="683"/>
                    </w:p>
                  </w:txbxContent>
                </v:textbox>
              </v:shape>
            </w:pict>
          </mc:Fallback>
        </mc:AlternateContent>
      </w:r>
      <w:r w:rsidR="00A15A86">
        <w:rPr>
          <w:noProof/>
          <w:lang w:val="en-US"/>
        </w:rPr>
        <w:drawing>
          <wp:anchor distT="0" distB="0" distL="114300" distR="114300" simplePos="0" relativeHeight="251810816" behindDoc="0" locked="0" layoutInCell="1" allowOverlap="1" wp14:anchorId="233356E3" wp14:editId="2756642B">
            <wp:simplePos x="0" y="0"/>
            <wp:positionH relativeFrom="margin">
              <wp:align>right</wp:align>
            </wp:positionH>
            <wp:positionV relativeFrom="paragraph">
              <wp:posOffset>5080</wp:posOffset>
            </wp:positionV>
            <wp:extent cx="5612130" cy="2857500"/>
            <wp:effectExtent l="0" t="0" r="762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4224" b="525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74AA6" w14:textId="77777777" w:rsidR="00A15A86" w:rsidRDefault="00A15A86" w:rsidP="00A15A86">
      <w:pPr>
        <w:pStyle w:val="Sinespaciado"/>
        <w:spacing w:line="480" w:lineRule="auto"/>
        <w:rPr>
          <w:color w:val="FF0000"/>
          <w:lang w:eastAsia="es-CO"/>
        </w:rPr>
      </w:pPr>
    </w:p>
    <w:p w14:paraId="2A37B4A6" w14:textId="77777777" w:rsidR="00A15A86" w:rsidRDefault="00A15A86" w:rsidP="00A15A86">
      <w:pPr>
        <w:pStyle w:val="Sinespaciado"/>
        <w:spacing w:line="480" w:lineRule="auto"/>
        <w:rPr>
          <w:color w:val="FF0000"/>
          <w:lang w:eastAsia="es-CO"/>
        </w:rPr>
      </w:pPr>
    </w:p>
    <w:p w14:paraId="3619FEF9" w14:textId="77777777" w:rsidR="00A15A86" w:rsidRDefault="00A15A86" w:rsidP="00A15A86">
      <w:pPr>
        <w:pStyle w:val="Sinespaciado"/>
        <w:spacing w:line="480" w:lineRule="auto"/>
        <w:rPr>
          <w:color w:val="FF0000"/>
          <w:lang w:eastAsia="es-CO"/>
        </w:rPr>
      </w:pPr>
    </w:p>
    <w:p w14:paraId="1E5778EA" w14:textId="77777777" w:rsidR="00A15A86" w:rsidRDefault="00A15A86" w:rsidP="00A15A86">
      <w:pPr>
        <w:pStyle w:val="Sinespaciado"/>
        <w:spacing w:line="480" w:lineRule="auto"/>
        <w:rPr>
          <w:color w:val="FF0000"/>
          <w:lang w:eastAsia="es-CO"/>
        </w:rPr>
      </w:pPr>
    </w:p>
    <w:p w14:paraId="1CC67669" w14:textId="77777777" w:rsidR="00A15A86" w:rsidRDefault="00A15A86" w:rsidP="00A15A86">
      <w:pPr>
        <w:pStyle w:val="Sinespaciado"/>
        <w:spacing w:line="480" w:lineRule="auto"/>
        <w:rPr>
          <w:color w:val="FF0000"/>
          <w:lang w:eastAsia="es-CO"/>
        </w:rPr>
      </w:pPr>
    </w:p>
    <w:p w14:paraId="04B965FA" w14:textId="77777777" w:rsidR="00A15A86" w:rsidRDefault="00A15A86" w:rsidP="00A15A86">
      <w:pPr>
        <w:pStyle w:val="Sinespaciado"/>
        <w:spacing w:line="480" w:lineRule="auto"/>
        <w:rPr>
          <w:color w:val="FF0000"/>
          <w:lang w:eastAsia="es-CO"/>
        </w:rPr>
      </w:pPr>
    </w:p>
    <w:p w14:paraId="5789D467" w14:textId="77777777" w:rsidR="00A15A86" w:rsidRDefault="00A15A86" w:rsidP="00A15A86">
      <w:pPr>
        <w:pStyle w:val="Sinespaciado"/>
        <w:spacing w:line="480" w:lineRule="auto"/>
        <w:rPr>
          <w:color w:val="FF0000"/>
          <w:lang w:eastAsia="es-CO"/>
        </w:rPr>
      </w:pPr>
    </w:p>
    <w:p w14:paraId="5DA6502D" w14:textId="384D88C2" w:rsidR="00A15A86" w:rsidRDefault="00A15A86" w:rsidP="00A15A86">
      <w:pPr>
        <w:pStyle w:val="Sinespaciado"/>
        <w:spacing w:line="480" w:lineRule="auto"/>
        <w:rPr>
          <w:color w:val="FF0000"/>
          <w:lang w:eastAsia="es-CO"/>
        </w:rPr>
      </w:pPr>
    </w:p>
    <w:p w14:paraId="11844ABA" w14:textId="77777777" w:rsidR="00A15A86" w:rsidRDefault="00A15A86" w:rsidP="00A15A86">
      <w:pPr>
        <w:pStyle w:val="Sinespaciado"/>
        <w:spacing w:line="480" w:lineRule="auto"/>
        <w:rPr>
          <w:color w:val="FF0000"/>
          <w:lang w:eastAsia="es-CO"/>
        </w:rPr>
      </w:pPr>
    </w:p>
    <w:p w14:paraId="7BAA8250" w14:textId="780F8307" w:rsidR="009016DB" w:rsidRDefault="00A15A86" w:rsidP="00A15A86">
      <w:pPr>
        <w:pStyle w:val="Sinespaciado"/>
        <w:spacing w:line="480" w:lineRule="auto"/>
      </w:pPr>
      <w:r>
        <w:rPr>
          <w:lang w:eastAsia="es-CO"/>
        </w:rPr>
        <w:t xml:space="preserve">Para ver el instrumento ver el video del enlace </w:t>
      </w:r>
      <w:hyperlink r:id="rId119" w:history="1">
        <w:r w:rsidRPr="00B5594B">
          <w:rPr>
            <w:rStyle w:val="Hipervnculo"/>
            <w:lang w:eastAsia="es-CO"/>
          </w:rPr>
          <w:t>https://youtu.be/-TZP49mcGTE</w:t>
        </w:r>
      </w:hyperlink>
    </w:p>
    <w:p w14:paraId="575640DB" w14:textId="275150D8" w:rsidR="009016DB" w:rsidRDefault="009016DB" w:rsidP="009016DB">
      <w:pPr>
        <w:spacing w:line="259" w:lineRule="auto"/>
        <w:ind w:left="0" w:firstLine="0"/>
      </w:pPr>
    </w:p>
    <w:p w14:paraId="267D01AE" w14:textId="24B642A2" w:rsidR="001010A2" w:rsidRDefault="001010A2" w:rsidP="009016DB">
      <w:pPr>
        <w:spacing w:line="259" w:lineRule="auto"/>
        <w:ind w:left="0" w:firstLine="0"/>
      </w:pPr>
    </w:p>
    <w:p w14:paraId="7F271332" w14:textId="191856E8" w:rsidR="001010A2" w:rsidRDefault="001010A2" w:rsidP="009016DB">
      <w:pPr>
        <w:spacing w:line="259" w:lineRule="auto"/>
        <w:ind w:left="0" w:firstLine="0"/>
      </w:pPr>
    </w:p>
    <w:p w14:paraId="55CAD1EE" w14:textId="60E47485" w:rsidR="001010A2" w:rsidRDefault="001010A2" w:rsidP="009016DB">
      <w:pPr>
        <w:spacing w:line="259" w:lineRule="auto"/>
        <w:ind w:left="0" w:firstLine="0"/>
      </w:pPr>
    </w:p>
    <w:p w14:paraId="37570316" w14:textId="201E24A2" w:rsidR="001010A2" w:rsidRDefault="001010A2" w:rsidP="009016DB">
      <w:pPr>
        <w:spacing w:line="259" w:lineRule="auto"/>
        <w:ind w:left="0" w:firstLine="0"/>
      </w:pPr>
    </w:p>
    <w:p w14:paraId="3F7012D3" w14:textId="498EF66D" w:rsidR="001010A2" w:rsidRDefault="001010A2" w:rsidP="009016DB">
      <w:pPr>
        <w:spacing w:line="259" w:lineRule="auto"/>
        <w:ind w:left="0" w:firstLine="0"/>
      </w:pPr>
    </w:p>
    <w:p w14:paraId="0C90A245" w14:textId="23ADEF69" w:rsidR="001010A2" w:rsidRDefault="001010A2" w:rsidP="009016DB">
      <w:pPr>
        <w:spacing w:line="259" w:lineRule="auto"/>
        <w:ind w:left="0" w:firstLine="0"/>
      </w:pPr>
    </w:p>
    <w:p w14:paraId="62C6476A" w14:textId="6BAE9728" w:rsidR="001010A2" w:rsidRDefault="001010A2" w:rsidP="009016DB">
      <w:pPr>
        <w:spacing w:line="259" w:lineRule="auto"/>
        <w:ind w:left="0" w:firstLine="0"/>
      </w:pPr>
    </w:p>
    <w:p w14:paraId="23E9B7B8" w14:textId="5D913353" w:rsidR="001010A2" w:rsidRDefault="001010A2" w:rsidP="009016DB">
      <w:pPr>
        <w:spacing w:line="259" w:lineRule="auto"/>
        <w:ind w:left="0" w:firstLine="0"/>
      </w:pPr>
    </w:p>
    <w:p w14:paraId="266AED77" w14:textId="6F24C0CD" w:rsidR="003C619A" w:rsidRDefault="003C619A" w:rsidP="009016DB">
      <w:pPr>
        <w:spacing w:line="259" w:lineRule="auto"/>
        <w:ind w:left="0" w:firstLine="0"/>
      </w:pPr>
    </w:p>
    <w:p w14:paraId="700558C1" w14:textId="77777777" w:rsidR="003C619A" w:rsidRDefault="003C619A" w:rsidP="009016DB">
      <w:pPr>
        <w:spacing w:line="259" w:lineRule="auto"/>
        <w:ind w:left="0" w:firstLine="0"/>
      </w:pPr>
    </w:p>
    <w:p w14:paraId="3C9762FE" w14:textId="16BD8A1C" w:rsidR="001010A2" w:rsidRDefault="001010A2" w:rsidP="009016DB">
      <w:pPr>
        <w:spacing w:line="259" w:lineRule="auto"/>
        <w:ind w:left="0" w:firstLine="0"/>
      </w:pPr>
    </w:p>
    <w:p w14:paraId="006813DD" w14:textId="77777777" w:rsidR="001010A2" w:rsidDel="007254CE" w:rsidRDefault="001010A2" w:rsidP="009016DB">
      <w:pPr>
        <w:pStyle w:val="Sinespaciado"/>
        <w:spacing w:line="480" w:lineRule="auto"/>
        <w:rPr>
          <w:del w:id="684" w:author="Diany Lorena Hincapie Melo" w:date="2020-07-08T12:29:00Z"/>
        </w:rPr>
      </w:pPr>
    </w:p>
    <w:p w14:paraId="2302ECE6" w14:textId="77777777" w:rsidR="009016DB" w:rsidDel="007254CE" w:rsidRDefault="009016DB">
      <w:pPr>
        <w:pStyle w:val="Sinespaciado"/>
        <w:spacing w:line="480" w:lineRule="auto"/>
        <w:ind w:firstLine="0"/>
        <w:rPr>
          <w:del w:id="685" w:author="Diany Lorena Hincapie Melo" w:date="2020-07-08T12:29:00Z"/>
        </w:rPr>
        <w:pPrChange w:id="686" w:author="Diany Lorena Hincapie Melo" w:date="2020-07-08T12:29:00Z">
          <w:pPr>
            <w:pStyle w:val="Sinespaciado"/>
            <w:spacing w:line="480" w:lineRule="auto"/>
          </w:pPr>
        </w:pPrChange>
      </w:pPr>
    </w:p>
    <w:p w14:paraId="4246F724" w14:textId="77777777" w:rsidR="009016DB" w:rsidDel="007254CE" w:rsidRDefault="009016DB" w:rsidP="009016DB">
      <w:pPr>
        <w:pStyle w:val="Sinespaciado"/>
        <w:spacing w:line="480" w:lineRule="auto"/>
        <w:rPr>
          <w:del w:id="687" w:author="Diany Lorena Hincapie Melo" w:date="2020-07-08T12:29:00Z"/>
        </w:rPr>
      </w:pPr>
    </w:p>
    <w:p w14:paraId="3783F3C6" w14:textId="77777777" w:rsidR="009016DB" w:rsidDel="007254CE" w:rsidRDefault="009016DB">
      <w:pPr>
        <w:pStyle w:val="Sinespaciado"/>
        <w:spacing w:line="480" w:lineRule="auto"/>
        <w:ind w:firstLine="0"/>
        <w:rPr>
          <w:del w:id="688" w:author="Diany Lorena Hincapie Melo" w:date="2020-07-08T12:30:00Z"/>
        </w:rPr>
        <w:pPrChange w:id="689" w:author="Diany Lorena Hincapie Melo" w:date="2020-07-08T12:29:00Z">
          <w:pPr>
            <w:pStyle w:val="Sinespaciado"/>
            <w:spacing w:line="480" w:lineRule="auto"/>
          </w:pPr>
        </w:pPrChange>
      </w:pPr>
    </w:p>
    <w:p w14:paraId="5C2BC8A5" w14:textId="77777777" w:rsidR="009016DB" w:rsidDel="007254CE" w:rsidRDefault="009016DB" w:rsidP="009016DB">
      <w:pPr>
        <w:pStyle w:val="Sinespaciado"/>
        <w:spacing w:line="480" w:lineRule="auto"/>
        <w:rPr>
          <w:del w:id="690" w:author="Diany Lorena Hincapie Melo" w:date="2020-07-08T12:29:00Z"/>
        </w:rPr>
      </w:pPr>
    </w:p>
    <w:p w14:paraId="16BD5A5B" w14:textId="77777777" w:rsidR="009016DB" w:rsidDel="007254CE" w:rsidRDefault="009016DB" w:rsidP="009016DB">
      <w:pPr>
        <w:pStyle w:val="Sinespaciado"/>
        <w:spacing w:line="480" w:lineRule="auto"/>
        <w:rPr>
          <w:del w:id="691" w:author="Diany Lorena Hincapie Melo" w:date="2020-07-08T12:29:00Z"/>
        </w:rPr>
      </w:pPr>
    </w:p>
    <w:p w14:paraId="7940048F" w14:textId="77777777" w:rsidR="009016DB" w:rsidRDefault="009016DB" w:rsidP="009016DB">
      <w:pPr>
        <w:spacing w:line="259" w:lineRule="auto"/>
        <w:ind w:left="0" w:firstLine="0"/>
      </w:pPr>
      <w:del w:id="692" w:author="Diany Lorena Hincapie Melo" w:date="2020-07-08T12:29:00Z">
        <w:r w:rsidDel="007254CE">
          <w:br w:type="page"/>
        </w:r>
      </w:del>
    </w:p>
    <w:p w14:paraId="799A2919" w14:textId="5D081DB6" w:rsidR="00EF14AE" w:rsidRPr="00EF14AE" w:rsidRDefault="009016DB" w:rsidP="00EF14AE">
      <w:pPr>
        <w:pStyle w:val="Ttulo1"/>
        <w:tabs>
          <w:tab w:val="left" w:pos="142"/>
        </w:tabs>
        <w:spacing w:line="480" w:lineRule="auto"/>
        <w:ind w:left="0"/>
        <w:jc w:val="center"/>
        <w:rPr>
          <w:rFonts w:cs="Times New Roman"/>
        </w:rPr>
      </w:pPr>
      <w:bookmarkStart w:id="693" w:name="_Toc45116264"/>
      <w:r>
        <w:rPr>
          <w:rFonts w:cs="Times New Roman"/>
        </w:rPr>
        <w:lastRenderedPageBreak/>
        <w:t>Análisis de resultados</w:t>
      </w:r>
      <w:bookmarkEnd w:id="693"/>
    </w:p>
    <w:p w14:paraId="06FE2C7D" w14:textId="77777777" w:rsidR="00EF14AE" w:rsidRDefault="00EF14AE" w:rsidP="009016DB">
      <w:pPr>
        <w:pStyle w:val="Sinespaciado"/>
        <w:spacing w:line="480" w:lineRule="auto"/>
        <w:rPr>
          <w:ins w:id="694" w:author="UECCI" w:date="2020-07-07T15:57:00Z"/>
          <w:lang w:eastAsia="es-CO"/>
        </w:rPr>
      </w:pPr>
    </w:p>
    <w:p w14:paraId="060B7950" w14:textId="54DB955E" w:rsidR="009016DB" w:rsidRDefault="009016DB" w:rsidP="009016DB">
      <w:pPr>
        <w:pStyle w:val="Sinespaciado"/>
        <w:spacing w:line="480" w:lineRule="auto"/>
        <w:rPr>
          <w:lang w:eastAsia="es-CO"/>
        </w:rPr>
      </w:pPr>
      <w:r>
        <w:rPr>
          <w:lang w:eastAsia="es-CO"/>
        </w:rPr>
        <w:t>Para lograr el objetivo planteado al inicio de esta tesis, se realizaron cada una de las anteriores actividades y se completaron logrando el objetivo, ya que la plataforma permite la programación a través de bloques, esto lo hace que sea visual y no verse involucrado en la labor de saber o tener conocimientos de un lenguaje de programación, además permite que el usuario pueda construir sus propios instrumentos musicales.</w:t>
      </w:r>
    </w:p>
    <w:p w14:paraId="0139B367" w14:textId="77777777" w:rsidR="009016DB" w:rsidRDefault="009016DB" w:rsidP="009016DB">
      <w:pPr>
        <w:pStyle w:val="Sinespaciado"/>
        <w:spacing w:line="480" w:lineRule="auto"/>
        <w:rPr>
          <w:lang w:eastAsia="es-CO"/>
        </w:rPr>
      </w:pPr>
      <w:r>
        <w:rPr>
          <w:lang w:eastAsia="es-CO"/>
        </w:rPr>
        <w:t xml:space="preserve">Entre los objetivos específicos se encuentra realizar un prototipo de hardware que permita probar la integración visual. Esta PCB tendría la conexión para los diferentes sensores y dispositivos que se conectarían con la tarjeta de desarrollo, pero debido a la pandemia del Covid19 y el lugar de residencia del autor de la tesis, no se pudo realizar esta parte, por esta razón se realizaron estas pruebas de integración en una </w:t>
      </w:r>
      <w:proofErr w:type="spellStart"/>
      <w:r>
        <w:rPr>
          <w:lang w:eastAsia="es-CO"/>
        </w:rPr>
        <w:t>protoboard</w:t>
      </w:r>
      <w:proofErr w:type="spellEnd"/>
      <w:r>
        <w:rPr>
          <w:lang w:eastAsia="es-CO"/>
        </w:rPr>
        <w:t xml:space="preserve"> como se evidencia en los resultados.</w:t>
      </w:r>
    </w:p>
    <w:p w14:paraId="1DA438E2" w14:textId="4831BDD0" w:rsidR="009016DB" w:rsidRDefault="009016DB" w:rsidP="009016DB">
      <w:pPr>
        <w:pStyle w:val="Sinespaciado"/>
        <w:spacing w:line="480" w:lineRule="auto"/>
        <w:rPr>
          <w:lang w:eastAsia="es-CO"/>
        </w:rPr>
      </w:pPr>
      <w:r>
        <w:rPr>
          <w:lang w:eastAsia="es-CO"/>
        </w:rPr>
        <w:t xml:space="preserve">Entre las plataformas de programación visual encontradas en el apartado </w:t>
      </w:r>
      <w:r>
        <w:rPr>
          <w:lang w:eastAsia="es-CO"/>
        </w:rPr>
        <w:fldChar w:fldCharType="begin"/>
      </w:r>
      <w:r>
        <w:rPr>
          <w:lang w:eastAsia="es-CO"/>
        </w:rPr>
        <w:instrText xml:space="preserve"> REF _Ref42439462 \r \h </w:instrText>
      </w:r>
      <w:r>
        <w:rPr>
          <w:lang w:eastAsia="es-CO"/>
        </w:rPr>
      </w:r>
      <w:r>
        <w:rPr>
          <w:lang w:eastAsia="es-CO"/>
        </w:rPr>
        <w:fldChar w:fldCharType="separate"/>
      </w:r>
      <w:r w:rsidR="000C4D4A">
        <w:rPr>
          <w:lang w:eastAsia="es-CO"/>
        </w:rPr>
        <w:t>5.3</w:t>
      </w:r>
      <w:r>
        <w:rPr>
          <w:lang w:eastAsia="es-CO"/>
        </w:rPr>
        <w:fldChar w:fldCharType="end"/>
      </w:r>
      <w:r>
        <w:rPr>
          <w:lang w:eastAsia="es-CO"/>
        </w:rPr>
        <w:t>, este proyecto de tesis se diferencia de la mayoría ya que permite la programación de una tarjeta de desarrollo, solo pareciéndose a la encontrada en el apartado</w:t>
      </w:r>
      <w:r w:rsidR="004202B7">
        <w:rPr>
          <w:lang w:eastAsia="es-CO"/>
        </w:rPr>
        <w:t xml:space="preserve"> </w:t>
      </w:r>
      <w:r w:rsidR="004202B7">
        <w:rPr>
          <w:lang w:eastAsia="es-CO"/>
        </w:rPr>
        <w:fldChar w:fldCharType="begin"/>
      </w:r>
      <w:r w:rsidR="004202B7">
        <w:rPr>
          <w:lang w:eastAsia="es-CO"/>
        </w:rPr>
        <w:instrText xml:space="preserve"> REF _Ref45115183 \w \h </w:instrText>
      </w:r>
      <w:r w:rsidR="004202B7">
        <w:rPr>
          <w:lang w:eastAsia="es-CO"/>
        </w:rPr>
      </w:r>
      <w:r w:rsidR="004202B7">
        <w:rPr>
          <w:lang w:eastAsia="es-CO"/>
        </w:rPr>
        <w:fldChar w:fldCharType="separate"/>
      </w:r>
      <w:r w:rsidR="000C4D4A">
        <w:rPr>
          <w:lang w:eastAsia="es-CO"/>
        </w:rPr>
        <w:t>5.3.2</w:t>
      </w:r>
      <w:r w:rsidR="004202B7">
        <w:rPr>
          <w:lang w:eastAsia="es-CO"/>
        </w:rPr>
        <w:fldChar w:fldCharType="end"/>
      </w:r>
      <w:r w:rsidR="004202B7">
        <w:rPr>
          <w:lang w:eastAsia="es-CO"/>
        </w:rPr>
        <w:t xml:space="preserve"> </w:t>
      </w:r>
      <w:r w:rsidR="004202B7">
        <w:rPr>
          <w:lang w:eastAsia="es-CO"/>
        </w:rPr>
        <w:fldChar w:fldCharType="begin"/>
      </w:r>
      <w:r w:rsidR="004202B7">
        <w:rPr>
          <w:lang w:eastAsia="es-CO"/>
        </w:rPr>
        <w:instrText xml:space="preserve"> REF _Ref45115192 \h </w:instrText>
      </w:r>
      <w:r w:rsidR="004202B7">
        <w:rPr>
          <w:lang w:eastAsia="es-CO"/>
        </w:rPr>
      </w:r>
      <w:r w:rsidR="004202B7">
        <w:rPr>
          <w:lang w:eastAsia="es-CO"/>
        </w:rPr>
        <w:fldChar w:fldCharType="separate"/>
      </w:r>
      <w:r w:rsidR="000C4D4A" w:rsidRPr="00FD0AA3">
        <w:t>Micro: bit</w:t>
      </w:r>
      <w:r w:rsidR="004202B7">
        <w:rPr>
          <w:lang w:eastAsia="es-CO"/>
        </w:rPr>
        <w:fldChar w:fldCharType="end"/>
      </w:r>
      <w:r>
        <w:rPr>
          <w:lang w:eastAsia="es-CO"/>
        </w:rPr>
        <w:t xml:space="preserve">, ya que esta se puede realizar casi lo mismo para la tarjeta </w:t>
      </w:r>
      <w:proofErr w:type="spellStart"/>
      <w:r>
        <w:rPr>
          <w:lang w:eastAsia="es-CO"/>
        </w:rPr>
        <w:t>MicroBit</w:t>
      </w:r>
      <w:proofErr w:type="spellEnd"/>
      <w:r>
        <w:rPr>
          <w:lang w:eastAsia="es-CO"/>
        </w:rPr>
        <w:t xml:space="preserve">, pero a diferencia de la anterior, esta presenta soporte para cualquier tarjeta que soporte </w:t>
      </w:r>
      <w:proofErr w:type="spellStart"/>
      <w:r>
        <w:rPr>
          <w:lang w:eastAsia="es-CO"/>
        </w:rPr>
        <w:t>MicroPython</w:t>
      </w:r>
      <w:proofErr w:type="spellEnd"/>
      <w:r>
        <w:rPr>
          <w:lang w:eastAsia="es-CO"/>
        </w:rPr>
        <w:t xml:space="preserve">, además pudiéndose conectar a la tarjeta a través de una conexión por </w:t>
      </w:r>
      <w:proofErr w:type="spellStart"/>
      <w:r>
        <w:rPr>
          <w:lang w:eastAsia="es-CO"/>
        </w:rPr>
        <w:t>WebSocket</w:t>
      </w:r>
      <w:proofErr w:type="spellEnd"/>
      <w:r>
        <w:rPr>
          <w:lang w:eastAsia="es-CO"/>
        </w:rPr>
        <w:t>.</w:t>
      </w:r>
    </w:p>
    <w:p w14:paraId="4026EE00" w14:textId="77777777" w:rsidR="009016DB" w:rsidRDefault="009016DB" w:rsidP="009016DB">
      <w:pPr>
        <w:pStyle w:val="Sinespaciado"/>
        <w:spacing w:line="480" w:lineRule="auto"/>
        <w:rPr>
          <w:lang w:eastAsia="es-CO"/>
        </w:rPr>
      </w:pPr>
      <w:r>
        <w:rPr>
          <w:lang w:eastAsia="es-CO"/>
        </w:rPr>
        <w:t xml:space="preserve">Aunque cualquier programa que se escriba en </w:t>
      </w:r>
      <w:proofErr w:type="spellStart"/>
      <w:r>
        <w:rPr>
          <w:lang w:eastAsia="es-CO"/>
        </w:rPr>
        <w:t>MicroPython</w:t>
      </w:r>
      <w:proofErr w:type="spellEnd"/>
      <w:r>
        <w:rPr>
          <w:lang w:eastAsia="es-CO"/>
        </w:rPr>
        <w:t xml:space="preserve"> puede ser corrido en gran variedad de tarjetas, este proyecto se realizó centrándose en la utilización de la tarjeta ESP32 y se debe tener en cuenta que las demás tarjetas no presentan la misma distribución de pines, componentes y funciones específicas de la tarjeta. Además, </w:t>
      </w:r>
      <w:proofErr w:type="spellStart"/>
      <w:r>
        <w:rPr>
          <w:lang w:eastAsia="es-CO"/>
        </w:rPr>
        <w:t>MicroPython</w:t>
      </w:r>
      <w:proofErr w:type="spellEnd"/>
      <w:r>
        <w:rPr>
          <w:lang w:eastAsia="es-CO"/>
        </w:rPr>
        <w:t xml:space="preserve"> es bastante parecido a Python, pero no contiene todas las funciones y librerías que Python puede tener.</w:t>
      </w:r>
    </w:p>
    <w:p w14:paraId="3085484F" w14:textId="77777777" w:rsidR="009016DB" w:rsidRDefault="009016DB" w:rsidP="009016DB">
      <w:pPr>
        <w:pStyle w:val="Sinespaciado"/>
        <w:spacing w:line="480" w:lineRule="auto"/>
        <w:rPr>
          <w:lang w:eastAsia="es-CO"/>
        </w:rPr>
      </w:pPr>
      <w:r>
        <w:rPr>
          <w:lang w:eastAsia="es-CO"/>
        </w:rPr>
        <w:lastRenderedPageBreak/>
        <w:t>Este proyecto de tesis presenta gran expectativa, ya que podría utilizarse para enseñar programación como en las escuelas y universidades, y en el caso de las universidades podría utilizarse tanto para adentrar a los aprendices en el mundo de la programación entre los primeros semestres y en el manejo de lenguajes de programación como lo es Python, como en el manejo de tarjetas de desarrollo.</w:t>
      </w:r>
    </w:p>
    <w:p w14:paraId="0433D9D1" w14:textId="77777777" w:rsidR="009016DB" w:rsidRPr="007A5647" w:rsidRDefault="009016DB" w:rsidP="009016DB">
      <w:pPr>
        <w:pStyle w:val="Sinespaciado"/>
        <w:spacing w:line="480" w:lineRule="auto"/>
        <w:rPr>
          <w:lang w:eastAsia="es-CO"/>
        </w:rPr>
      </w:pPr>
      <w:r>
        <w:rPr>
          <w:lang w:eastAsia="es-CO"/>
        </w:rPr>
        <w:t xml:space="preserve">Como recomendaciones para futuros proyectos que surjan a partir de este, se encuentran, poder agregar animaciones a la plataforma cuando se corra un programa realizado en la página. Poder generar sonidos utilizando I2S y lograr una mejoría en el mismo. Y expandir la plataforma agregando nuevos dispositivos y funciones. </w:t>
      </w:r>
    </w:p>
    <w:p w14:paraId="5437D59B" w14:textId="77777777" w:rsidR="009016DB" w:rsidRDefault="009016DB" w:rsidP="009016DB">
      <w:pPr>
        <w:pStyle w:val="Sinespaciado"/>
        <w:spacing w:line="480" w:lineRule="auto"/>
      </w:pPr>
    </w:p>
    <w:p w14:paraId="7D0A7B5D" w14:textId="77777777" w:rsidR="009016DB" w:rsidRDefault="009016DB" w:rsidP="009016DB">
      <w:pPr>
        <w:pStyle w:val="Sinespaciado"/>
        <w:spacing w:line="480" w:lineRule="auto"/>
      </w:pPr>
    </w:p>
    <w:p w14:paraId="162B99BF" w14:textId="77777777" w:rsidR="009016DB" w:rsidRDefault="009016DB" w:rsidP="009016DB">
      <w:pPr>
        <w:pStyle w:val="Sinespaciado"/>
        <w:spacing w:line="480" w:lineRule="auto"/>
      </w:pPr>
    </w:p>
    <w:p w14:paraId="21B5EAB6" w14:textId="77777777" w:rsidR="009016DB" w:rsidRDefault="009016DB" w:rsidP="009016DB">
      <w:pPr>
        <w:pStyle w:val="Sinespaciado"/>
        <w:spacing w:line="480" w:lineRule="auto"/>
      </w:pPr>
    </w:p>
    <w:p w14:paraId="5AFA160B" w14:textId="77777777" w:rsidR="009016DB" w:rsidRDefault="009016DB" w:rsidP="009016DB">
      <w:pPr>
        <w:pStyle w:val="Sinespaciado"/>
        <w:spacing w:line="480" w:lineRule="auto"/>
      </w:pPr>
    </w:p>
    <w:p w14:paraId="472C7A3D" w14:textId="77777777" w:rsidR="009016DB" w:rsidRDefault="009016DB" w:rsidP="009016DB">
      <w:pPr>
        <w:pStyle w:val="Sinespaciado"/>
        <w:spacing w:line="480" w:lineRule="auto"/>
      </w:pPr>
    </w:p>
    <w:p w14:paraId="105A52A0" w14:textId="77777777" w:rsidR="009016DB" w:rsidRDefault="009016DB" w:rsidP="009016DB">
      <w:pPr>
        <w:pStyle w:val="Sinespaciado"/>
        <w:spacing w:line="480" w:lineRule="auto"/>
      </w:pPr>
    </w:p>
    <w:p w14:paraId="74207D24" w14:textId="77777777" w:rsidR="009016DB" w:rsidRDefault="009016DB" w:rsidP="009016DB">
      <w:pPr>
        <w:pStyle w:val="Sinespaciado"/>
        <w:spacing w:line="480" w:lineRule="auto"/>
      </w:pPr>
    </w:p>
    <w:p w14:paraId="1D6DD70D" w14:textId="77777777" w:rsidR="009016DB" w:rsidRDefault="009016DB" w:rsidP="009016DB">
      <w:pPr>
        <w:pStyle w:val="Sinespaciado"/>
        <w:spacing w:line="480" w:lineRule="auto"/>
      </w:pPr>
    </w:p>
    <w:p w14:paraId="19DFC2B3" w14:textId="77777777" w:rsidR="009016DB" w:rsidRDefault="009016DB" w:rsidP="009016DB">
      <w:pPr>
        <w:pStyle w:val="Sinespaciado"/>
        <w:spacing w:line="480" w:lineRule="auto"/>
      </w:pPr>
    </w:p>
    <w:p w14:paraId="383D109D" w14:textId="77777777" w:rsidR="009016DB" w:rsidRDefault="009016DB" w:rsidP="009016DB">
      <w:pPr>
        <w:pStyle w:val="Sinespaciado"/>
        <w:spacing w:line="480" w:lineRule="auto"/>
      </w:pPr>
    </w:p>
    <w:p w14:paraId="19B32ABC" w14:textId="77777777" w:rsidR="009016DB" w:rsidRDefault="009016DB" w:rsidP="009016DB">
      <w:pPr>
        <w:pStyle w:val="Sinespaciado"/>
        <w:spacing w:line="480" w:lineRule="auto"/>
      </w:pPr>
    </w:p>
    <w:p w14:paraId="097B1DA8" w14:textId="77777777" w:rsidR="009016DB" w:rsidRDefault="009016DB" w:rsidP="009016DB">
      <w:pPr>
        <w:pStyle w:val="Sinespaciado"/>
        <w:spacing w:line="480" w:lineRule="auto"/>
      </w:pPr>
    </w:p>
    <w:p w14:paraId="532D61B7" w14:textId="77777777" w:rsidR="009016DB" w:rsidRPr="002D6FE6" w:rsidRDefault="009016DB" w:rsidP="009016DB">
      <w:pPr>
        <w:pStyle w:val="Sinespaciado"/>
        <w:spacing w:line="480" w:lineRule="auto"/>
      </w:pPr>
    </w:p>
    <w:p w14:paraId="0F0A7F5A" w14:textId="77777777" w:rsidR="009016DB" w:rsidRDefault="009016DB" w:rsidP="009016DB">
      <w:pPr>
        <w:pStyle w:val="Ttulo1"/>
        <w:tabs>
          <w:tab w:val="left" w:pos="142"/>
        </w:tabs>
        <w:spacing w:line="480" w:lineRule="auto"/>
        <w:ind w:left="0"/>
        <w:jc w:val="center"/>
        <w:rPr>
          <w:rFonts w:cs="Times New Roman"/>
        </w:rPr>
      </w:pPr>
      <w:bookmarkStart w:id="695" w:name="_Toc44878972"/>
      <w:bookmarkStart w:id="696" w:name="_Toc44879317"/>
      <w:bookmarkStart w:id="697" w:name="_Toc44878973"/>
      <w:bookmarkStart w:id="698" w:name="_Toc44879318"/>
      <w:bookmarkStart w:id="699" w:name="_Toc44878974"/>
      <w:bookmarkStart w:id="700" w:name="_Toc44879319"/>
      <w:bookmarkStart w:id="701" w:name="_Toc44878975"/>
      <w:bookmarkStart w:id="702" w:name="_Toc44879320"/>
      <w:bookmarkStart w:id="703" w:name="_Toc44878976"/>
      <w:bookmarkStart w:id="704" w:name="_Toc44879321"/>
      <w:bookmarkStart w:id="705" w:name="_Toc44878977"/>
      <w:bookmarkStart w:id="706" w:name="_Toc44879322"/>
      <w:bookmarkStart w:id="707" w:name="_Toc44878978"/>
      <w:bookmarkStart w:id="708" w:name="_Toc44879323"/>
      <w:bookmarkStart w:id="709" w:name="_Toc44878979"/>
      <w:bookmarkStart w:id="710" w:name="_Toc44879324"/>
      <w:bookmarkStart w:id="711" w:name="_Toc44878980"/>
      <w:bookmarkStart w:id="712" w:name="_Toc44879325"/>
      <w:bookmarkStart w:id="713" w:name="_Toc44878981"/>
      <w:bookmarkStart w:id="714" w:name="_Toc44879326"/>
      <w:bookmarkStart w:id="715" w:name="_Toc44878982"/>
      <w:bookmarkStart w:id="716" w:name="_Toc44879327"/>
      <w:bookmarkStart w:id="717" w:name="_Toc44878983"/>
      <w:bookmarkStart w:id="718" w:name="_Toc44879328"/>
      <w:bookmarkStart w:id="719" w:name="_Toc44878984"/>
      <w:bookmarkStart w:id="720" w:name="_Toc44879329"/>
      <w:bookmarkStart w:id="721" w:name="_Toc44878985"/>
      <w:bookmarkStart w:id="722" w:name="_Toc44879330"/>
      <w:bookmarkStart w:id="723" w:name="_Toc44878986"/>
      <w:bookmarkStart w:id="724" w:name="_Toc44879331"/>
      <w:bookmarkStart w:id="725" w:name="_Toc44878987"/>
      <w:bookmarkStart w:id="726" w:name="_Toc44879332"/>
      <w:bookmarkStart w:id="727" w:name="_Toc44878988"/>
      <w:bookmarkStart w:id="728" w:name="_Toc44879333"/>
      <w:bookmarkStart w:id="729" w:name="_Toc44878989"/>
      <w:bookmarkStart w:id="730" w:name="_Toc44879334"/>
      <w:bookmarkStart w:id="731" w:name="_Toc44878990"/>
      <w:bookmarkStart w:id="732" w:name="_Toc44879335"/>
      <w:bookmarkStart w:id="733" w:name="_Toc44878991"/>
      <w:bookmarkStart w:id="734" w:name="_Toc44879336"/>
      <w:bookmarkStart w:id="735" w:name="_Toc44878992"/>
      <w:bookmarkStart w:id="736" w:name="_Toc44879337"/>
      <w:bookmarkStart w:id="737" w:name="_Toc44878993"/>
      <w:bookmarkStart w:id="738" w:name="_Toc44879338"/>
      <w:bookmarkStart w:id="739" w:name="_Toc44878994"/>
      <w:bookmarkStart w:id="740" w:name="_Toc44879339"/>
      <w:bookmarkStart w:id="741" w:name="_Toc44878995"/>
      <w:bookmarkStart w:id="742" w:name="_Toc44879340"/>
      <w:bookmarkStart w:id="743" w:name="_Toc44878996"/>
      <w:bookmarkStart w:id="744" w:name="_Toc44879341"/>
      <w:bookmarkStart w:id="745" w:name="_Toc44878997"/>
      <w:bookmarkStart w:id="746" w:name="_Toc44879342"/>
      <w:bookmarkStart w:id="747" w:name="_Toc44878998"/>
      <w:bookmarkStart w:id="748" w:name="_Toc44879343"/>
      <w:bookmarkStart w:id="749" w:name="_Toc44878999"/>
      <w:bookmarkStart w:id="750" w:name="_Toc44879344"/>
      <w:bookmarkStart w:id="751" w:name="_Toc44879000"/>
      <w:bookmarkStart w:id="752" w:name="_Toc44879345"/>
      <w:bookmarkStart w:id="753" w:name="_Toc44879001"/>
      <w:bookmarkStart w:id="754" w:name="_Toc44879346"/>
      <w:bookmarkStart w:id="755" w:name="_Toc44879002"/>
      <w:bookmarkStart w:id="756" w:name="_Toc44879347"/>
      <w:bookmarkStart w:id="757" w:name="_Toc44879003"/>
      <w:bookmarkStart w:id="758" w:name="_Toc44879348"/>
      <w:bookmarkStart w:id="759" w:name="_Toc44879004"/>
      <w:bookmarkStart w:id="760" w:name="_Toc44879349"/>
      <w:bookmarkStart w:id="761" w:name="_Toc44879005"/>
      <w:bookmarkStart w:id="762" w:name="_Toc44879350"/>
      <w:bookmarkStart w:id="763" w:name="_Toc44879006"/>
      <w:bookmarkStart w:id="764" w:name="_Toc44879351"/>
      <w:bookmarkStart w:id="765" w:name="_Toc44879007"/>
      <w:bookmarkStart w:id="766" w:name="_Toc44879352"/>
      <w:bookmarkStart w:id="767" w:name="_Toc44879008"/>
      <w:bookmarkStart w:id="768" w:name="_Toc44879353"/>
      <w:bookmarkStart w:id="769" w:name="_Toc44879009"/>
      <w:bookmarkStart w:id="770" w:name="_Toc44879354"/>
      <w:bookmarkStart w:id="771" w:name="_Toc44879010"/>
      <w:bookmarkStart w:id="772" w:name="_Toc44879355"/>
      <w:bookmarkStart w:id="773" w:name="_Toc44879011"/>
      <w:bookmarkStart w:id="774" w:name="_Toc44879356"/>
      <w:bookmarkStart w:id="775" w:name="_Toc44879012"/>
      <w:bookmarkStart w:id="776" w:name="_Toc44879357"/>
      <w:bookmarkStart w:id="777" w:name="_Toc44879013"/>
      <w:bookmarkStart w:id="778" w:name="_Toc44879358"/>
      <w:bookmarkStart w:id="779" w:name="_Toc44879014"/>
      <w:bookmarkStart w:id="780" w:name="_Toc44879359"/>
      <w:bookmarkStart w:id="781" w:name="_Toc44879015"/>
      <w:bookmarkStart w:id="782" w:name="_Toc44879360"/>
      <w:bookmarkStart w:id="783" w:name="_Toc44879016"/>
      <w:bookmarkStart w:id="784" w:name="_Toc44879361"/>
      <w:bookmarkStart w:id="785" w:name="_Toc44879017"/>
      <w:bookmarkStart w:id="786" w:name="_Toc44879362"/>
      <w:bookmarkStart w:id="787" w:name="_Toc44879018"/>
      <w:bookmarkStart w:id="788" w:name="_Toc44879363"/>
      <w:bookmarkStart w:id="789" w:name="_Toc44879019"/>
      <w:bookmarkStart w:id="790" w:name="_Toc44879364"/>
      <w:bookmarkStart w:id="791" w:name="_Toc44879020"/>
      <w:bookmarkStart w:id="792" w:name="_Toc44879365"/>
      <w:bookmarkStart w:id="793" w:name="_Toc44879021"/>
      <w:bookmarkStart w:id="794" w:name="_Toc44879366"/>
      <w:bookmarkStart w:id="795" w:name="_Toc44879022"/>
      <w:bookmarkStart w:id="796" w:name="_Toc44879367"/>
      <w:bookmarkStart w:id="797" w:name="_Toc44879023"/>
      <w:bookmarkStart w:id="798" w:name="_Toc44879368"/>
      <w:bookmarkStart w:id="799" w:name="_Toc44879024"/>
      <w:bookmarkStart w:id="800" w:name="_Toc44879369"/>
      <w:bookmarkStart w:id="801" w:name="_Toc44879025"/>
      <w:bookmarkStart w:id="802" w:name="_Toc44879370"/>
      <w:bookmarkStart w:id="803" w:name="_Toc44879026"/>
      <w:bookmarkStart w:id="804" w:name="_Toc44879371"/>
      <w:bookmarkStart w:id="805" w:name="_Toc44879027"/>
      <w:bookmarkStart w:id="806" w:name="_Toc44879372"/>
      <w:bookmarkStart w:id="807" w:name="_Toc44879028"/>
      <w:bookmarkStart w:id="808" w:name="_Toc44879373"/>
      <w:bookmarkStart w:id="809" w:name="_Toc44879029"/>
      <w:bookmarkStart w:id="810" w:name="_Toc44879374"/>
      <w:bookmarkStart w:id="811" w:name="_Toc44879030"/>
      <w:bookmarkStart w:id="812" w:name="_Toc44879375"/>
      <w:bookmarkStart w:id="813" w:name="_Toc44879031"/>
      <w:bookmarkStart w:id="814" w:name="_Toc44879376"/>
      <w:bookmarkStart w:id="815" w:name="_Toc44879032"/>
      <w:bookmarkStart w:id="816" w:name="_Toc44879377"/>
      <w:bookmarkStart w:id="817" w:name="_Toc44879033"/>
      <w:bookmarkStart w:id="818" w:name="_Toc44879378"/>
      <w:bookmarkStart w:id="819" w:name="_Toc44879034"/>
      <w:bookmarkStart w:id="820" w:name="_Toc44879379"/>
      <w:bookmarkStart w:id="821" w:name="_Toc44879035"/>
      <w:bookmarkStart w:id="822" w:name="_Toc44879380"/>
      <w:bookmarkStart w:id="823" w:name="_Toc44879036"/>
      <w:bookmarkStart w:id="824" w:name="_Toc44879381"/>
      <w:bookmarkStart w:id="825" w:name="_Toc44879037"/>
      <w:bookmarkStart w:id="826" w:name="_Toc44879382"/>
      <w:bookmarkStart w:id="827" w:name="_Toc44879038"/>
      <w:bookmarkStart w:id="828" w:name="_Toc44879383"/>
      <w:bookmarkStart w:id="829" w:name="_Toc44879039"/>
      <w:bookmarkStart w:id="830" w:name="_Toc44879384"/>
      <w:bookmarkStart w:id="831" w:name="_Toc44879040"/>
      <w:bookmarkStart w:id="832" w:name="_Toc44879385"/>
      <w:bookmarkStart w:id="833" w:name="_Toc44879041"/>
      <w:bookmarkStart w:id="834" w:name="_Toc44879386"/>
      <w:bookmarkStart w:id="835" w:name="_Toc44879042"/>
      <w:bookmarkStart w:id="836" w:name="_Toc44879387"/>
      <w:bookmarkStart w:id="837" w:name="_Toc44879043"/>
      <w:bookmarkStart w:id="838" w:name="_Toc44879388"/>
      <w:bookmarkStart w:id="839" w:name="_Toc44879044"/>
      <w:bookmarkStart w:id="840" w:name="_Toc44879389"/>
      <w:bookmarkStart w:id="841" w:name="_Toc44879045"/>
      <w:bookmarkStart w:id="842" w:name="_Toc44879390"/>
      <w:bookmarkStart w:id="843" w:name="_Toc44879046"/>
      <w:bookmarkStart w:id="844" w:name="_Toc44879391"/>
      <w:bookmarkStart w:id="845" w:name="_Toc44879047"/>
      <w:bookmarkStart w:id="846" w:name="_Toc44879392"/>
      <w:bookmarkStart w:id="847" w:name="_Toc44879048"/>
      <w:bookmarkStart w:id="848" w:name="_Toc44879393"/>
      <w:bookmarkStart w:id="849" w:name="_Toc44879049"/>
      <w:bookmarkStart w:id="850" w:name="_Toc44879394"/>
      <w:bookmarkStart w:id="851" w:name="_Toc44879050"/>
      <w:bookmarkStart w:id="852" w:name="_Toc44879395"/>
      <w:bookmarkStart w:id="853" w:name="_Toc44879051"/>
      <w:bookmarkStart w:id="854" w:name="_Toc44879396"/>
      <w:bookmarkStart w:id="855" w:name="_Toc44879052"/>
      <w:bookmarkStart w:id="856" w:name="_Toc44879397"/>
      <w:bookmarkStart w:id="857" w:name="_Toc44879053"/>
      <w:bookmarkStart w:id="858" w:name="_Toc44879398"/>
      <w:bookmarkStart w:id="859" w:name="_Toc44879054"/>
      <w:bookmarkStart w:id="860" w:name="_Toc44879399"/>
      <w:bookmarkStart w:id="861" w:name="_Toc44879055"/>
      <w:bookmarkStart w:id="862" w:name="_Toc44879400"/>
      <w:bookmarkStart w:id="863" w:name="_Toc44879056"/>
      <w:bookmarkStart w:id="864" w:name="_Toc44879401"/>
      <w:bookmarkStart w:id="865" w:name="_Toc44879057"/>
      <w:bookmarkStart w:id="866" w:name="_Toc44879402"/>
      <w:bookmarkStart w:id="867" w:name="_Toc44879058"/>
      <w:bookmarkStart w:id="868" w:name="_Toc44879403"/>
      <w:bookmarkStart w:id="869" w:name="_Toc44879059"/>
      <w:bookmarkStart w:id="870" w:name="_Toc44879404"/>
      <w:bookmarkStart w:id="871" w:name="_Toc44879060"/>
      <w:bookmarkStart w:id="872" w:name="_Toc44879405"/>
      <w:bookmarkStart w:id="873" w:name="_Toc44879061"/>
      <w:bookmarkStart w:id="874" w:name="_Toc44879406"/>
      <w:bookmarkStart w:id="875" w:name="_Toc44879062"/>
      <w:bookmarkStart w:id="876" w:name="_Toc44879407"/>
      <w:bookmarkStart w:id="877" w:name="_Toc44879063"/>
      <w:bookmarkStart w:id="878" w:name="_Toc44879408"/>
      <w:bookmarkStart w:id="879" w:name="_Toc44879064"/>
      <w:bookmarkStart w:id="880" w:name="_Toc44879409"/>
      <w:bookmarkStart w:id="881" w:name="_Toc44879065"/>
      <w:bookmarkStart w:id="882" w:name="_Toc44879410"/>
      <w:bookmarkStart w:id="883" w:name="_Toc44879066"/>
      <w:bookmarkStart w:id="884" w:name="_Toc44879411"/>
      <w:bookmarkStart w:id="885" w:name="_Toc44879067"/>
      <w:bookmarkStart w:id="886" w:name="_Toc44879412"/>
      <w:bookmarkStart w:id="887" w:name="_Toc44879068"/>
      <w:bookmarkStart w:id="888" w:name="_Toc44879413"/>
      <w:bookmarkStart w:id="889" w:name="_Toc44879069"/>
      <w:bookmarkStart w:id="890" w:name="_Toc44879414"/>
      <w:bookmarkStart w:id="891" w:name="_Toc44879070"/>
      <w:bookmarkStart w:id="892" w:name="_Toc44879415"/>
      <w:bookmarkStart w:id="893" w:name="_Toc44879071"/>
      <w:bookmarkStart w:id="894" w:name="_Toc44879416"/>
      <w:bookmarkStart w:id="895" w:name="_Toc44879072"/>
      <w:bookmarkStart w:id="896" w:name="_Toc44879417"/>
      <w:bookmarkStart w:id="897" w:name="_Toc44879073"/>
      <w:bookmarkStart w:id="898" w:name="_Toc44879418"/>
      <w:bookmarkStart w:id="899" w:name="_Toc44879074"/>
      <w:bookmarkStart w:id="900" w:name="_Toc44879419"/>
      <w:bookmarkStart w:id="901" w:name="_Toc44879075"/>
      <w:bookmarkStart w:id="902" w:name="_Toc44879420"/>
      <w:bookmarkStart w:id="903" w:name="_Toc44879076"/>
      <w:bookmarkStart w:id="904" w:name="_Toc44879421"/>
      <w:bookmarkStart w:id="905" w:name="_Toc44879077"/>
      <w:bookmarkStart w:id="906" w:name="_Toc44879422"/>
      <w:bookmarkStart w:id="907" w:name="_Toc44879078"/>
      <w:bookmarkStart w:id="908" w:name="_Toc44879423"/>
      <w:bookmarkStart w:id="909" w:name="_Toc44879079"/>
      <w:bookmarkStart w:id="910" w:name="_Toc44879424"/>
      <w:bookmarkStart w:id="911" w:name="_Toc44879080"/>
      <w:bookmarkStart w:id="912" w:name="_Toc44879425"/>
      <w:bookmarkStart w:id="913" w:name="_Toc44879081"/>
      <w:bookmarkStart w:id="914" w:name="_Toc44879426"/>
      <w:bookmarkStart w:id="915" w:name="_Toc44879082"/>
      <w:bookmarkStart w:id="916" w:name="_Toc44879427"/>
      <w:bookmarkStart w:id="917" w:name="_Toc44879083"/>
      <w:bookmarkStart w:id="918" w:name="_Toc44879428"/>
      <w:bookmarkStart w:id="919" w:name="_Toc44879084"/>
      <w:bookmarkStart w:id="920" w:name="_Toc44879429"/>
      <w:bookmarkStart w:id="921" w:name="_Toc44879085"/>
      <w:bookmarkStart w:id="922" w:name="_Toc44879430"/>
      <w:bookmarkStart w:id="923" w:name="_Toc44879086"/>
      <w:bookmarkStart w:id="924" w:name="_Toc44879431"/>
      <w:bookmarkStart w:id="925" w:name="_Toc44879087"/>
      <w:bookmarkStart w:id="926" w:name="_Toc44879432"/>
      <w:bookmarkStart w:id="927" w:name="_Toc44879088"/>
      <w:bookmarkStart w:id="928" w:name="_Toc44879433"/>
      <w:bookmarkStart w:id="929" w:name="_Toc44879089"/>
      <w:bookmarkStart w:id="930" w:name="_Toc44879434"/>
      <w:bookmarkStart w:id="931" w:name="_Toc44879090"/>
      <w:bookmarkStart w:id="932" w:name="_Toc44879435"/>
      <w:bookmarkStart w:id="933" w:name="_Toc44879091"/>
      <w:bookmarkStart w:id="934" w:name="_Toc44879436"/>
      <w:bookmarkStart w:id="935" w:name="_Toc44879092"/>
      <w:bookmarkStart w:id="936" w:name="_Toc44879437"/>
      <w:bookmarkStart w:id="937" w:name="_Toc44879093"/>
      <w:bookmarkStart w:id="938" w:name="_Toc44879438"/>
      <w:bookmarkStart w:id="939" w:name="_Toc44879094"/>
      <w:bookmarkStart w:id="940" w:name="_Toc44879439"/>
      <w:bookmarkStart w:id="941" w:name="_Toc44879095"/>
      <w:bookmarkStart w:id="942" w:name="_Toc44879440"/>
      <w:bookmarkStart w:id="943" w:name="_Toc44879096"/>
      <w:bookmarkStart w:id="944" w:name="_Toc44879441"/>
      <w:bookmarkStart w:id="945" w:name="_Toc44879097"/>
      <w:bookmarkStart w:id="946" w:name="_Toc44879442"/>
      <w:bookmarkStart w:id="947" w:name="_Toc44879098"/>
      <w:bookmarkStart w:id="948" w:name="_Toc44879443"/>
      <w:bookmarkStart w:id="949" w:name="_Toc44879099"/>
      <w:bookmarkStart w:id="950" w:name="_Toc44879444"/>
      <w:bookmarkStart w:id="951" w:name="_Toc44879100"/>
      <w:bookmarkStart w:id="952" w:name="_Toc44879445"/>
      <w:bookmarkStart w:id="953" w:name="_Toc44879101"/>
      <w:bookmarkStart w:id="954" w:name="_Toc44879446"/>
      <w:bookmarkStart w:id="955" w:name="_Toc44879102"/>
      <w:bookmarkStart w:id="956" w:name="_Toc44879447"/>
      <w:bookmarkStart w:id="957" w:name="_Toc44879103"/>
      <w:bookmarkStart w:id="958" w:name="_Toc44879448"/>
      <w:bookmarkStart w:id="959" w:name="_Toc44879104"/>
      <w:bookmarkStart w:id="960" w:name="_Toc44879449"/>
      <w:bookmarkStart w:id="961" w:name="_Toc44879105"/>
      <w:bookmarkStart w:id="962" w:name="_Toc44879450"/>
      <w:bookmarkStart w:id="963" w:name="_Toc44879106"/>
      <w:bookmarkStart w:id="964" w:name="_Toc44879451"/>
      <w:bookmarkStart w:id="965" w:name="_Toc44879107"/>
      <w:bookmarkStart w:id="966" w:name="_Toc44879452"/>
      <w:bookmarkStart w:id="967" w:name="_Toc44879108"/>
      <w:bookmarkStart w:id="968" w:name="_Toc44879453"/>
      <w:bookmarkStart w:id="969" w:name="_Toc44879109"/>
      <w:bookmarkStart w:id="970" w:name="_Toc44879454"/>
      <w:bookmarkStart w:id="971" w:name="_Toc44879110"/>
      <w:bookmarkStart w:id="972" w:name="_Toc44879455"/>
      <w:bookmarkStart w:id="973" w:name="_Toc44879111"/>
      <w:bookmarkStart w:id="974" w:name="_Toc44879456"/>
      <w:bookmarkStart w:id="975" w:name="_Toc44879112"/>
      <w:bookmarkStart w:id="976" w:name="_Toc44879457"/>
      <w:bookmarkStart w:id="977" w:name="_Toc44879113"/>
      <w:bookmarkStart w:id="978" w:name="_Toc44879458"/>
      <w:bookmarkStart w:id="979" w:name="_Toc44879114"/>
      <w:bookmarkStart w:id="980" w:name="_Toc44879459"/>
      <w:bookmarkStart w:id="981" w:name="_Toc44879115"/>
      <w:bookmarkStart w:id="982" w:name="_Toc44879460"/>
      <w:bookmarkStart w:id="983" w:name="_Toc44879116"/>
      <w:bookmarkStart w:id="984" w:name="_Toc44879461"/>
      <w:bookmarkStart w:id="985" w:name="_Toc44879117"/>
      <w:bookmarkStart w:id="986" w:name="_Toc44879462"/>
      <w:bookmarkStart w:id="987" w:name="_Toc44879118"/>
      <w:bookmarkStart w:id="988" w:name="_Toc44879463"/>
      <w:bookmarkStart w:id="989" w:name="_Toc44879119"/>
      <w:bookmarkStart w:id="990" w:name="_Toc44879464"/>
      <w:bookmarkStart w:id="991" w:name="_Toc44879120"/>
      <w:bookmarkStart w:id="992" w:name="_Toc44879465"/>
      <w:bookmarkStart w:id="993" w:name="_Toc44879121"/>
      <w:bookmarkStart w:id="994" w:name="_Toc44879466"/>
      <w:bookmarkStart w:id="995" w:name="_Toc44879122"/>
      <w:bookmarkStart w:id="996" w:name="_Toc44879467"/>
      <w:bookmarkStart w:id="997" w:name="_Toc44879123"/>
      <w:bookmarkStart w:id="998" w:name="_Toc44879468"/>
      <w:bookmarkStart w:id="999" w:name="_Toc44879124"/>
      <w:bookmarkStart w:id="1000" w:name="_Toc44879469"/>
      <w:bookmarkStart w:id="1001" w:name="_Toc44879125"/>
      <w:bookmarkStart w:id="1002" w:name="_Toc44879470"/>
      <w:bookmarkStart w:id="1003" w:name="_Toc44879126"/>
      <w:bookmarkStart w:id="1004" w:name="_Toc44879471"/>
      <w:bookmarkStart w:id="1005" w:name="_Toc44879127"/>
      <w:bookmarkStart w:id="1006" w:name="_Toc44879472"/>
      <w:bookmarkStart w:id="1007" w:name="_Toc44879128"/>
      <w:bookmarkStart w:id="1008" w:name="_Toc44879473"/>
      <w:bookmarkStart w:id="1009" w:name="_Toc44879129"/>
      <w:bookmarkStart w:id="1010" w:name="_Toc44879474"/>
      <w:bookmarkStart w:id="1011" w:name="_Toc44879130"/>
      <w:bookmarkStart w:id="1012" w:name="_Toc44879475"/>
      <w:bookmarkStart w:id="1013" w:name="_Toc44879131"/>
      <w:bookmarkStart w:id="1014" w:name="_Toc44879476"/>
      <w:bookmarkStart w:id="1015" w:name="_Toc44879132"/>
      <w:bookmarkStart w:id="1016" w:name="_Toc44879477"/>
      <w:bookmarkStart w:id="1017" w:name="_Toc44879133"/>
      <w:bookmarkStart w:id="1018" w:name="_Toc44879478"/>
      <w:bookmarkStart w:id="1019" w:name="_Toc44879134"/>
      <w:bookmarkStart w:id="1020" w:name="_Toc44879479"/>
      <w:bookmarkStart w:id="1021" w:name="_Toc44879135"/>
      <w:bookmarkStart w:id="1022" w:name="_Toc44879480"/>
      <w:bookmarkStart w:id="1023" w:name="_Toc44879136"/>
      <w:bookmarkStart w:id="1024" w:name="_Toc44879481"/>
      <w:bookmarkStart w:id="1025" w:name="_Toc44879137"/>
      <w:bookmarkStart w:id="1026" w:name="_Toc44879482"/>
      <w:bookmarkStart w:id="1027" w:name="_Toc44879138"/>
      <w:bookmarkStart w:id="1028" w:name="_Toc44879483"/>
      <w:bookmarkStart w:id="1029" w:name="_Toc44879139"/>
      <w:bookmarkStart w:id="1030" w:name="_Toc44879484"/>
      <w:bookmarkStart w:id="1031" w:name="_Toc44879140"/>
      <w:bookmarkStart w:id="1032" w:name="_Toc44879485"/>
      <w:bookmarkStart w:id="1033" w:name="_Toc44879141"/>
      <w:bookmarkStart w:id="1034" w:name="_Toc44879486"/>
      <w:bookmarkStart w:id="1035" w:name="_Toc44879142"/>
      <w:bookmarkStart w:id="1036" w:name="_Toc44879487"/>
      <w:bookmarkStart w:id="1037" w:name="_Toc44879143"/>
      <w:bookmarkStart w:id="1038" w:name="_Toc44879488"/>
      <w:bookmarkStart w:id="1039" w:name="_Toc44879144"/>
      <w:bookmarkStart w:id="1040" w:name="_Toc44879489"/>
      <w:bookmarkStart w:id="1041" w:name="_Toc44879145"/>
      <w:bookmarkStart w:id="1042" w:name="_Toc44879490"/>
      <w:bookmarkStart w:id="1043" w:name="_Toc44879146"/>
      <w:bookmarkStart w:id="1044" w:name="_Toc44879491"/>
      <w:bookmarkStart w:id="1045" w:name="_Toc44879147"/>
      <w:bookmarkStart w:id="1046" w:name="_Toc44879492"/>
      <w:bookmarkStart w:id="1047" w:name="_Toc44879148"/>
      <w:bookmarkStart w:id="1048" w:name="_Toc44879493"/>
      <w:bookmarkStart w:id="1049" w:name="_Toc44879149"/>
      <w:bookmarkStart w:id="1050" w:name="_Toc44879494"/>
      <w:bookmarkStart w:id="1051" w:name="_Toc44879150"/>
      <w:bookmarkStart w:id="1052" w:name="_Toc44879495"/>
      <w:bookmarkStart w:id="1053" w:name="_Toc44879151"/>
      <w:bookmarkStart w:id="1054" w:name="_Toc44879496"/>
      <w:bookmarkStart w:id="1055" w:name="_Toc44879152"/>
      <w:bookmarkStart w:id="1056" w:name="_Toc44879497"/>
      <w:bookmarkStart w:id="1057" w:name="_Toc44879153"/>
      <w:bookmarkStart w:id="1058" w:name="_Toc44879498"/>
      <w:bookmarkStart w:id="1059" w:name="_Toc44879154"/>
      <w:bookmarkStart w:id="1060" w:name="_Toc44879499"/>
      <w:bookmarkStart w:id="1061" w:name="_Toc44879155"/>
      <w:bookmarkStart w:id="1062" w:name="_Toc44879500"/>
      <w:bookmarkStart w:id="1063" w:name="_Toc44879156"/>
      <w:bookmarkStart w:id="1064" w:name="_Toc44879501"/>
      <w:bookmarkStart w:id="1065" w:name="_Toc44879157"/>
      <w:bookmarkStart w:id="1066" w:name="_Toc44879502"/>
      <w:bookmarkStart w:id="1067" w:name="_Toc44879158"/>
      <w:bookmarkStart w:id="1068" w:name="_Toc44879503"/>
      <w:bookmarkStart w:id="1069" w:name="_Toc44879159"/>
      <w:bookmarkStart w:id="1070" w:name="_Toc44879504"/>
      <w:bookmarkStart w:id="1071" w:name="_Toc44879160"/>
      <w:bookmarkStart w:id="1072" w:name="_Toc44879505"/>
      <w:bookmarkStart w:id="1073" w:name="_Toc44879161"/>
      <w:bookmarkStart w:id="1074" w:name="_Toc44879506"/>
      <w:bookmarkStart w:id="1075" w:name="_Toc44879162"/>
      <w:bookmarkStart w:id="1076" w:name="_Toc44879507"/>
      <w:bookmarkStart w:id="1077" w:name="_Toc44879163"/>
      <w:bookmarkStart w:id="1078" w:name="_Toc44879508"/>
      <w:bookmarkStart w:id="1079" w:name="_Toc44879164"/>
      <w:bookmarkStart w:id="1080" w:name="_Toc44879509"/>
      <w:bookmarkStart w:id="1081" w:name="_Toc44879165"/>
      <w:bookmarkStart w:id="1082" w:name="_Toc44879510"/>
      <w:bookmarkStart w:id="1083" w:name="_Toc44879166"/>
      <w:bookmarkStart w:id="1084" w:name="_Toc44879511"/>
      <w:bookmarkStart w:id="1085" w:name="_Toc44879167"/>
      <w:bookmarkStart w:id="1086" w:name="_Toc44879512"/>
      <w:bookmarkStart w:id="1087" w:name="_Toc44879168"/>
      <w:bookmarkStart w:id="1088" w:name="_Toc44879513"/>
      <w:bookmarkStart w:id="1089" w:name="_Toc44879169"/>
      <w:bookmarkStart w:id="1090" w:name="_Toc44879514"/>
      <w:bookmarkStart w:id="1091" w:name="_Toc44879170"/>
      <w:bookmarkStart w:id="1092" w:name="_Toc44879515"/>
      <w:bookmarkStart w:id="1093" w:name="_Toc44879171"/>
      <w:bookmarkStart w:id="1094" w:name="_Toc44879516"/>
      <w:bookmarkStart w:id="1095" w:name="_Toc44879172"/>
      <w:bookmarkStart w:id="1096" w:name="_Toc44879517"/>
      <w:bookmarkStart w:id="1097" w:name="_Toc44879173"/>
      <w:bookmarkStart w:id="1098" w:name="_Toc44879518"/>
      <w:bookmarkStart w:id="1099" w:name="_Toc44879174"/>
      <w:bookmarkStart w:id="1100" w:name="_Toc44879519"/>
      <w:bookmarkStart w:id="1101" w:name="_Toc44879175"/>
      <w:bookmarkStart w:id="1102" w:name="_Toc44879520"/>
      <w:bookmarkStart w:id="1103" w:name="_Toc44879176"/>
      <w:bookmarkStart w:id="1104" w:name="_Toc44879521"/>
      <w:bookmarkStart w:id="1105" w:name="_Toc44879177"/>
      <w:bookmarkStart w:id="1106" w:name="_Toc44879522"/>
      <w:bookmarkStart w:id="1107" w:name="_Toc44879178"/>
      <w:bookmarkStart w:id="1108" w:name="_Toc44879523"/>
      <w:bookmarkStart w:id="1109" w:name="_Toc44879179"/>
      <w:bookmarkStart w:id="1110" w:name="_Toc44879524"/>
      <w:bookmarkStart w:id="1111" w:name="_Toc44879180"/>
      <w:bookmarkStart w:id="1112" w:name="_Toc44879525"/>
      <w:bookmarkStart w:id="1113" w:name="_Toc44879181"/>
      <w:bookmarkStart w:id="1114" w:name="_Toc44879526"/>
      <w:bookmarkStart w:id="1115" w:name="_Toc44879182"/>
      <w:bookmarkStart w:id="1116" w:name="_Toc44879527"/>
      <w:bookmarkStart w:id="1117" w:name="_Toc44879183"/>
      <w:bookmarkStart w:id="1118" w:name="_Toc44879528"/>
      <w:bookmarkStart w:id="1119" w:name="_Toc44879184"/>
      <w:bookmarkStart w:id="1120" w:name="_Toc44879529"/>
      <w:bookmarkStart w:id="1121" w:name="_Toc44879185"/>
      <w:bookmarkStart w:id="1122" w:name="_Toc44879530"/>
      <w:bookmarkStart w:id="1123" w:name="_Toc44879186"/>
      <w:bookmarkStart w:id="1124" w:name="_Toc44879531"/>
      <w:bookmarkStart w:id="1125" w:name="_Toc44879187"/>
      <w:bookmarkStart w:id="1126" w:name="_Toc44879532"/>
      <w:bookmarkStart w:id="1127" w:name="_Toc44879188"/>
      <w:bookmarkStart w:id="1128" w:name="_Toc44879533"/>
      <w:bookmarkStart w:id="1129" w:name="_Toc44879189"/>
      <w:bookmarkStart w:id="1130" w:name="_Toc44879534"/>
      <w:bookmarkStart w:id="1131" w:name="_Toc44879190"/>
      <w:bookmarkStart w:id="1132" w:name="_Toc44879535"/>
      <w:bookmarkStart w:id="1133" w:name="_Toc44879191"/>
      <w:bookmarkStart w:id="1134" w:name="_Toc44879536"/>
      <w:bookmarkStart w:id="1135" w:name="_Toc44879192"/>
      <w:bookmarkStart w:id="1136" w:name="_Toc44879537"/>
      <w:bookmarkStart w:id="1137" w:name="_Toc44879193"/>
      <w:bookmarkStart w:id="1138" w:name="_Toc44879538"/>
      <w:bookmarkStart w:id="1139" w:name="_Toc44879194"/>
      <w:bookmarkStart w:id="1140" w:name="_Toc44879539"/>
      <w:bookmarkStart w:id="1141" w:name="_Toc44879195"/>
      <w:bookmarkStart w:id="1142" w:name="_Toc44879540"/>
      <w:bookmarkStart w:id="1143" w:name="_Toc44879196"/>
      <w:bookmarkStart w:id="1144" w:name="_Toc44879541"/>
      <w:bookmarkStart w:id="1145" w:name="_Toc44879197"/>
      <w:bookmarkStart w:id="1146" w:name="_Toc44879542"/>
      <w:bookmarkStart w:id="1147" w:name="_Toc44879198"/>
      <w:bookmarkStart w:id="1148" w:name="_Toc44879543"/>
      <w:bookmarkStart w:id="1149" w:name="_Toc44879199"/>
      <w:bookmarkStart w:id="1150" w:name="_Toc44879544"/>
      <w:bookmarkStart w:id="1151" w:name="_Toc44879200"/>
      <w:bookmarkStart w:id="1152" w:name="_Toc44879545"/>
      <w:bookmarkStart w:id="1153" w:name="_Toc44879201"/>
      <w:bookmarkStart w:id="1154" w:name="_Toc44879546"/>
      <w:bookmarkStart w:id="1155" w:name="_Toc44879202"/>
      <w:bookmarkStart w:id="1156" w:name="_Toc44879547"/>
      <w:bookmarkStart w:id="1157" w:name="_Toc44879203"/>
      <w:bookmarkStart w:id="1158" w:name="_Toc44879548"/>
      <w:bookmarkStart w:id="1159" w:name="_Toc44879204"/>
      <w:bookmarkStart w:id="1160" w:name="_Toc44879549"/>
      <w:bookmarkStart w:id="1161" w:name="_Toc44879205"/>
      <w:bookmarkStart w:id="1162" w:name="_Toc44879550"/>
      <w:bookmarkStart w:id="1163" w:name="_Toc44879206"/>
      <w:bookmarkStart w:id="1164" w:name="_Toc44879551"/>
      <w:bookmarkStart w:id="1165" w:name="_Toc44879207"/>
      <w:bookmarkStart w:id="1166" w:name="_Toc44879552"/>
      <w:bookmarkStart w:id="1167" w:name="_Toc44879208"/>
      <w:bookmarkStart w:id="1168" w:name="_Toc44879553"/>
      <w:bookmarkStart w:id="1169" w:name="_Toc44879209"/>
      <w:bookmarkStart w:id="1170" w:name="_Toc44879554"/>
      <w:bookmarkStart w:id="1171" w:name="_Toc44879210"/>
      <w:bookmarkStart w:id="1172" w:name="_Toc44879555"/>
      <w:bookmarkStart w:id="1173" w:name="_Toc44879211"/>
      <w:bookmarkStart w:id="1174" w:name="_Toc44879556"/>
      <w:bookmarkStart w:id="1175" w:name="_Toc44879212"/>
      <w:bookmarkStart w:id="1176" w:name="_Toc44879557"/>
      <w:bookmarkStart w:id="1177" w:name="_Toc44879213"/>
      <w:bookmarkStart w:id="1178" w:name="_Toc44879558"/>
      <w:bookmarkStart w:id="1179" w:name="_Toc44879214"/>
      <w:bookmarkStart w:id="1180" w:name="_Toc44879559"/>
      <w:bookmarkStart w:id="1181" w:name="_Toc44879215"/>
      <w:bookmarkStart w:id="1182" w:name="_Toc44879560"/>
      <w:bookmarkStart w:id="1183" w:name="_Toc44879216"/>
      <w:bookmarkStart w:id="1184" w:name="_Toc44879561"/>
      <w:bookmarkStart w:id="1185" w:name="_Toc44879217"/>
      <w:bookmarkStart w:id="1186" w:name="_Toc44879562"/>
      <w:bookmarkStart w:id="1187" w:name="_Toc44879218"/>
      <w:bookmarkStart w:id="1188" w:name="_Toc44879563"/>
      <w:bookmarkStart w:id="1189" w:name="_Toc44879219"/>
      <w:bookmarkStart w:id="1190" w:name="_Toc44879564"/>
      <w:bookmarkStart w:id="1191" w:name="_Toc44879220"/>
      <w:bookmarkStart w:id="1192" w:name="_Toc44879565"/>
      <w:bookmarkStart w:id="1193" w:name="_Toc44879221"/>
      <w:bookmarkStart w:id="1194" w:name="_Toc44879566"/>
      <w:bookmarkStart w:id="1195" w:name="_Toc44879222"/>
      <w:bookmarkStart w:id="1196" w:name="_Toc44879567"/>
      <w:bookmarkStart w:id="1197" w:name="_Toc44879223"/>
      <w:bookmarkStart w:id="1198" w:name="_Toc44879568"/>
      <w:bookmarkStart w:id="1199" w:name="_Toc44879224"/>
      <w:bookmarkStart w:id="1200" w:name="_Toc44879569"/>
      <w:bookmarkStart w:id="1201" w:name="_Toc44879225"/>
      <w:bookmarkStart w:id="1202" w:name="_Toc44879570"/>
      <w:bookmarkStart w:id="1203" w:name="_Toc44879226"/>
      <w:bookmarkStart w:id="1204" w:name="_Toc44879571"/>
      <w:bookmarkStart w:id="1205" w:name="_Toc44879227"/>
      <w:bookmarkStart w:id="1206" w:name="_Toc44879572"/>
      <w:bookmarkStart w:id="1207" w:name="_Toc44879228"/>
      <w:bookmarkStart w:id="1208" w:name="_Toc44879573"/>
      <w:bookmarkStart w:id="1209" w:name="_Toc44879229"/>
      <w:bookmarkStart w:id="1210" w:name="_Toc44879574"/>
      <w:bookmarkStart w:id="1211" w:name="_Toc44879230"/>
      <w:bookmarkStart w:id="1212" w:name="_Toc44879575"/>
      <w:bookmarkStart w:id="1213" w:name="_Toc44879231"/>
      <w:bookmarkStart w:id="1214" w:name="_Toc44879576"/>
      <w:bookmarkStart w:id="1215" w:name="_Toc44879232"/>
      <w:bookmarkStart w:id="1216" w:name="_Toc44879577"/>
      <w:bookmarkStart w:id="1217" w:name="_Toc44879233"/>
      <w:bookmarkStart w:id="1218" w:name="_Toc44879578"/>
      <w:bookmarkStart w:id="1219" w:name="_Toc44879234"/>
      <w:bookmarkStart w:id="1220" w:name="_Toc44879579"/>
      <w:bookmarkStart w:id="1221" w:name="_Toc44879235"/>
      <w:bookmarkStart w:id="1222" w:name="_Toc44879580"/>
      <w:bookmarkStart w:id="1223" w:name="_Toc44879236"/>
      <w:bookmarkStart w:id="1224" w:name="_Toc44879581"/>
      <w:bookmarkStart w:id="1225" w:name="_Toc44879237"/>
      <w:bookmarkStart w:id="1226" w:name="_Toc44879582"/>
      <w:bookmarkStart w:id="1227" w:name="_Toc44879238"/>
      <w:bookmarkStart w:id="1228" w:name="_Toc44879583"/>
      <w:bookmarkStart w:id="1229" w:name="_Toc44879239"/>
      <w:bookmarkStart w:id="1230" w:name="_Toc44879584"/>
      <w:bookmarkStart w:id="1231" w:name="_Toc44879240"/>
      <w:bookmarkStart w:id="1232" w:name="_Toc44879585"/>
      <w:bookmarkStart w:id="1233" w:name="_Toc44879241"/>
      <w:bookmarkStart w:id="1234" w:name="_Toc44879586"/>
      <w:bookmarkStart w:id="1235" w:name="_Toc44879242"/>
      <w:bookmarkStart w:id="1236" w:name="_Toc44879587"/>
      <w:bookmarkStart w:id="1237" w:name="_Toc44879243"/>
      <w:bookmarkStart w:id="1238" w:name="_Toc44879588"/>
      <w:bookmarkStart w:id="1239" w:name="_Toc44879244"/>
      <w:bookmarkStart w:id="1240" w:name="_Toc44879589"/>
      <w:bookmarkStart w:id="1241" w:name="_Toc44879245"/>
      <w:bookmarkStart w:id="1242" w:name="_Toc44879590"/>
      <w:bookmarkStart w:id="1243" w:name="_Toc44879246"/>
      <w:bookmarkStart w:id="1244" w:name="_Toc44879591"/>
      <w:bookmarkStart w:id="1245" w:name="_Toc44879247"/>
      <w:bookmarkStart w:id="1246" w:name="_Toc44879592"/>
      <w:bookmarkStart w:id="1247" w:name="_Toc44879248"/>
      <w:bookmarkStart w:id="1248" w:name="_Toc44879593"/>
      <w:bookmarkStart w:id="1249" w:name="_Toc45116265"/>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r>
        <w:rPr>
          <w:rFonts w:cs="Times New Roman"/>
        </w:rPr>
        <w:lastRenderedPageBreak/>
        <w:t>C</w:t>
      </w:r>
      <w:r w:rsidR="00557A0F">
        <w:rPr>
          <w:rFonts w:cs="Times New Roman"/>
        </w:rPr>
        <w:t>onclusiones</w:t>
      </w:r>
      <w:bookmarkEnd w:id="1249"/>
    </w:p>
    <w:p w14:paraId="20C45951" w14:textId="77777777" w:rsidR="009016DB" w:rsidRPr="000A0A65" w:rsidRDefault="009016DB" w:rsidP="009016DB"/>
    <w:p w14:paraId="0E5B9821" w14:textId="25B1940C" w:rsidR="00446142" w:rsidRDefault="003D658E" w:rsidP="00B042CD">
      <w:pPr>
        <w:pStyle w:val="Sinespaciado"/>
        <w:spacing w:line="480" w:lineRule="auto"/>
      </w:pPr>
      <w:r>
        <w:t>Este capítulo presenta las conclusiones del trabajo</w:t>
      </w:r>
      <w:r w:rsidR="00062202">
        <w:t>.</w:t>
      </w:r>
      <w:r>
        <w:t xml:space="preserve"> Por </w:t>
      </w:r>
      <w:r w:rsidR="000615DE">
        <w:t>tanto,</w:t>
      </w:r>
      <w:r>
        <w:t xml:space="preserve"> </w:t>
      </w:r>
      <w:r w:rsidR="00B042CD">
        <w:t>se concluye que,</w:t>
      </w:r>
      <w:r w:rsidR="000615DE">
        <w:t xml:space="preserve"> el uso del </w:t>
      </w:r>
      <w:proofErr w:type="spellStart"/>
      <w:r w:rsidR="000615DE">
        <w:t>buzzer</w:t>
      </w:r>
      <w:proofErr w:type="spellEnd"/>
      <w:r w:rsidR="000615DE">
        <w:t xml:space="preserve"> permite una gran gama de tonos musicales, pero por la morfología </w:t>
      </w:r>
      <w:r w:rsidR="00446142">
        <w:t>de este</w:t>
      </w:r>
      <w:r w:rsidR="000615DE">
        <w:t xml:space="preserve">, no dejará de sonar como un </w:t>
      </w:r>
      <w:proofErr w:type="spellStart"/>
      <w:r w:rsidR="000615DE">
        <w:t>buzzer</w:t>
      </w:r>
      <w:proofErr w:type="spellEnd"/>
      <w:r w:rsidR="000615DE">
        <w:t xml:space="preserve">. Respecto a los sensores utilizados para la creación de instrumentos musicales (MPU6050, HC-SR04 y Touch) se genera una nueva </w:t>
      </w:r>
      <w:r w:rsidR="00446142">
        <w:t xml:space="preserve">perspectiva ya que aun instrumento musical que genere ciertos sonidos tocando objetos no convencionales en la musical (como una </w:t>
      </w:r>
      <w:r w:rsidR="008E2BB9">
        <w:t>fruta</w:t>
      </w:r>
      <w:r w:rsidR="00446142">
        <w:t>), de su inclinación o la distancia que se tenga de un objeto</w:t>
      </w:r>
      <w:r w:rsidR="000615DE">
        <w:t>.</w:t>
      </w:r>
    </w:p>
    <w:p w14:paraId="67F39751" w14:textId="14BB142D" w:rsidR="00DD5543" w:rsidRDefault="00446142" w:rsidP="00B042CD">
      <w:pPr>
        <w:pStyle w:val="Sinespaciado"/>
        <w:spacing w:line="480" w:lineRule="auto"/>
      </w:pPr>
      <w:r>
        <w:t>T</w:t>
      </w:r>
      <w:r w:rsidR="003D658E">
        <w:t xml:space="preserve">rabajar con bloques </w:t>
      </w:r>
      <w:r w:rsidR="00DD5543">
        <w:t xml:space="preserve">para concebir código ayuda a la comprensión </w:t>
      </w:r>
      <w:r>
        <w:t>de este</w:t>
      </w:r>
      <w:r w:rsidR="00DD5543">
        <w:t xml:space="preserve">, esto como experiencia propia, ya que a través de su desarrollo y las pruebas </w:t>
      </w:r>
      <w:r>
        <w:t>realizadas</w:t>
      </w:r>
      <w:r w:rsidR="00DD5543">
        <w:t xml:space="preserve"> se notó que su estructuración facilita </w:t>
      </w:r>
      <w:r>
        <w:t>la</w:t>
      </w:r>
      <w:r w:rsidR="00DD5543">
        <w:t xml:space="preserve"> lectura</w:t>
      </w:r>
      <w:r>
        <w:t xml:space="preserve"> de este</w:t>
      </w:r>
      <w:r w:rsidR="00DD5543">
        <w:t xml:space="preserve"> y</w:t>
      </w:r>
      <w:r w:rsidR="00B042CD">
        <w:t xml:space="preserve"> f</w:t>
      </w:r>
      <w:r w:rsidR="00E646CC">
        <w:t>rente a la programación convencional,</w:t>
      </w:r>
      <w:r w:rsidR="00DD5543">
        <w:t xml:space="preserve"> resulta más amigable ver formas y colores que simple texto</w:t>
      </w:r>
      <w:r>
        <w:t>.</w:t>
      </w:r>
      <w:r w:rsidR="00DD5543">
        <w:t xml:space="preserve"> </w:t>
      </w:r>
      <w:r>
        <w:t>A</w:t>
      </w:r>
      <w:r w:rsidR="00DD5543">
        <w:t>demás,</w:t>
      </w:r>
      <w:r w:rsidR="00E646CC">
        <w:t xml:space="preserve"> </w:t>
      </w:r>
      <w:r w:rsidR="00EA0237">
        <w:t xml:space="preserve">realizar código sin tener que pensar en la sintaxis resultaría en la gran ventaja </w:t>
      </w:r>
      <w:r w:rsidR="003D658E">
        <w:t>de</w:t>
      </w:r>
      <w:r w:rsidR="00EA0237">
        <w:t xml:space="preserve"> centrarse en el problema a resolver, </w:t>
      </w:r>
      <w:r w:rsidR="00DD5543">
        <w:t>evidenciando</w:t>
      </w:r>
      <w:r w:rsidR="00EA0237">
        <w:t xml:space="preserve"> un ahorro de tiempo al programar ya que solo se están arrastrando bloques</w:t>
      </w:r>
      <w:r w:rsidR="00DD5543">
        <w:t xml:space="preserve"> que tienen consigo un código predefinido</w:t>
      </w:r>
      <w:r w:rsidR="00EA0237">
        <w:t>.</w:t>
      </w:r>
    </w:p>
    <w:p w14:paraId="0EBE1999" w14:textId="6EDAA7A0" w:rsidR="00E646CC" w:rsidRDefault="00DD5543" w:rsidP="00062202">
      <w:pPr>
        <w:pStyle w:val="Sinespaciado"/>
        <w:spacing w:line="480" w:lineRule="auto"/>
      </w:pPr>
      <w:r>
        <w:t>Implementar este tipo de programación con la tarjeta de desarrollo ESP32 abre la puerta a la curiosidad, ya que de igual forma como se utilizó la tarjeta para la creación de instrumentos musicales se pueden desarrollar múltiples dispositivos</w:t>
      </w:r>
      <w:r w:rsidR="00062202">
        <w:t>.</w:t>
      </w:r>
      <w:r>
        <w:t xml:space="preserve"> </w:t>
      </w:r>
      <w:r w:rsidR="00B042CD">
        <w:t>Est</w:t>
      </w:r>
      <w:r w:rsidR="00062202">
        <w:t>o</w:t>
      </w:r>
      <w:r w:rsidR="0054293B">
        <w:t xml:space="preserve"> da pie a la continuación</w:t>
      </w:r>
      <w:r w:rsidR="00B042CD">
        <w:t>, ya que hay elementos que pueden ser mejorados</w:t>
      </w:r>
      <w:r w:rsidR="00062202">
        <w:t>.</w:t>
      </w:r>
    </w:p>
    <w:p w14:paraId="4CBAF7B6" w14:textId="7727862E" w:rsidR="009016DB" w:rsidRPr="009363F3" w:rsidRDefault="00B042CD" w:rsidP="00062202">
      <w:pPr>
        <w:pStyle w:val="Sinespaciado"/>
        <w:spacing w:line="480" w:lineRule="auto"/>
      </w:pPr>
      <w:r>
        <w:t>Al terminar el presente trabajo, con interesantes puntos expuestos</w:t>
      </w:r>
      <w:r w:rsidR="00062202">
        <w:t xml:space="preserve"> se alcanza el objetivo principal con la interfaz de programación por bloques para plataformas con soporte </w:t>
      </w:r>
      <w:proofErr w:type="spellStart"/>
      <w:r w:rsidR="00062202">
        <w:t>MicroPython</w:t>
      </w:r>
      <w:proofErr w:type="spellEnd"/>
      <w:r w:rsidR="000615DE">
        <w:t xml:space="preserve"> como lo es la ESP32.</w:t>
      </w:r>
      <w:r w:rsidR="00062202">
        <w:t xml:space="preserve"> </w:t>
      </w:r>
    </w:p>
    <w:p w14:paraId="3BBDCE85" w14:textId="77777777" w:rsidR="009016DB" w:rsidRDefault="009016DB" w:rsidP="009016DB">
      <w:pPr>
        <w:tabs>
          <w:tab w:val="left" w:pos="142"/>
        </w:tabs>
        <w:spacing w:line="480" w:lineRule="auto"/>
        <w:ind w:left="0" w:firstLine="0"/>
        <w:rPr>
          <w:rFonts w:cs="Times New Roman"/>
        </w:rPr>
      </w:pPr>
    </w:p>
    <w:p w14:paraId="0CAEAE64" w14:textId="77777777" w:rsidR="009016DB" w:rsidRPr="00FD0AA3" w:rsidRDefault="009016DB" w:rsidP="009016DB">
      <w:pPr>
        <w:tabs>
          <w:tab w:val="left" w:pos="142"/>
        </w:tabs>
        <w:spacing w:line="480" w:lineRule="auto"/>
        <w:ind w:left="0" w:firstLine="0"/>
        <w:rPr>
          <w:rFonts w:cs="Times New Roman"/>
        </w:rPr>
      </w:pPr>
    </w:p>
    <w:bookmarkStart w:id="1250" w:name="_Toc45116266" w:displacedByCustomXml="next"/>
    <w:bookmarkStart w:id="1251" w:name="_Toc16493157" w:displacedByCustomXml="next"/>
    <w:sdt>
      <w:sdtPr>
        <w:rPr>
          <w:rFonts w:eastAsiaTheme="minorHAnsi" w:cs="Times New Roman"/>
          <w:b w:val="0"/>
          <w:color w:val="auto"/>
          <w:sz w:val="26"/>
          <w:szCs w:val="22"/>
          <w:lang w:val="es-ES" w:eastAsia="en-US"/>
        </w:rPr>
        <w:id w:val="1061593791"/>
        <w:docPartObj>
          <w:docPartGallery w:val="Bibliographies"/>
          <w:docPartUnique/>
        </w:docPartObj>
      </w:sdtPr>
      <w:sdtEndPr>
        <w:rPr>
          <w:sz w:val="24"/>
          <w:lang w:val="es-CO"/>
        </w:rPr>
      </w:sdtEndPr>
      <w:sdtContent>
        <w:p w14:paraId="2464E8CE" w14:textId="77777777" w:rsidR="009016DB" w:rsidRPr="00FD0AA3" w:rsidRDefault="009016DB" w:rsidP="009016DB">
          <w:pPr>
            <w:pStyle w:val="Ttulo1"/>
            <w:tabs>
              <w:tab w:val="left" w:pos="142"/>
            </w:tabs>
            <w:spacing w:line="480" w:lineRule="auto"/>
            <w:ind w:left="0"/>
            <w:jc w:val="center"/>
            <w:rPr>
              <w:rFonts w:cs="Times New Roman"/>
            </w:rPr>
          </w:pPr>
          <w:r w:rsidRPr="00FD0AA3">
            <w:rPr>
              <w:rFonts w:cs="Times New Roman"/>
              <w:lang w:val="es-ES"/>
            </w:rPr>
            <w:t>B</w:t>
          </w:r>
          <w:r w:rsidR="00557A0F" w:rsidRPr="00FD0AA3">
            <w:rPr>
              <w:rFonts w:cs="Times New Roman"/>
              <w:lang w:val="es-ES"/>
            </w:rPr>
            <w:t>ibliografía</w:t>
          </w:r>
          <w:bookmarkEnd w:id="1251"/>
          <w:bookmarkEnd w:id="1250"/>
        </w:p>
        <w:sdt>
          <w:sdtPr>
            <w:rPr>
              <w:rFonts w:cs="Times New Roman"/>
            </w:rPr>
            <w:id w:val="111145805"/>
            <w:bibliography/>
          </w:sdtPr>
          <w:sdtContent>
            <w:p w14:paraId="6D26D635" w14:textId="77777777" w:rsidR="00EA69B8" w:rsidRDefault="009016DB" w:rsidP="00EA69B8">
              <w:pPr>
                <w:pStyle w:val="Bibliografa"/>
                <w:ind w:left="720" w:hanging="720"/>
                <w:rPr>
                  <w:noProof/>
                  <w:szCs w:val="24"/>
                  <w:lang w:val="es-ES"/>
                </w:rPr>
              </w:pPr>
              <w:r w:rsidRPr="00FD0AA3">
                <w:rPr>
                  <w:rFonts w:cs="Times New Roman"/>
                </w:rPr>
                <w:fldChar w:fldCharType="begin"/>
              </w:r>
              <w:r w:rsidRPr="00C90678">
                <w:rPr>
                  <w:rFonts w:cs="Times New Roman"/>
                  <w:lang w:val="en-US"/>
                </w:rPr>
                <w:instrText>BIBLIOGRAPHY</w:instrText>
              </w:r>
              <w:r w:rsidRPr="00FD0AA3">
                <w:rPr>
                  <w:rFonts w:cs="Times New Roman"/>
                </w:rPr>
                <w:fldChar w:fldCharType="separate"/>
              </w:r>
              <w:r w:rsidR="00EA69B8">
                <w:rPr>
                  <w:noProof/>
                  <w:lang w:val="es-ES"/>
                </w:rPr>
                <w:t xml:space="preserve">Aaron, S., &amp; Blackwell, A. F. (2013). From Sonic Pi to Overtone: Creative Musical Experiences with Domain- Specific and Functional Languages. </w:t>
              </w:r>
              <w:r w:rsidR="00EA69B8">
                <w:rPr>
                  <w:i/>
                  <w:iCs/>
                  <w:noProof/>
                  <w:lang w:val="es-ES"/>
                </w:rPr>
                <w:t>ACM SIGPLAN Workshop on Functional Art, Music, Modeling, and Design</w:t>
              </w:r>
              <w:r w:rsidR="00EA69B8">
                <w:rPr>
                  <w:noProof/>
                  <w:lang w:val="es-ES"/>
                </w:rPr>
                <w:t>, 35-46.</w:t>
              </w:r>
            </w:p>
            <w:p w14:paraId="05F49BE7" w14:textId="77777777" w:rsidR="00EA69B8" w:rsidRDefault="00EA69B8" w:rsidP="00EA69B8">
              <w:pPr>
                <w:pStyle w:val="Bibliografa"/>
                <w:ind w:left="720" w:hanging="720"/>
                <w:rPr>
                  <w:noProof/>
                  <w:lang w:val="es-ES"/>
                </w:rPr>
              </w:pPr>
              <w:r>
                <w:rPr>
                  <w:noProof/>
                  <w:lang w:val="es-ES"/>
                </w:rPr>
                <w:t xml:space="preserve">Alliance, W.-F. (2020). </w:t>
              </w:r>
              <w:r>
                <w:rPr>
                  <w:i/>
                  <w:iCs/>
                  <w:noProof/>
                  <w:lang w:val="es-ES"/>
                </w:rPr>
                <w:t>Wi-Fi Alliance</w:t>
              </w:r>
              <w:r>
                <w:rPr>
                  <w:noProof/>
                  <w:lang w:val="es-ES"/>
                </w:rPr>
                <w:t>. Obtenido de Who We Are: https://www.wi-fi.org/who-we-are</w:t>
              </w:r>
            </w:p>
            <w:p w14:paraId="140DAF15" w14:textId="77777777" w:rsidR="00EA69B8" w:rsidRDefault="00EA69B8" w:rsidP="00EA69B8">
              <w:pPr>
                <w:pStyle w:val="Bibliografa"/>
                <w:ind w:left="720" w:hanging="720"/>
                <w:rPr>
                  <w:noProof/>
                  <w:lang w:val="es-ES"/>
                </w:rPr>
              </w:pPr>
              <w:r>
                <w:rPr>
                  <w:noProof/>
                  <w:lang w:val="es-ES"/>
                </w:rPr>
                <w:t xml:space="preserve">Atlassian Marketplace. (2019). </w:t>
              </w:r>
              <w:r>
                <w:rPr>
                  <w:i/>
                  <w:iCs/>
                  <w:noProof/>
                  <w:lang w:val="es-ES"/>
                </w:rPr>
                <w:t>AutoBlocks for Jira</w:t>
              </w:r>
              <w:r>
                <w:rPr>
                  <w:noProof/>
                  <w:lang w:val="es-ES"/>
                </w:rPr>
                <w:t>. Obtenido de More details: https://marketplace.atlassian.com/apps/1219915/autoblocks-for-jira?hosting=server&amp;tab=overview</w:t>
              </w:r>
            </w:p>
            <w:p w14:paraId="6C027B03" w14:textId="77777777" w:rsidR="00EA69B8" w:rsidRDefault="00EA69B8" w:rsidP="00EA69B8">
              <w:pPr>
                <w:pStyle w:val="Bibliografa"/>
                <w:ind w:left="720" w:hanging="720"/>
                <w:rPr>
                  <w:noProof/>
                  <w:lang w:val="es-ES"/>
                </w:rPr>
              </w:pPr>
              <w:r>
                <w:rPr>
                  <w:noProof/>
                  <w:lang w:val="es-ES"/>
                </w:rPr>
                <w:t xml:space="preserve">Bellido Díaz , M. (Octubre de 2015). </w:t>
              </w:r>
              <w:r>
                <w:rPr>
                  <w:i/>
                  <w:iCs/>
                  <w:noProof/>
                  <w:lang w:val="es-ES"/>
                </w:rPr>
                <w:t>dte.</w:t>
              </w:r>
              <w:r>
                <w:rPr>
                  <w:noProof/>
                  <w:lang w:val="es-ES"/>
                </w:rPr>
                <w:t xml:space="preserve"> Obtenido de Normas Básicas y Recomendaciones en el Diseño de PCBs: https://www.dte.us.es/docencia/etsii/gii-ic/laboratorio-de-desarrollo-hardware/temas/Tema5NormasPCB/at_download/file</w:t>
              </w:r>
            </w:p>
            <w:p w14:paraId="36361FBF" w14:textId="77777777" w:rsidR="00EA69B8" w:rsidRDefault="00EA69B8" w:rsidP="00EA69B8">
              <w:pPr>
                <w:pStyle w:val="Bibliografa"/>
                <w:ind w:left="720" w:hanging="720"/>
                <w:rPr>
                  <w:noProof/>
                  <w:lang w:val="es-ES"/>
                </w:rPr>
              </w:pPr>
              <w:r>
                <w:rPr>
                  <w:noProof/>
                  <w:lang w:val="es-ES"/>
                </w:rPr>
                <w:t xml:space="preserve">Berrocoso, J., Rosa, M., Sánchez, F., Del Carmen, M., &amp; Arroyo, G. (s.f.). </w:t>
              </w:r>
              <w:r>
                <w:rPr>
                  <w:i/>
                  <w:iCs/>
                  <w:noProof/>
                  <w:lang w:val="es-ES"/>
                </w:rPr>
                <w:t>RED-Revista de Educación a Distancia El pensamiento computacional y las nuevas ecologías del aprendizaje Computacional thinking and new learning ecologies.</w:t>
              </w:r>
              <w:r>
                <w:rPr>
                  <w:noProof/>
                  <w:lang w:val="es-ES"/>
                </w:rPr>
                <w:t xml:space="preserve"> </w:t>
              </w:r>
            </w:p>
            <w:p w14:paraId="556CAD64" w14:textId="77777777" w:rsidR="00EA69B8" w:rsidRDefault="00EA69B8" w:rsidP="00EA69B8">
              <w:pPr>
                <w:pStyle w:val="Bibliografa"/>
                <w:ind w:left="720" w:hanging="720"/>
                <w:rPr>
                  <w:noProof/>
                  <w:lang w:val="es-ES"/>
                </w:rPr>
              </w:pPr>
              <w:r>
                <w:rPr>
                  <w:noProof/>
                  <w:lang w:val="es-ES"/>
                </w:rPr>
                <w:t xml:space="preserve">BricoGeek. (s.f.). </w:t>
              </w:r>
              <w:r>
                <w:rPr>
                  <w:i/>
                  <w:iCs/>
                  <w:noProof/>
                  <w:lang w:val="es-ES"/>
                </w:rPr>
                <w:t>LED NeoPixel</w:t>
              </w:r>
              <w:r>
                <w:rPr>
                  <w:noProof/>
                  <w:lang w:val="es-ES"/>
                </w:rPr>
                <w:t>. Obtenido de BricoGeek: https://tienda.bricogeek.com/110-led-neopixel</w:t>
              </w:r>
            </w:p>
            <w:p w14:paraId="4544A859" w14:textId="77777777" w:rsidR="00EA69B8" w:rsidRDefault="00EA69B8" w:rsidP="00EA69B8">
              <w:pPr>
                <w:pStyle w:val="Bibliografa"/>
                <w:ind w:left="720" w:hanging="720"/>
                <w:rPr>
                  <w:noProof/>
                  <w:lang w:val="es-ES"/>
                </w:rPr>
              </w:pPr>
              <w:r>
                <w:rPr>
                  <w:noProof/>
                  <w:lang w:val="es-ES"/>
                </w:rPr>
                <w:t xml:space="preserve">Code. (2013). </w:t>
              </w:r>
              <w:r>
                <w:rPr>
                  <w:i/>
                  <w:iCs/>
                  <w:noProof/>
                  <w:lang w:val="es-ES"/>
                </w:rPr>
                <w:t>Code</w:t>
              </w:r>
              <w:r>
                <w:rPr>
                  <w:noProof/>
                  <w:lang w:val="es-ES"/>
                </w:rPr>
                <w:t>. Obtenido de About Us: https://code.org/international/about</w:t>
              </w:r>
            </w:p>
            <w:p w14:paraId="75FB420F" w14:textId="77777777" w:rsidR="00EA69B8" w:rsidRDefault="00EA69B8" w:rsidP="00EA69B8">
              <w:pPr>
                <w:pStyle w:val="Bibliografa"/>
                <w:ind w:left="720" w:hanging="720"/>
                <w:rPr>
                  <w:noProof/>
                  <w:lang w:val="es-ES"/>
                </w:rPr>
              </w:pPr>
              <w:r>
                <w:rPr>
                  <w:noProof/>
                  <w:lang w:val="es-ES"/>
                </w:rPr>
                <w:t xml:space="preserve">ESPloradores. (7 de Abril de 2019). </w:t>
              </w:r>
              <w:r>
                <w:rPr>
                  <w:i/>
                  <w:iCs/>
                  <w:noProof/>
                  <w:lang w:val="es-ES"/>
                </w:rPr>
                <w:t>ESPloradores</w:t>
              </w:r>
              <w:r>
                <w:rPr>
                  <w:noProof/>
                  <w:lang w:val="es-ES"/>
                </w:rPr>
                <w:t>. Obtenido de MICROPYTHON ESP32 – Reloj en tiempo real: https://www.esploradores.com/micropython_rtc/</w:t>
              </w:r>
            </w:p>
            <w:p w14:paraId="43223096" w14:textId="77777777" w:rsidR="00EA69B8" w:rsidRDefault="00EA69B8" w:rsidP="00EA69B8">
              <w:pPr>
                <w:pStyle w:val="Bibliografa"/>
                <w:ind w:left="720" w:hanging="720"/>
                <w:rPr>
                  <w:noProof/>
                  <w:lang w:val="es-ES"/>
                </w:rPr>
              </w:pPr>
              <w:r>
                <w:rPr>
                  <w:noProof/>
                  <w:lang w:val="es-ES"/>
                </w:rPr>
                <w:t xml:space="preserve">Gómez, E. (2018). </w:t>
              </w:r>
              <w:r>
                <w:rPr>
                  <w:i/>
                  <w:iCs/>
                  <w:noProof/>
                  <w:lang w:val="es-ES"/>
                </w:rPr>
                <w:t>Rincon Ingenieril</w:t>
              </w:r>
              <w:r>
                <w:rPr>
                  <w:noProof/>
                  <w:lang w:val="es-ES"/>
                </w:rPr>
                <w:t>. Obtenido de PWM: https://www.rinconingenieril.es/que-es-pwm-y-para-que-sirve/</w:t>
              </w:r>
            </w:p>
            <w:p w14:paraId="11AEBD24" w14:textId="77777777" w:rsidR="00EA69B8" w:rsidRDefault="00EA69B8" w:rsidP="00EA69B8">
              <w:pPr>
                <w:pStyle w:val="Bibliografa"/>
                <w:ind w:left="720" w:hanging="720"/>
                <w:rPr>
                  <w:noProof/>
                  <w:lang w:val="es-ES"/>
                </w:rPr>
              </w:pPr>
              <w:r>
                <w:rPr>
                  <w:noProof/>
                  <w:lang w:val="es-ES"/>
                </w:rPr>
                <w:t xml:space="preserve">Google. (20 de Septiembre de 2018). </w:t>
              </w:r>
              <w:r>
                <w:rPr>
                  <w:i/>
                  <w:iCs/>
                  <w:noProof/>
                  <w:lang w:val="es-ES"/>
                </w:rPr>
                <w:t>Google for Education - Blockly</w:t>
              </w:r>
              <w:r>
                <w:rPr>
                  <w:noProof/>
                  <w:lang w:val="es-ES"/>
                </w:rPr>
                <w:t>. Obtenido de Introduction to Blockly: https://developers.google.com/blockly/guides/overview</w:t>
              </w:r>
            </w:p>
            <w:p w14:paraId="779ACEF7" w14:textId="77777777" w:rsidR="00EA69B8" w:rsidRDefault="00EA69B8" w:rsidP="00EA69B8">
              <w:pPr>
                <w:pStyle w:val="Bibliografa"/>
                <w:ind w:left="720" w:hanging="720"/>
                <w:rPr>
                  <w:noProof/>
                  <w:lang w:val="es-ES"/>
                </w:rPr>
              </w:pPr>
              <w:r>
                <w:rPr>
                  <w:noProof/>
                  <w:lang w:val="es-ES"/>
                </w:rPr>
                <w:t xml:space="preserve">Google. (11 de Junio de 2020). </w:t>
              </w:r>
              <w:r>
                <w:rPr>
                  <w:i/>
                  <w:iCs/>
                  <w:noProof/>
                  <w:lang w:val="es-ES"/>
                </w:rPr>
                <w:t>Blockly</w:t>
              </w:r>
              <w:r>
                <w:rPr>
                  <w:noProof/>
                  <w:lang w:val="es-ES"/>
                </w:rPr>
                <w:t>. Obtenido de Blockly: https://developers.google.com/blockly/guides/overview</w:t>
              </w:r>
            </w:p>
            <w:p w14:paraId="0902BF1D" w14:textId="77777777" w:rsidR="00EA69B8" w:rsidRDefault="00EA69B8" w:rsidP="00EA69B8">
              <w:pPr>
                <w:pStyle w:val="Bibliografa"/>
                <w:ind w:left="720" w:hanging="720"/>
                <w:rPr>
                  <w:noProof/>
                  <w:lang w:val="es-ES"/>
                </w:rPr>
              </w:pPr>
              <w:r>
                <w:rPr>
                  <w:noProof/>
                  <w:lang w:val="es-ES"/>
                </w:rPr>
                <w:t xml:space="preserve">Harms, K. J., Balzuweit, E., Chen, J., &amp; Kelleher, C. (2016). Learning programming from tutorials and code puzzles: Children's perceptions of value. In Visual Languages and Human-Centric Computing (VL/HCC). </w:t>
              </w:r>
              <w:r>
                <w:rPr>
                  <w:i/>
                  <w:iCs/>
                  <w:noProof/>
                  <w:lang w:val="es-ES"/>
                </w:rPr>
                <w:t>IEEE Symposium</w:t>
              </w:r>
              <w:r>
                <w:rPr>
                  <w:noProof/>
                  <w:lang w:val="es-ES"/>
                </w:rPr>
                <w:t>, 59-67.</w:t>
              </w:r>
            </w:p>
            <w:p w14:paraId="496A65DF" w14:textId="77777777" w:rsidR="00EA69B8" w:rsidRDefault="00EA69B8" w:rsidP="00EA69B8">
              <w:pPr>
                <w:pStyle w:val="Bibliografa"/>
                <w:ind w:left="720" w:hanging="720"/>
                <w:rPr>
                  <w:noProof/>
                  <w:lang w:val="es-ES"/>
                </w:rPr>
              </w:pPr>
              <w:r>
                <w:rPr>
                  <w:noProof/>
                  <w:lang w:val="es-ES"/>
                </w:rPr>
                <w:t xml:space="preserve">Hirwing, E., &amp; Roberto. (7 de Enero de 2017). </w:t>
              </w:r>
              <w:r>
                <w:rPr>
                  <w:i/>
                  <w:iCs/>
                  <w:noProof/>
                  <w:lang w:val="es-ES"/>
                </w:rPr>
                <w:t>Github</w:t>
              </w:r>
              <w:r>
                <w:rPr>
                  <w:noProof/>
                  <w:lang w:val="es-ES"/>
                </w:rPr>
                <w:t>. Obtenido de HC-SR04 Sensor driver in micropython: https://github.com/rsc1975/micropython-hcsr04</w:t>
              </w:r>
            </w:p>
            <w:p w14:paraId="11D2E78B" w14:textId="77777777" w:rsidR="00EA69B8" w:rsidRDefault="00EA69B8" w:rsidP="00EA69B8">
              <w:pPr>
                <w:pStyle w:val="Bibliografa"/>
                <w:ind w:left="720" w:hanging="720"/>
                <w:rPr>
                  <w:noProof/>
                  <w:lang w:val="es-ES"/>
                </w:rPr>
              </w:pPr>
              <w:r>
                <w:rPr>
                  <w:noProof/>
                  <w:lang w:val="es-ES"/>
                </w:rPr>
                <w:t xml:space="preserve">Jeannette M. Wing. (2006). Computational Thinking. </w:t>
              </w:r>
              <w:r>
                <w:rPr>
                  <w:i/>
                  <w:iCs/>
                  <w:noProof/>
                  <w:lang w:val="es-ES"/>
                </w:rPr>
                <w:t>Viewpoint, 49</w:t>
              </w:r>
              <w:r>
                <w:rPr>
                  <w:noProof/>
                  <w:lang w:val="es-ES"/>
                </w:rPr>
                <w:t>(3).</w:t>
              </w:r>
            </w:p>
            <w:p w14:paraId="63097691" w14:textId="77777777" w:rsidR="00EA69B8" w:rsidRDefault="00EA69B8" w:rsidP="00EA69B8">
              <w:pPr>
                <w:pStyle w:val="Bibliografa"/>
                <w:ind w:left="720" w:hanging="720"/>
                <w:rPr>
                  <w:noProof/>
                  <w:lang w:val="es-ES"/>
                </w:rPr>
              </w:pPr>
              <w:r>
                <w:rPr>
                  <w:noProof/>
                  <w:lang w:val="es-ES"/>
                </w:rPr>
                <w:t xml:space="preserve">Ježek, A., &amp; Kuethe, C. (2017). </w:t>
              </w:r>
              <w:r>
                <w:rPr>
                  <w:i/>
                  <w:iCs/>
                  <w:noProof/>
                  <w:lang w:val="es-ES"/>
                </w:rPr>
                <w:t>Github</w:t>
              </w:r>
              <w:r>
                <w:rPr>
                  <w:noProof/>
                  <w:lang w:val="es-ES"/>
                </w:rPr>
                <w:t>. Obtenido de MPU6050-ESP8266-MicroPython: https://github.com/adamjezek98/MPU6050-ESP8266-MicroPython</w:t>
              </w:r>
            </w:p>
            <w:p w14:paraId="7D1685EB" w14:textId="77777777" w:rsidR="00EA69B8" w:rsidRDefault="00EA69B8" w:rsidP="00EA69B8">
              <w:pPr>
                <w:pStyle w:val="Bibliografa"/>
                <w:ind w:left="720" w:hanging="720"/>
                <w:rPr>
                  <w:noProof/>
                  <w:lang w:val="es-ES"/>
                </w:rPr>
              </w:pPr>
              <w:r>
                <w:rPr>
                  <w:noProof/>
                  <w:lang w:val="es-ES"/>
                </w:rPr>
                <w:t xml:space="preserve">Llamas, L. (7 de Febrero de 2016). </w:t>
              </w:r>
              <w:r>
                <w:rPr>
                  <w:i/>
                  <w:iCs/>
                  <w:noProof/>
                  <w:lang w:val="es-ES"/>
                </w:rPr>
                <w:t>Luis Llamas</w:t>
              </w:r>
              <w:r>
                <w:rPr>
                  <w:noProof/>
                  <w:lang w:val="es-ES"/>
                </w:rPr>
                <w:t>. Obtenido de ¿CÓMO FUNCIONA UN WS2812B?: https://www.luisllamas.es/arduino-led-rgb-ws2812b/</w:t>
              </w:r>
            </w:p>
            <w:p w14:paraId="641C8221" w14:textId="77777777" w:rsidR="00EA69B8" w:rsidRDefault="00EA69B8" w:rsidP="00EA69B8">
              <w:pPr>
                <w:pStyle w:val="Bibliografa"/>
                <w:ind w:left="720" w:hanging="720"/>
                <w:rPr>
                  <w:noProof/>
                  <w:lang w:val="es-ES"/>
                </w:rPr>
              </w:pPr>
              <w:r>
                <w:rPr>
                  <w:noProof/>
                  <w:lang w:val="es-ES"/>
                </w:rPr>
                <w:lastRenderedPageBreak/>
                <w:t xml:space="preserve">Micro:Bit Educational Foundation. (s.f.). </w:t>
              </w:r>
              <w:r>
                <w:rPr>
                  <w:i/>
                  <w:iCs/>
                  <w:noProof/>
                  <w:lang w:val="es-ES"/>
                </w:rPr>
                <w:t>Micro:Bit</w:t>
              </w:r>
              <w:r>
                <w:rPr>
                  <w:noProof/>
                  <w:lang w:val="es-ES"/>
                </w:rPr>
                <w:t>. Obtenido de Start your micro:bit adventure!: https://microbit.org/guide/</w:t>
              </w:r>
            </w:p>
            <w:p w14:paraId="34B90C46" w14:textId="77777777" w:rsidR="00EA69B8" w:rsidRDefault="00EA69B8" w:rsidP="00EA69B8">
              <w:pPr>
                <w:pStyle w:val="Bibliografa"/>
                <w:ind w:left="720" w:hanging="720"/>
                <w:rPr>
                  <w:noProof/>
                  <w:lang w:val="es-ES"/>
                </w:rPr>
              </w:pPr>
              <w:r>
                <w:rPr>
                  <w:noProof/>
                  <w:lang w:val="es-ES"/>
                </w:rPr>
                <w:t xml:space="preserve">MicroPython. (2018). </w:t>
              </w:r>
              <w:r>
                <w:rPr>
                  <w:i/>
                  <w:iCs/>
                  <w:noProof/>
                  <w:lang w:val="es-ES"/>
                </w:rPr>
                <w:t>MicroPython</w:t>
              </w:r>
              <w:r>
                <w:rPr>
                  <w:noProof/>
                  <w:lang w:val="es-ES"/>
                </w:rPr>
                <w:t>. Obtenido de Proper Python with hardware-specific modules : https://micropython.org/</w:t>
              </w:r>
            </w:p>
            <w:p w14:paraId="3A189C91" w14:textId="77777777" w:rsidR="00EA69B8" w:rsidRDefault="00EA69B8" w:rsidP="00EA69B8">
              <w:pPr>
                <w:pStyle w:val="Bibliografa"/>
                <w:ind w:left="720" w:hanging="720"/>
                <w:rPr>
                  <w:noProof/>
                  <w:lang w:val="es-ES"/>
                </w:rPr>
              </w:pPr>
              <w:r>
                <w:rPr>
                  <w:noProof/>
                  <w:lang w:val="es-ES"/>
                </w:rPr>
                <w:t xml:space="preserve">Micropython. (2019). </w:t>
              </w:r>
              <w:r>
                <w:rPr>
                  <w:i/>
                  <w:iCs/>
                  <w:noProof/>
                  <w:lang w:val="es-ES"/>
                </w:rPr>
                <w:t>MicroPython</w:t>
              </w:r>
              <w:r>
                <w:rPr>
                  <w:noProof/>
                  <w:lang w:val="es-ES"/>
                </w:rPr>
                <w:t>. Obtenido de WebREPL: http://micropython.org/webrepl/</w:t>
              </w:r>
            </w:p>
            <w:p w14:paraId="5D3B36EC" w14:textId="77777777" w:rsidR="00EA69B8" w:rsidRDefault="00EA69B8" w:rsidP="00EA69B8">
              <w:pPr>
                <w:pStyle w:val="Bibliografa"/>
                <w:ind w:left="720" w:hanging="720"/>
                <w:rPr>
                  <w:noProof/>
                  <w:lang w:val="es-ES"/>
                </w:rPr>
              </w:pPr>
              <w:r>
                <w:rPr>
                  <w:noProof/>
                  <w:lang w:val="es-ES"/>
                </w:rPr>
                <w:t xml:space="preserve">MicroPython.org. (20 de Diciembre de 2019). </w:t>
              </w:r>
              <w:r>
                <w:rPr>
                  <w:i/>
                  <w:iCs/>
                  <w:noProof/>
                  <w:lang w:val="es-ES"/>
                </w:rPr>
                <w:t>MicroPython 1,12.</w:t>
              </w:r>
              <w:r>
                <w:rPr>
                  <w:noProof/>
                  <w:lang w:val="es-ES"/>
                </w:rPr>
                <w:t xml:space="preserve"> Obtenido de WebREPL (web browser interactive prompt): https://docs.micropython.org/en/latest/esp32/quickref.html#webrepl-web-browser-interactive-prompt</w:t>
              </w:r>
            </w:p>
            <w:p w14:paraId="43B6EA2E" w14:textId="77777777" w:rsidR="00EA69B8" w:rsidRDefault="00EA69B8" w:rsidP="00EA69B8">
              <w:pPr>
                <w:pStyle w:val="Bibliografa"/>
                <w:ind w:left="720" w:hanging="720"/>
                <w:rPr>
                  <w:noProof/>
                  <w:lang w:val="es-ES"/>
                </w:rPr>
              </w:pPr>
              <w:r>
                <w:rPr>
                  <w:noProof/>
                  <w:lang w:val="es-ES"/>
                </w:rPr>
                <w:t xml:space="preserve">MIT. (2012). </w:t>
              </w:r>
              <w:r>
                <w:rPr>
                  <w:i/>
                  <w:iCs/>
                  <w:noProof/>
                  <w:lang w:val="es-ES"/>
                </w:rPr>
                <w:t>MIT App Inventor</w:t>
              </w:r>
              <w:r>
                <w:rPr>
                  <w:noProof/>
                  <w:lang w:val="es-ES"/>
                </w:rPr>
                <w:t>. Obtenido de About Us: http://appinventor.mit.edu/about-us</w:t>
              </w:r>
            </w:p>
            <w:p w14:paraId="5B42B682" w14:textId="77777777" w:rsidR="00EA69B8" w:rsidRDefault="00EA69B8" w:rsidP="00EA69B8">
              <w:pPr>
                <w:pStyle w:val="Bibliografa"/>
                <w:ind w:left="720" w:hanging="720"/>
                <w:rPr>
                  <w:noProof/>
                  <w:lang w:val="es-ES"/>
                </w:rPr>
              </w:pPr>
              <w:r>
                <w:rPr>
                  <w:noProof/>
                  <w:lang w:val="es-ES"/>
                </w:rPr>
                <w:t xml:space="preserve">Mozilla and individual contributors. (23 de Marzo de 2019). </w:t>
              </w:r>
              <w:r>
                <w:rPr>
                  <w:i/>
                  <w:iCs/>
                  <w:noProof/>
                  <w:lang w:val="es-ES"/>
                </w:rPr>
                <w:t>MDN web docs.</w:t>
              </w:r>
              <w:r>
                <w:rPr>
                  <w:noProof/>
                  <w:lang w:val="es-ES"/>
                </w:rPr>
                <w:t xml:space="preserve"> Obtenido de WebSockets: https://developer.mozilla.org/es/docs/Web/API/WebSockets_API</w:t>
              </w:r>
            </w:p>
            <w:p w14:paraId="2960843A" w14:textId="77777777" w:rsidR="00EA69B8" w:rsidRDefault="00EA69B8" w:rsidP="00EA69B8">
              <w:pPr>
                <w:pStyle w:val="Bibliografa"/>
                <w:ind w:left="720" w:hanging="720"/>
                <w:rPr>
                  <w:noProof/>
                  <w:lang w:val="es-ES"/>
                </w:rPr>
              </w:pPr>
              <w:r>
                <w:rPr>
                  <w:noProof/>
                  <w:lang w:val="es-ES"/>
                </w:rPr>
                <w:t xml:space="preserve">NOVA Labs. (2019). </w:t>
              </w:r>
              <w:r>
                <w:rPr>
                  <w:i/>
                  <w:iCs/>
                  <w:noProof/>
                  <w:lang w:val="es-ES"/>
                </w:rPr>
                <w:t>NOVA Labs</w:t>
              </w:r>
              <w:r>
                <w:rPr>
                  <w:noProof/>
                  <w:lang w:val="es-ES"/>
                </w:rPr>
                <w:t>. Obtenido de ABOUT: https://www.pbs.org/wgbh/nova/labs/about/</w:t>
              </w:r>
            </w:p>
            <w:p w14:paraId="76BD673B" w14:textId="77777777" w:rsidR="00EA69B8" w:rsidRDefault="00EA69B8" w:rsidP="00EA69B8">
              <w:pPr>
                <w:pStyle w:val="Bibliografa"/>
                <w:ind w:left="720" w:hanging="720"/>
                <w:rPr>
                  <w:noProof/>
                  <w:lang w:val="es-ES"/>
                </w:rPr>
              </w:pPr>
              <w:r>
                <w:rPr>
                  <w:noProof/>
                  <w:lang w:val="es-ES"/>
                </w:rPr>
                <w:t xml:space="preserve">Pardo, D. (11 de Abril de 2019). </w:t>
              </w:r>
              <w:r>
                <w:rPr>
                  <w:i/>
                  <w:iCs/>
                  <w:noProof/>
                  <w:lang w:val="es-ES"/>
                </w:rPr>
                <w:t>Ehorus</w:t>
              </w:r>
              <w:r>
                <w:rPr>
                  <w:noProof/>
                  <w:lang w:val="es-ES"/>
                </w:rPr>
                <w:t>. Obtenido de ¿Ser o no ser? ¡No! ¿Qué es websocket? Esa es la cuestión: https://ehorus.com/es/que-es-websocket/</w:t>
              </w:r>
            </w:p>
            <w:p w14:paraId="5B2E2B2F" w14:textId="77777777" w:rsidR="00EA69B8" w:rsidRDefault="00EA69B8" w:rsidP="00EA69B8">
              <w:pPr>
                <w:pStyle w:val="Bibliografa"/>
                <w:ind w:left="720" w:hanging="720"/>
                <w:rPr>
                  <w:noProof/>
                  <w:lang w:val="es-ES"/>
                </w:rPr>
              </w:pPr>
              <w:r>
                <w:rPr>
                  <w:noProof/>
                  <w:lang w:val="es-ES"/>
                </w:rPr>
                <w:t xml:space="preserve">Sáez-López, J., &amp; Cózar-Gutiérrez, R. (2017). Programación visual por bloques en Educación Primaria: Aprendiendo y creando contenidos en Ciencias Sociales. </w:t>
              </w:r>
              <w:r>
                <w:rPr>
                  <w:i/>
                  <w:iCs/>
                  <w:noProof/>
                  <w:lang w:val="es-ES"/>
                </w:rPr>
                <w:t>Revista Complutense de Educacion, 28</w:t>
              </w:r>
              <w:r>
                <w:rPr>
                  <w:noProof/>
                  <w:lang w:val="es-ES"/>
                </w:rPr>
                <w:t>(2), 409-426.</w:t>
              </w:r>
            </w:p>
            <w:p w14:paraId="153B8185" w14:textId="77777777" w:rsidR="00EA69B8" w:rsidRDefault="00EA69B8" w:rsidP="00EA69B8">
              <w:pPr>
                <w:pStyle w:val="Bibliografa"/>
                <w:ind w:left="720" w:hanging="720"/>
                <w:rPr>
                  <w:noProof/>
                  <w:lang w:val="es-ES"/>
                </w:rPr>
              </w:pPr>
              <w:r>
                <w:rPr>
                  <w:noProof/>
                  <w:lang w:val="es-ES"/>
                </w:rPr>
                <w:t xml:space="preserve">Sanders, M. (Diciembre/Enero de 2009). </w:t>
              </w:r>
              <w:r>
                <w:rPr>
                  <w:i/>
                  <w:iCs/>
                  <w:noProof/>
                  <w:lang w:val="es-ES"/>
                </w:rPr>
                <w:t>The Technology Teacher.</w:t>
              </w:r>
              <w:r>
                <w:rPr>
                  <w:noProof/>
                  <w:lang w:val="es-ES"/>
                </w:rPr>
                <w:t xml:space="preserve"> Obtenido de STEM, STEM Education, STEMmania: https://vtechworks.lib.vt.edu/bitstream/handle/10919/51616/STEMmania.pdf?sequence=1&amp;isAllowed=y</w:t>
              </w:r>
            </w:p>
            <w:p w14:paraId="26E47DD2" w14:textId="77777777" w:rsidR="00EA69B8" w:rsidRDefault="00EA69B8" w:rsidP="00EA69B8">
              <w:pPr>
                <w:pStyle w:val="Bibliografa"/>
                <w:ind w:left="720" w:hanging="720"/>
                <w:rPr>
                  <w:noProof/>
                  <w:lang w:val="es-ES"/>
                </w:rPr>
              </w:pPr>
              <w:r>
                <w:rPr>
                  <w:noProof/>
                  <w:lang w:val="es-ES"/>
                </w:rPr>
                <w:t xml:space="preserve">Systems, E. (2016). </w:t>
              </w:r>
              <w:r>
                <w:rPr>
                  <w:i/>
                  <w:iCs/>
                  <w:noProof/>
                  <w:lang w:val="es-ES"/>
                </w:rPr>
                <w:t>The Internet of Things with ESP32</w:t>
              </w:r>
              <w:r>
                <w:rPr>
                  <w:noProof/>
                  <w:lang w:val="es-ES"/>
                </w:rPr>
                <w:t>. Obtenido de Features &amp; Specifications: http://esp32.net/</w:t>
              </w:r>
            </w:p>
            <w:p w14:paraId="26BBA51A" w14:textId="77777777" w:rsidR="00EA69B8" w:rsidRDefault="00EA69B8" w:rsidP="00EA69B8">
              <w:pPr>
                <w:pStyle w:val="Bibliografa"/>
                <w:ind w:left="720" w:hanging="720"/>
                <w:rPr>
                  <w:noProof/>
                  <w:lang w:val="es-ES"/>
                </w:rPr>
              </w:pPr>
              <w:r>
                <w:rPr>
                  <w:noProof/>
                  <w:lang w:val="es-ES"/>
                </w:rPr>
                <w:t xml:space="preserve">Web Archive Org. (27 de Julio de 2006). </w:t>
              </w:r>
              <w:r>
                <w:rPr>
                  <w:i/>
                  <w:iCs/>
                  <w:noProof/>
                  <w:lang w:val="es-ES"/>
                </w:rPr>
                <w:t>Almost a shape/technology/Piano frequencies/Piano frequency table.pl</w:t>
              </w:r>
              <w:r>
                <w:rPr>
                  <w:noProof/>
                  <w:lang w:val="es-ES"/>
                </w:rPr>
                <w:t>. Obtenido de Web Archive Org: https://web.archive.org/web/20070305040009/http://wiki.highinbcgallery.com/index.php/Almost_a_shape/technology/Piano_frequencies/Piano_frequency_table.pl</w:t>
              </w:r>
            </w:p>
            <w:p w14:paraId="07B998B0" w14:textId="77777777" w:rsidR="00EA69B8" w:rsidRDefault="00EA69B8" w:rsidP="00EA69B8">
              <w:pPr>
                <w:pStyle w:val="Bibliografa"/>
                <w:ind w:left="720" w:hanging="720"/>
                <w:rPr>
                  <w:noProof/>
                  <w:lang w:val="es-ES"/>
                </w:rPr>
              </w:pPr>
              <w:r>
                <w:rPr>
                  <w:noProof/>
                  <w:lang w:val="es-ES"/>
                </w:rPr>
                <w:t xml:space="preserve">Zapata-Ros, M. (2015). </w:t>
              </w:r>
              <w:r>
                <w:rPr>
                  <w:i/>
                  <w:iCs/>
                  <w:noProof/>
                  <w:lang w:val="es-ES"/>
                </w:rPr>
                <w:t>Pensamiento computacional: Una nueva alfabetización digital Computational Thinking: A New Digital Literacy.</w:t>
              </w:r>
              <w:r>
                <w:rPr>
                  <w:noProof/>
                  <w:lang w:val="es-ES"/>
                </w:rPr>
                <w:t xml:space="preserve"> </w:t>
              </w:r>
            </w:p>
            <w:p w14:paraId="76FB43BC" w14:textId="77777777" w:rsidR="009016DB" w:rsidRPr="00FD0AA3" w:rsidRDefault="009016DB" w:rsidP="00EA69B8">
              <w:pPr>
                <w:tabs>
                  <w:tab w:val="left" w:pos="142"/>
                </w:tabs>
                <w:spacing w:line="480" w:lineRule="auto"/>
                <w:ind w:left="0"/>
                <w:rPr>
                  <w:rFonts w:cs="Times New Roman"/>
                  <w:szCs w:val="24"/>
                </w:rPr>
              </w:pPr>
              <w:r w:rsidRPr="00FD0AA3">
                <w:rPr>
                  <w:rFonts w:cs="Times New Roman"/>
                  <w:b/>
                  <w:bCs/>
                </w:rPr>
                <w:fldChar w:fldCharType="end"/>
              </w:r>
            </w:p>
          </w:sdtContent>
        </w:sdt>
      </w:sdtContent>
    </w:sdt>
    <w:bookmarkEnd w:id="0"/>
    <w:p w14:paraId="206279D6" w14:textId="77777777" w:rsidR="00E277A5" w:rsidRDefault="00E277A5"/>
    <w:sectPr w:rsidR="00E277A5" w:rsidSect="009016DB">
      <w:footerReference w:type="default" r:id="rId120"/>
      <w:headerReference w:type="first" r:id="rId121"/>
      <w:footerReference w:type="first" r:id="rId122"/>
      <w:pgSz w:w="12240" w:h="15840"/>
      <w:pgMar w:top="1135"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UECCI" w:date="2020-07-07T11:03:00Z" w:initials="U">
    <w:p w14:paraId="5968E89C" w14:textId="7B1E7055" w:rsidR="000C4D4A" w:rsidRDefault="000C4D4A">
      <w:pPr>
        <w:pStyle w:val="Textocomentario"/>
      </w:pPr>
      <w:r>
        <w:rPr>
          <w:rStyle w:val="Refdecomentario"/>
        </w:rPr>
        <w:annotationRef/>
      </w:r>
      <w:r>
        <w:t xml:space="preserve">Es Universidad ECCI </w:t>
      </w:r>
    </w:p>
  </w:comment>
  <w:comment w:id="113" w:author="UECCI" w:date="2020-07-07T14:58:00Z" w:initials="U">
    <w:p w14:paraId="3DB3AEF2" w14:textId="0B50A57F" w:rsidR="000C4D4A" w:rsidRDefault="000C4D4A" w:rsidP="009F0645">
      <w:pPr>
        <w:pStyle w:val="Textocomentario"/>
        <w:ind w:left="0" w:firstLine="0"/>
      </w:pPr>
      <w:r>
        <w:rPr>
          <w:rStyle w:val="Refdecomentario"/>
        </w:rPr>
        <w:annotationRef/>
      </w:r>
      <w:r>
        <w:t xml:space="preserve">Mira si acá es </w:t>
      </w:r>
      <w:proofErr w:type="gramStart"/>
      <w:r>
        <w:t>mejor  hacer</w:t>
      </w:r>
      <w:proofErr w:type="gramEnd"/>
      <w:r>
        <w:t xml:space="preserve"> un esquemático explicando  la distribución </w:t>
      </w:r>
    </w:p>
  </w:comment>
  <w:comment w:id="204" w:author="UECCI" w:date="2020-07-07T14:35:00Z" w:initials="U">
    <w:p w14:paraId="26932743" w14:textId="2C3310BF" w:rsidR="000C4D4A" w:rsidRDefault="000C4D4A">
      <w:pPr>
        <w:pStyle w:val="Textocomentario"/>
      </w:pPr>
      <w:r>
        <w:rPr>
          <w:rStyle w:val="Refdecomentario"/>
        </w:rPr>
        <w:annotationRef/>
      </w:r>
      <w:r>
        <w:t xml:space="preserve">Esto no es necesario decirlo </w:t>
      </w:r>
    </w:p>
  </w:comment>
  <w:comment w:id="514" w:author="UECCI" w:date="2020-07-07T15:51:00Z" w:initials="U">
    <w:p w14:paraId="250840ED" w14:textId="151C6211" w:rsidR="000C4D4A" w:rsidRDefault="000C4D4A" w:rsidP="008B6B9D">
      <w:pPr>
        <w:pStyle w:val="Textocomentario"/>
        <w:ind w:left="0" w:firstLine="0"/>
      </w:pPr>
      <w:r>
        <w:rPr>
          <w:rStyle w:val="Refdecomentario"/>
        </w:rPr>
        <w:annotationRef/>
      </w:r>
      <w:r>
        <w:t xml:space="preserve">es importante hacer un ejemplo de bloques </w:t>
      </w:r>
      <w:proofErr w:type="gramStart"/>
      <w:r>
        <w:t>unir  todo</w:t>
      </w:r>
      <w:proofErr w:type="gramEnd"/>
      <w:r>
        <w:t xml:space="preserve"> y explicarlo </w:t>
      </w:r>
    </w:p>
  </w:comment>
  <w:comment w:id="518" w:author="UECCI" w:date="2020-07-07T16:01:00Z" w:initials="U">
    <w:p w14:paraId="5734EB73" w14:textId="4263B44E" w:rsidR="000C4D4A" w:rsidRDefault="000C4D4A">
      <w:pPr>
        <w:pStyle w:val="Textocomentario"/>
      </w:pPr>
      <w:r>
        <w:rPr>
          <w:rStyle w:val="Refdecomentario"/>
        </w:rPr>
        <w:annotationRef/>
      </w:r>
      <w:r>
        <w:t xml:space="preserve">esto debería ir arriba al inicio de todo y explicar </w:t>
      </w:r>
      <w:proofErr w:type="spellStart"/>
      <w:proofErr w:type="gramStart"/>
      <w:r>
        <w:t>como</w:t>
      </w:r>
      <w:proofErr w:type="spellEnd"/>
      <w:r>
        <w:t xml:space="preserve">  se</w:t>
      </w:r>
      <w:proofErr w:type="gramEnd"/>
      <w:r>
        <w:t xml:space="preserve"> </w:t>
      </w:r>
      <w:proofErr w:type="spellStart"/>
      <w:r>
        <w:t>realizo</w:t>
      </w:r>
      <w:proofErr w:type="spellEnd"/>
      <w:r>
        <w:t xml:space="preserve"> el diseño de los  bloques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68E89C" w15:done="0"/>
  <w15:commentEx w15:paraId="3DB3AEF2" w15:done="0"/>
  <w15:commentEx w15:paraId="26932743" w15:done="0"/>
  <w15:commentEx w15:paraId="250840ED" w15:done="0"/>
  <w15:commentEx w15:paraId="5734EB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68E89C" w16cid:durableId="22B00516"/>
  <w16cid:commentId w16cid:paraId="3DB3AEF2" w16cid:durableId="22B00517"/>
  <w16cid:commentId w16cid:paraId="26932743" w16cid:durableId="22B00519"/>
  <w16cid:commentId w16cid:paraId="250840ED" w16cid:durableId="22B00521"/>
  <w16cid:commentId w16cid:paraId="5734EB73" w16cid:durableId="22B005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402C1" w14:textId="77777777" w:rsidR="008D43AA" w:rsidRDefault="008D43AA">
      <w:pPr>
        <w:spacing w:after="0"/>
      </w:pPr>
      <w:r>
        <w:separator/>
      </w:r>
    </w:p>
  </w:endnote>
  <w:endnote w:type="continuationSeparator" w:id="0">
    <w:p w14:paraId="7471CBD5" w14:textId="77777777" w:rsidR="008D43AA" w:rsidRDefault="008D43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17656"/>
      <w:docPartObj>
        <w:docPartGallery w:val="Page Numbers (Bottom of Page)"/>
        <w:docPartUnique/>
      </w:docPartObj>
    </w:sdtPr>
    <w:sdtContent>
      <w:p w14:paraId="61CA8E27" w14:textId="2EC53F11" w:rsidR="000C4D4A" w:rsidRDefault="000C4D4A">
        <w:pPr>
          <w:pStyle w:val="Piedepgina"/>
          <w:jc w:val="right"/>
        </w:pPr>
        <w:r>
          <w:fldChar w:fldCharType="begin"/>
        </w:r>
        <w:r>
          <w:instrText>PAGE   \* MERGEFORMAT</w:instrText>
        </w:r>
        <w:r>
          <w:fldChar w:fldCharType="separate"/>
        </w:r>
        <w:r w:rsidRPr="00EF14AE">
          <w:rPr>
            <w:noProof/>
            <w:lang w:val="es-ES"/>
          </w:rPr>
          <w:t>27</w:t>
        </w:r>
        <w:r>
          <w:fldChar w:fldCharType="end"/>
        </w:r>
      </w:p>
    </w:sdtContent>
  </w:sdt>
  <w:p w14:paraId="32BC61DC" w14:textId="77777777" w:rsidR="000C4D4A" w:rsidRDefault="000C4D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12714"/>
      <w:docPartObj>
        <w:docPartGallery w:val="Page Numbers (Bottom of Page)"/>
        <w:docPartUnique/>
      </w:docPartObj>
    </w:sdtPr>
    <w:sdtContent>
      <w:p w14:paraId="6D063277" w14:textId="68709692" w:rsidR="000C4D4A" w:rsidRDefault="000C4D4A">
        <w:pPr>
          <w:pStyle w:val="Piedepgina"/>
          <w:jc w:val="right"/>
        </w:pPr>
        <w:r>
          <w:fldChar w:fldCharType="begin"/>
        </w:r>
        <w:r>
          <w:instrText>PAGE   \* MERGEFORMAT</w:instrText>
        </w:r>
        <w:r>
          <w:fldChar w:fldCharType="separate"/>
        </w:r>
        <w:r w:rsidRPr="00975909">
          <w:rPr>
            <w:noProof/>
            <w:lang w:val="es-ES"/>
          </w:rPr>
          <w:t>1</w:t>
        </w:r>
        <w:r>
          <w:fldChar w:fldCharType="end"/>
        </w:r>
      </w:p>
    </w:sdtContent>
  </w:sdt>
  <w:p w14:paraId="21CAF5B2" w14:textId="77777777" w:rsidR="000C4D4A" w:rsidRDefault="000C4D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55E42" w14:textId="77777777" w:rsidR="008D43AA" w:rsidRDefault="008D43AA">
      <w:pPr>
        <w:spacing w:after="0"/>
      </w:pPr>
      <w:r>
        <w:separator/>
      </w:r>
    </w:p>
  </w:footnote>
  <w:footnote w:type="continuationSeparator" w:id="0">
    <w:p w14:paraId="38D6A5EC" w14:textId="77777777" w:rsidR="008D43AA" w:rsidRDefault="008D43A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544BA" w14:textId="77777777" w:rsidR="000C4D4A" w:rsidRDefault="000C4D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54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F3BE1"/>
    <w:multiLevelType w:val="multilevel"/>
    <w:tmpl w:val="C3E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7726D"/>
    <w:multiLevelType w:val="hybridMultilevel"/>
    <w:tmpl w:val="5AF82D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AC60C6"/>
    <w:multiLevelType w:val="hybridMultilevel"/>
    <w:tmpl w:val="9B687182"/>
    <w:lvl w:ilvl="0" w:tplc="F9B2B776">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91DA0"/>
    <w:multiLevelType w:val="multilevel"/>
    <w:tmpl w:val="DDEC6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2251A97"/>
    <w:multiLevelType w:val="hybridMultilevel"/>
    <w:tmpl w:val="817C0A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867BB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EBF778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A3C13B2"/>
    <w:multiLevelType w:val="hybridMultilevel"/>
    <w:tmpl w:val="65561FCC"/>
    <w:lvl w:ilvl="0" w:tplc="69464020">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4E12604F"/>
    <w:multiLevelType w:val="multilevel"/>
    <w:tmpl w:val="807C74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D73B7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CA348D"/>
    <w:multiLevelType w:val="multilevel"/>
    <w:tmpl w:val="2A7EA2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82B36"/>
    <w:multiLevelType w:val="hybridMultilevel"/>
    <w:tmpl w:val="0AD4D178"/>
    <w:lvl w:ilvl="0" w:tplc="8A904F80">
      <w:start w:val="1"/>
      <w:numFmt w:val="decimal"/>
      <w:lvlText w:val="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D3759F8"/>
    <w:multiLevelType w:val="hybridMultilevel"/>
    <w:tmpl w:val="AE92C894"/>
    <w:lvl w:ilvl="0" w:tplc="0310C4A6">
      <w:start w:val="1"/>
      <w:numFmt w:val="decimal"/>
      <w:lvlText w:val="%1."/>
      <w:lvlJc w:val="left"/>
      <w:pPr>
        <w:ind w:left="1077" w:hanging="360"/>
      </w:pPr>
    </w:lvl>
    <w:lvl w:ilvl="1" w:tplc="240A0019" w:tentative="1">
      <w:start w:val="1"/>
      <w:numFmt w:val="lowerLetter"/>
      <w:lvlText w:val="%2."/>
      <w:lvlJc w:val="left"/>
      <w:pPr>
        <w:ind w:left="1797" w:hanging="360"/>
      </w:pPr>
    </w:lvl>
    <w:lvl w:ilvl="2" w:tplc="240A001B" w:tentative="1">
      <w:start w:val="1"/>
      <w:numFmt w:val="lowerRoman"/>
      <w:lvlText w:val="%3."/>
      <w:lvlJc w:val="right"/>
      <w:pPr>
        <w:ind w:left="2517" w:hanging="180"/>
      </w:pPr>
    </w:lvl>
    <w:lvl w:ilvl="3" w:tplc="240A000F" w:tentative="1">
      <w:start w:val="1"/>
      <w:numFmt w:val="decimal"/>
      <w:lvlText w:val="%4."/>
      <w:lvlJc w:val="left"/>
      <w:pPr>
        <w:ind w:left="3237" w:hanging="360"/>
      </w:pPr>
    </w:lvl>
    <w:lvl w:ilvl="4" w:tplc="240A0019" w:tentative="1">
      <w:start w:val="1"/>
      <w:numFmt w:val="lowerLetter"/>
      <w:lvlText w:val="%5."/>
      <w:lvlJc w:val="left"/>
      <w:pPr>
        <w:ind w:left="3957" w:hanging="360"/>
      </w:pPr>
    </w:lvl>
    <w:lvl w:ilvl="5" w:tplc="240A001B" w:tentative="1">
      <w:start w:val="1"/>
      <w:numFmt w:val="lowerRoman"/>
      <w:lvlText w:val="%6."/>
      <w:lvlJc w:val="right"/>
      <w:pPr>
        <w:ind w:left="4677" w:hanging="180"/>
      </w:pPr>
    </w:lvl>
    <w:lvl w:ilvl="6" w:tplc="240A000F" w:tentative="1">
      <w:start w:val="1"/>
      <w:numFmt w:val="decimal"/>
      <w:lvlText w:val="%7."/>
      <w:lvlJc w:val="left"/>
      <w:pPr>
        <w:ind w:left="5397" w:hanging="360"/>
      </w:pPr>
    </w:lvl>
    <w:lvl w:ilvl="7" w:tplc="240A0019" w:tentative="1">
      <w:start w:val="1"/>
      <w:numFmt w:val="lowerLetter"/>
      <w:lvlText w:val="%8."/>
      <w:lvlJc w:val="left"/>
      <w:pPr>
        <w:ind w:left="6117" w:hanging="360"/>
      </w:pPr>
    </w:lvl>
    <w:lvl w:ilvl="8" w:tplc="240A001B" w:tentative="1">
      <w:start w:val="1"/>
      <w:numFmt w:val="lowerRoman"/>
      <w:lvlText w:val="%9."/>
      <w:lvlJc w:val="right"/>
      <w:pPr>
        <w:ind w:left="6837" w:hanging="180"/>
      </w:pPr>
    </w:lvl>
  </w:abstractNum>
  <w:abstractNum w:abstractNumId="14" w15:restartNumberingAfterBreak="0">
    <w:nsid w:val="67C665C6"/>
    <w:multiLevelType w:val="hybridMultilevel"/>
    <w:tmpl w:val="6C103F6A"/>
    <w:lvl w:ilvl="0" w:tplc="21CCDC6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EE16B29"/>
    <w:multiLevelType w:val="hybridMultilevel"/>
    <w:tmpl w:val="76CCDC26"/>
    <w:lvl w:ilvl="0" w:tplc="7EE81BD8">
      <w:start w:val="2"/>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73850A84"/>
    <w:multiLevelType w:val="hybridMultilevel"/>
    <w:tmpl w:val="36C8EE7A"/>
    <w:lvl w:ilvl="0" w:tplc="25AA54A6">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FB6E74"/>
    <w:multiLevelType w:val="multilevel"/>
    <w:tmpl w:val="3EE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34A68"/>
    <w:multiLevelType w:val="hybridMultilevel"/>
    <w:tmpl w:val="4378B2DA"/>
    <w:lvl w:ilvl="0" w:tplc="FA14785E">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9"/>
  </w:num>
  <w:num w:numId="4">
    <w:abstractNumId w:val="1"/>
  </w:num>
  <w:num w:numId="5">
    <w:abstractNumId w:val="17"/>
  </w:num>
  <w:num w:numId="6">
    <w:abstractNumId w:val="14"/>
  </w:num>
  <w:num w:numId="7">
    <w:abstractNumId w:val="16"/>
  </w:num>
  <w:num w:numId="8">
    <w:abstractNumId w:val="3"/>
  </w:num>
  <w:num w:numId="9">
    <w:abstractNumId w:val="7"/>
  </w:num>
  <w:num w:numId="10">
    <w:abstractNumId w:val="10"/>
  </w:num>
  <w:num w:numId="11">
    <w:abstractNumId w:val="4"/>
  </w:num>
  <w:num w:numId="12">
    <w:abstractNumId w:val="18"/>
  </w:num>
  <w:num w:numId="13">
    <w:abstractNumId w:val="0"/>
  </w:num>
  <w:num w:numId="14">
    <w:abstractNumId w:val="13"/>
  </w:num>
  <w:num w:numId="15">
    <w:abstractNumId w:val="12"/>
  </w:num>
  <w:num w:numId="16">
    <w:abstractNumId w:val="6"/>
  </w:num>
  <w:num w:numId="17">
    <w:abstractNumId w:val="11"/>
  </w:num>
  <w:num w:numId="18">
    <w:abstractNumId w:val="15"/>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any Lorena Hincapie Melo">
    <w15:presenceInfo w15:providerId="AD" w15:userId="S::pastmtto@eliteflower.com::27a6ac03-1093-476a-a7dc-56b17d76dee9"/>
  </w15:person>
  <w15:person w15:author="UECCI">
    <w15:presenceInfo w15:providerId="None" w15:userId="UECC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DB"/>
    <w:rsid w:val="000276C6"/>
    <w:rsid w:val="000615DE"/>
    <w:rsid w:val="00062202"/>
    <w:rsid w:val="00072E8E"/>
    <w:rsid w:val="00094CA9"/>
    <w:rsid w:val="000C4D4A"/>
    <w:rsid w:val="001010A2"/>
    <w:rsid w:val="001E1669"/>
    <w:rsid w:val="00243771"/>
    <w:rsid w:val="00282A70"/>
    <w:rsid w:val="002D69D2"/>
    <w:rsid w:val="003231C0"/>
    <w:rsid w:val="00361253"/>
    <w:rsid w:val="00373FB5"/>
    <w:rsid w:val="003C619A"/>
    <w:rsid w:val="003C6210"/>
    <w:rsid w:val="003C697A"/>
    <w:rsid w:val="003D658E"/>
    <w:rsid w:val="0040072D"/>
    <w:rsid w:val="00413D4B"/>
    <w:rsid w:val="004202B7"/>
    <w:rsid w:val="00427149"/>
    <w:rsid w:val="00446142"/>
    <w:rsid w:val="0054293B"/>
    <w:rsid w:val="005451A8"/>
    <w:rsid w:val="00557A0F"/>
    <w:rsid w:val="005C478D"/>
    <w:rsid w:val="005D7CB0"/>
    <w:rsid w:val="005F3A07"/>
    <w:rsid w:val="00630324"/>
    <w:rsid w:val="006D682D"/>
    <w:rsid w:val="007254CE"/>
    <w:rsid w:val="00760C7D"/>
    <w:rsid w:val="00776B1A"/>
    <w:rsid w:val="00787E9A"/>
    <w:rsid w:val="00790A21"/>
    <w:rsid w:val="00820280"/>
    <w:rsid w:val="00884B67"/>
    <w:rsid w:val="008A7E52"/>
    <w:rsid w:val="008B6B9D"/>
    <w:rsid w:val="008D43AA"/>
    <w:rsid w:val="008E2BB9"/>
    <w:rsid w:val="009016DB"/>
    <w:rsid w:val="00975909"/>
    <w:rsid w:val="00990A35"/>
    <w:rsid w:val="009C57AB"/>
    <w:rsid w:val="009F0645"/>
    <w:rsid w:val="00A1426C"/>
    <w:rsid w:val="00A15A86"/>
    <w:rsid w:val="00AA2570"/>
    <w:rsid w:val="00AB6639"/>
    <w:rsid w:val="00AC5BDB"/>
    <w:rsid w:val="00B042CD"/>
    <w:rsid w:val="00B92C71"/>
    <w:rsid w:val="00BD3404"/>
    <w:rsid w:val="00C04002"/>
    <w:rsid w:val="00C07BB5"/>
    <w:rsid w:val="00C24B43"/>
    <w:rsid w:val="00CC3BE0"/>
    <w:rsid w:val="00D6705D"/>
    <w:rsid w:val="00DA1C8B"/>
    <w:rsid w:val="00DC3DFB"/>
    <w:rsid w:val="00DD5543"/>
    <w:rsid w:val="00E277A5"/>
    <w:rsid w:val="00E319E5"/>
    <w:rsid w:val="00E5011C"/>
    <w:rsid w:val="00E61788"/>
    <w:rsid w:val="00E646CC"/>
    <w:rsid w:val="00EA0237"/>
    <w:rsid w:val="00EA69B8"/>
    <w:rsid w:val="00EC54FF"/>
    <w:rsid w:val="00EE4A3B"/>
    <w:rsid w:val="00EE6F66"/>
    <w:rsid w:val="00EF14AE"/>
    <w:rsid w:val="00F56A7B"/>
    <w:rsid w:val="00FA19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2989"/>
  <w15:chartTrackingRefBased/>
  <w15:docId w15:val="{7937C3E5-8D11-456F-8511-59C1C4051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016DB"/>
    <w:pPr>
      <w:spacing w:line="240" w:lineRule="auto"/>
      <w:ind w:left="-737" w:firstLine="709"/>
    </w:pPr>
    <w:rPr>
      <w:rFonts w:ascii="Times New Roman" w:hAnsi="Times New Roman"/>
      <w:sz w:val="24"/>
    </w:rPr>
  </w:style>
  <w:style w:type="paragraph" w:styleId="Ttulo1">
    <w:name w:val="heading 1"/>
    <w:basedOn w:val="Normal"/>
    <w:next w:val="Normal"/>
    <w:link w:val="Ttulo1Car"/>
    <w:uiPriority w:val="9"/>
    <w:qFormat/>
    <w:rsid w:val="009016DB"/>
    <w:pPr>
      <w:keepNext/>
      <w:keepLines/>
      <w:numPr>
        <w:numId w:val="11"/>
      </w:numPr>
      <w:spacing w:before="240" w:after="0"/>
      <w:outlineLvl w:val="0"/>
    </w:pPr>
    <w:rPr>
      <w:rFonts w:eastAsia="Times New Roman" w:cstheme="majorBidi"/>
      <w:b/>
      <w:color w:val="000000" w:themeColor="text1"/>
      <w:szCs w:val="32"/>
      <w:lang w:eastAsia="es-CO"/>
    </w:rPr>
  </w:style>
  <w:style w:type="paragraph" w:styleId="Ttulo2">
    <w:name w:val="heading 2"/>
    <w:basedOn w:val="Normal"/>
    <w:next w:val="Normal"/>
    <w:link w:val="Ttulo2Car"/>
    <w:autoRedefine/>
    <w:uiPriority w:val="9"/>
    <w:unhideWhenUsed/>
    <w:qFormat/>
    <w:rsid w:val="009016DB"/>
    <w:pPr>
      <w:keepNext/>
      <w:keepLines/>
      <w:numPr>
        <w:ilvl w:val="1"/>
        <w:numId w:val="11"/>
      </w:numPr>
      <w:spacing w:before="40" w:after="0" w:line="480" w:lineRule="auto"/>
      <w:ind w:left="0" w:firstLine="0"/>
      <w:outlineLvl w:val="1"/>
    </w:pPr>
    <w:rPr>
      <w:rFonts w:eastAsia="Times New Roman" w:cstheme="majorBidi"/>
      <w:b/>
      <w:color w:val="000000" w:themeColor="text1"/>
      <w:szCs w:val="26"/>
      <w:lang w:eastAsia="es-CO"/>
    </w:rPr>
  </w:style>
  <w:style w:type="paragraph" w:styleId="Ttulo3">
    <w:name w:val="heading 3"/>
    <w:basedOn w:val="Normal"/>
    <w:next w:val="Normal"/>
    <w:link w:val="Ttulo3Car"/>
    <w:autoRedefine/>
    <w:uiPriority w:val="9"/>
    <w:unhideWhenUsed/>
    <w:qFormat/>
    <w:rsid w:val="009016DB"/>
    <w:pPr>
      <w:keepNext/>
      <w:keepLines/>
      <w:numPr>
        <w:ilvl w:val="2"/>
        <w:numId w:val="11"/>
      </w:numPr>
      <w:tabs>
        <w:tab w:val="left" w:pos="142"/>
      </w:tabs>
      <w:spacing w:before="40" w:after="0" w:line="480" w:lineRule="auto"/>
      <w:ind w:left="0" w:firstLine="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016DB"/>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9016DB"/>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016DB"/>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016DB"/>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16DB"/>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16DB"/>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16DB"/>
    <w:rPr>
      <w:rFonts w:ascii="Times New Roman" w:eastAsia="Times New Roman" w:hAnsi="Times New Roman" w:cstheme="majorBidi"/>
      <w:b/>
      <w:color w:val="000000" w:themeColor="text1"/>
      <w:sz w:val="24"/>
      <w:szCs w:val="32"/>
      <w:lang w:eastAsia="es-CO"/>
    </w:rPr>
  </w:style>
  <w:style w:type="character" w:customStyle="1" w:styleId="Ttulo2Car">
    <w:name w:val="Título 2 Car"/>
    <w:basedOn w:val="Fuentedeprrafopredeter"/>
    <w:link w:val="Ttulo2"/>
    <w:uiPriority w:val="9"/>
    <w:rsid w:val="009016DB"/>
    <w:rPr>
      <w:rFonts w:ascii="Times New Roman" w:eastAsia="Times New Roman" w:hAnsi="Times New Roman" w:cstheme="majorBidi"/>
      <w:b/>
      <w:color w:val="000000" w:themeColor="text1"/>
      <w:sz w:val="24"/>
      <w:szCs w:val="26"/>
      <w:lang w:eastAsia="es-CO"/>
    </w:rPr>
  </w:style>
  <w:style w:type="character" w:customStyle="1" w:styleId="Ttulo3Car">
    <w:name w:val="Título 3 Car"/>
    <w:basedOn w:val="Fuentedeprrafopredeter"/>
    <w:link w:val="Ttulo3"/>
    <w:uiPriority w:val="9"/>
    <w:rsid w:val="009016DB"/>
    <w:rPr>
      <w:rFonts w:ascii="Times New Roman" w:eastAsiaTheme="majorEastAsia" w:hAnsi="Times New Roman" w:cstheme="majorBidi"/>
      <w:b/>
      <w:color w:val="000000" w:themeColor="text1"/>
      <w:sz w:val="24"/>
      <w:szCs w:val="24"/>
    </w:rPr>
  </w:style>
  <w:style w:type="character" w:customStyle="1" w:styleId="Ttulo4Car">
    <w:name w:val="Título 4 Car"/>
    <w:basedOn w:val="Fuentedeprrafopredeter"/>
    <w:link w:val="Ttulo4"/>
    <w:uiPriority w:val="9"/>
    <w:semiHidden/>
    <w:rsid w:val="009016D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9016D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016DB"/>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016D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016D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16DB"/>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16DB"/>
    <w:pPr>
      <w:ind w:left="720"/>
      <w:contextualSpacing/>
    </w:pPr>
  </w:style>
  <w:style w:type="paragraph" w:styleId="NormalWeb">
    <w:name w:val="Normal (Web)"/>
    <w:basedOn w:val="Normal"/>
    <w:uiPriority w:val="99"/>
    <w:semiHidden/>
    <w:unhideWhenUsed/>
    <w:rsid w:val="009016DB"/>
    <w:pPr>
      <w:spacing w:before="100" w:beforeAutospacing="1" w:after="100" w:afterAutospacing="1"/>
    </w:pPr>
    <w:rPr>
      <w:rFonts w:eastAsia="Times New Roman" w:cs="Times New Roman"/>
      <w:szCs w:val="24"/>
      <w:lang w:eastAsia="es-CO"/>
    </w:rPr>
  </w:style>
  <w:style w:type="paragraph" w:styleId="Bibliografa">
    <w:name w:val="Bibliography"/>
    <w:basedOn w:val="Normal"/>
    <w:next w:val="Normal"/>
    <w:uiPriority w:val="37"/>
    <w:unhideWhenUsed/>
    <w:rsid w:val="009016DB"/>
  </w:style>
  <w:style w:type="paragraph" w:styleId="TtuloTDC">
    <w:name w:val="TOC Heading"/>
    <w:basedOn w:val="Ttulo1"/>
    <w:next w:val="Normal"/>
    <w:uiPriority w:val="39"/>
    <w:unhideWhenUsed/>
    <w:qFormat/>
    <w:rsid w:val="009016DB"/>
    <w:pPr>
      <w:outlineLvl w:val="9"/>
    </w:pPr>
    <w:rPr>
      <w:rFonts w:asciiTheme="majorHAnsi" w:hAnsiTheme="majorHAnsi"/>
      <w:b w:val="0"/>
      <w:color w:val="2E74B5" w:themeColor="accent1" w:themeShade="BF"/>
    </w:rPr>
  </w:style>
  <w:style w:type="paragraph" w:styleId="TDC2">
    <w:name w:val="toc 2"/>
    <w:basedOn w:val="Normal"/>
    <w:next w:val="Normal"/>
    <w:autoRedefine/>
    <w:uiPriority w:val="39"/>
    <w:unhideWhenUsed/>
    <w:rsid w:val="009016DB"/>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9016DB"/>
    <w:pPr>
      <w:tabs>
        <w:tab w:val="left" w:pos="440"/>
        <w:tab w:val="left" w:pos="110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9016DB"/>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9016DB"/>
    <w:rPr>
      <w:color w:val="0563C1" w:themeColor="hyperlink"/>
      <w:u w:val="single"/>
    </w:rPr>
  </w:style>
  <w:style w:type="paragraph" w:styleId="Descripcin">
    <w:name w:val="caption"/>
    <w:basedOn w:val="Normal"/>
    <w:next w:val="Normal"/>
    <w:uiPriority w:val="35"/>
    <w:unhideWhenUsed/>
    <w:qFormat/>
    <w:rsid w:val="009016DB"/>
    <w:pPr>
      <w:spacing w:after="200"/>
    </w:pPr>
    <w:rPr>
      <w:i/>
      <w:iCs/>
      <w:color w:val="44546A" w:themeColor="text2"/>
      <w:sz w:val="18"/>
      <w:szCs w:val="18"/>
    </w:rPr>
  </w:style>
  <w:style w:type="table" w:styleId="Tablaconcuadrcula">
    <w:name w:val="Table Grid"/>
    <w:basedOn w:val="Tablanormal"/>
    <w:uiPriority w:val="39"/>
    <w:rsid w:val="00901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016DB"/>
    <w:pPr>
      <w:spacing w:after="0"/>
      <w:ind w:left="520" w:hanging="520"/>
    </w:pPr>
    <w:rPr>
      <w:rFonts w:asciiTheme="minorHAnsi" w:hAnsiTheme="minorHAnsi" w:cstheme="minorHAnsi"/>
      <w:smallCaps/>
      <w:sz w:val="20"/>
      <w:szCs w:val="20"/>
    </w:rPr>
  </w:style>
  <w:style w:type="paragraph" w:styleId="Textodeglobo">
    <w:name w:val="Balloon Text"/>
    <w:basedOn w:val="Normal"/>
    <w:link w:val="TextodegloboCar"/>
    <w:uiPriority w:val="99"/>
    <w:semiHidden/>
    <w:unhideWhenUsed/>
    <w:rsid w:val="009016D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16DB"/>
    <w:rPr>
      <w:rFonts w:ascii="Segoe UI" w:hAnsi="Segoe UI" w:cs="Segoe UI"/>
      <w:sz w:val="18"/>
      <w:szCs w:val="18"/>
    </w:rPr>
  </w:style>
  <w:style w:type="paragraph" w:styleId="Sinespaciado">
    <w:name w:val="No Spacing"/>
    <w:uiPriority w:val="1"/>
    <w:qFormat/>
    <w:rsid w:val="009016DB"/>
    <w:pPr>
      <w:spacing w:after="0" w:line="240" w:lineRule="auto"/>
      <w:ind w:firstLine="709"/>
      <w:jc w:val="both"/>
    </w:pPr>
    <w:rPr>
      <w:rFonts w:ascii="Times New Roman" w:hAnsi="Times New Roman"/>
      <w:sz w:val="24"/>
    </w:rPr>
  </w:style>
  <w:style w:type="paragraph" w:styleId="Encabezado">
    <w:name w:val="header"/>
    <w:basedOn w:val="Normal"/>
    <w:link w:val="EncabezadoCar"/>
    <w:uiPriority w:val="99"/>
    <w:unhideWhenUsed/>
    <w:rsid w:val="009016DB"/>
    <w:pPr>
      <w:tabs>
        <w:tab w:val="center" w:pos="4419"/>
        <w:tab w:val="right" w:pos="8838"/>
      </w:tabs>
      <w:spacing w:after="0"/>
    </w:pPr>
  </w:style>
  <w:style w:type="character" w:customStyle="1" w:styleId="EncabezadoCar">
    <w:name w:val="Encabezado Car"/>
    <w:basedOn w:val="Fuentedeprrafopredeter"/>
    <w:link w:val="Encabezado"/>
    <w:uiPriority w:val="99"/>
    <w:rsid w:val="009016DB"/>
    <w:rPr>
      <w:rFonts w:ascii="Times New Roman" w:hAnsi="Times New Roman"/>
      <w:sz w:val="24"/>
    </w:rPr>
  </w:style>
  <w:style w:type="paragraph" w:styleId="Piedepgina">
    <w:name w:val="footer"/>
    <w:basedOn w:val="Normal"/>
    <w:link w:val="PiedepginaCar"/>
    <w:uiPriority w:val="99"/>
    <w:unhideWhenUsed/>
    <w:rsid w:val="009016DB"/>
    <w:pPr>
      <w:tabs>
        <w:tab w:val="center" w:pos="4419"/>
        <w:tab w:val="right" w:pos="8838"/>
      </w:tabs>
      <w:spacing w:after="0"/>
    </w:pPr>
  </w:style>
  <w:style w:type="character" w:customStyle="1" w:styleId="PiedepginaCar">
    <w:name w:val="Pie de página Car"/>
    <w:basedOn w:val="Fuentedeprrafopredeter"/>
    <w:link w:val="Piedepgina"/>
    <w:uiPriority w:val="99"/>
    <w:rsid w:val="009016DB"/>
    <w:rPr>
      <w:rFonts w:ascii="Times New Roman" w:hAnsi="Times New Roman"/>
      <w:sz w:val="24"/>
    </w:rPr>
  </w:style>
  <w:style w:type="character" w:styleId="Textodelmarcadordeposicin">
    <w:name w:val="Placeholder Text"/>
    <w:basedOn w:val="Fuentedeprrafopredeter"/>
    <w:uiPriority w:val="99"/>
    <w:semiHidden/>
    <w:rsid w:val="009016DB"/>
    <w:rPr>
      <w:color w:val="808080"/>
    </w:rPr>
  </w:style>
  <w:style w:type="character" w:customStyle="1" w:styleId="Mencinsinresolver1">
    <w:name w:val="Mención sin resolver1"/>
    <w:basedOn w:val="Fuentedeprrafopredeter"/>
    <w:uiPriority w:val="99"/>
    <w:semiHidden/>
    <w:unhideWhenUsed/>
    <w:rsid w:val="009016DB"/>
    <w:rPr>
      <w:color w:val="605E5C"/>
      <w:shd w:val="clear" w:color="auto" w:fill="E1DFDD"/>
    </w:rPr>
  </w:style>
  <w:style w:type="character" w:styleId="Refdecomentario">
    <w:name w:val="annotation reference"/>
    <w:basedOn w:val="Fuentedeprrafopredeter"/>
    <w:uiPriority w:val="99"/>
    <w:semiHidden/>
    <w:unhideWhenUsed/>
    <w:rsid w:val="009016DB"/>
    <w:rPr>
      <w:sz w:val="16"/>
      <w:szCs w:val="16"/>
    </w:rPr>
  </w:style>
  <w:style w:type="paragraph" w:styleId="Textocomentario">
    <w:name w:val="annotation text"/>
    <w:basedOn w:val="Normal"/>
    <w:link w:val="TextocomentarioCar"/>
    <w:uiPriority w:val="99"/>
    <w:semiHidden/>
    <w:unhideWhenUsed/>
    <w:rsid w:val="009016DB"/>
    <w:rPr>
      <w:sz w:val="20"/>
      <w:szCs w:val="20"/>
    </w:rPr>
  </w:style>
  <w:style w:type="character" w:customStyle="1" w:styleId="TextocomentarioCar">
    <w:name w:val="Texto comentario Car"/>
    <w:basedOn w:val="Fuentedeprrafopredeter"/>
    <w:link w:val="Textocomentario"/>
    <w:uiPriority w:val="99"/>
    <w:semiHidden/>
    <w:rsid w:val="009016D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9016DB"/>
    <w:rPr>
      <w:b/>
      <w:bCs/>
    </w:rPr>
  </w:style>
  <w:style w:type="character" w:customStyle="1" w:styleId="AsuntodelcomentarioCar">
    <w:name w:val="Asunto del comentario Car"/>
    <w:basedOn w:val="TextocomentarioCar"/>
    <w:link w:val="Asuntodelcomentario"/>
    <w:uiPriority w:val="99"/>
    <w:semiHidden/>
    <w:rsid w:val="009016D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143">
      <w:bodyDiv w:val="1"/>
      <w:marLeft w:val="0"/>
      <w:marRight w:val="0"/>
      <w:marTop w:val="0"/>
      <w:marBottom w:val="0"/>
      <w:divBdr>
        <w:top w:val="none" w:sz="0" w:space="0" w:color="auto"/>
        <w:left w:val="none" w:sz="0" w:space="0" w:color="auto"/>
        <w:bottom w:val="none" w:sz="0" w:space="0" w:color="auto"/>
        <w:right w:val="none" w:sz="0" w:space="0" w:color="auto"/>
      </w:divBdr>
    </w:div>
    <w:div w:id="7756435">
      <w:bodyDiv w:val="1"/>
      <w:marLeft w:val="0"/>
      <w:marRight w:val="0"/>
      <w:marTop w:val="0"/>
      <w:marBottom w:val="0"/>
      <w:divBdr>
        <w:top w:val="none" w:sz="0" w:space="0" w:color="auto"/>
        <w:left w:val="none" w:sz="0" w:space="0" w:color="auto"/>
        <w:bottom w:val="none" w:sz="0" w:space="0" w:color="auto"/>
        <w:right w:val="none" w:sz="0" w:space="0" w:color="auto"/>
      </w:divBdr>
    </w:div>
    <w:div w:id="7951687">
      <w:bodyDiv w:val="1"/>
      <w:marLeft w:val="0"/>
      <w:marRight w:val="0"/>
      <w:marTop w:val="0"/>
      <w:marBottom w:val="0"/>
      <w:divBdr>
        <w:top w:val="none" w:sz="0" w:space="0" w:color="auto"/>
        <w:left w:val="none" w:sz="0" w:space="0" w:color="auto"/>
        <w:bottom w:val="none" w:sz="0" w:space="0" w:color="auto"/>
        <w:right w:val="none" w:sz="0" w:space="0" w:color="auto"/>
      </w:divBdr>
    </w:div>
    <w:div w:id="9451173">
      <w:bodyDiv w:val="1"/>
      <w:marLeft w:val="0"/>
      <w:marRight w:val="0"/>
      <w:marTop w:val="0"/>
      <w:marBottom w:val="0"/>
      <w:divBdr>
        <w:top w:val="none" w:sz="0" w:space="0" w:color="auto"/>
        <w:left w:val="none" w:sz="0" w:space="0" w:color="auto"/>
        <w:bottom w:val="none" w:sz="0" w:space="0" w:color="auto"/>
        <w:right w:val="none" w:sz="0" w:space="0" w:color="auto"/>
      </w:divBdr>
    </w:div>
    <w:div w:id="26877718">
      <w:bodyDiv w:val="1"/>
      <w:marLeft w:val="0"/>
      <w:marRight w:val="0"/>
      <w:marTop w:val="0"/>
      <w:marBottom w:val="0"/>
      <w:divBdr>
        <w:top w:val="none" w:sz="0" w:space="0" w:color="auto"/>
        <w:left w:val="none" w:sz="0" w:space="0" w:color="auto"/>
        <w:bottom w:val="none" w:sz="0" w:space="0" w:color="auto"/>
        <w:right w:val="none" w:sz="0" w:space="0" w:color="auto"/>
      </w:divBdr>
    </w:div>
    <w:div w:id="32002525">
      <w:bodyDiv w:val="1"/>
      <w:marLeft w:val="0"/>
      <w:marRight w:val="0"/>
      <w:marTop w:val="0"/>
      <w:marBottom w:val="0"/>
      <w:divBdr>
        <w:top w:val="none" w:sz="0" w:space="0" w:color="auto"/>
        <w:left w:val="none" w:sz="0" w:space="0" w:color="auto"/>
        <w:bottom w:val="none" w:sz="0" w:space="0" w:color="auto"/>
        <w:right w:val="none" w:sz="0" w:space="0" w:color="auto"/>
      </w:divBdr>
    </w:div>
    <w:div w:id="37095083">
      <w:bodyDiv w:val="1"/>
      <w:marLeft w:val="0"/>
      <w:marRight w:val="0"/>
      <w:marTop w:val="0"/>
      <w:marBottom w:val="0"/>
      <w:divBdr>
        <w:top w:val="none" w:sz="0" w:space="0" w:color="auto"/>
        <w:left w:val="none" w:sz="0" w:space="0" w:color="auto"/>
        <w:bottom w:val="none" w:sz="0" w:space="0" w:color="auto"/>
        <w:right w:val="none" w:sz="0" w:space="0" w:color="auto"/>
      </w:divBdr>
    </w:div>
    <w:div w:id="44179762">
      <w:bodyDiv w:val="1"/>
      <w:marLeft w:val="0"/>
      <w:marRight w:val="0"/>
      <w:marTop w:val="0"/>
      <w:marBottom w:val="0"/>
      <w:divBdr>
        <w:top w:val="none" w:sz="0" w:space="0" w:color="auto"/>
        <w:left w:val="none" w:sz="0" w:space="0" w:color="auto"/>
        <w:bottom w:val="none" w:sz="0" w:space="0" w:color="auto"/>
        <w:right w:val="none" w:sz="0" w:space="0" w:color="auto"/>
      </w:divBdr>
    </w:div>
    <w:div w:id="44723260">
      <w:bodyDiv w:val="1"/>
      <w:marLeft w:val="0"/>
      <w:marRight w:val="0"/>
      <w:marTop w:val="0"/>
      <w:marBottom w:val="0"/>
      <w:divBdr>
        <w:top w:val="none" w:sz="0" w:space="0" w:color="auto"/>
        <w:left w:val="none" w:sz="0" w:space="0" w:color="auto"/>
        <w:bottom w:val="none" w:sz="0" w:space="0" w:color="auto"/>
        <w:right w:val="none" w:sz="0" w:space="0" w:color="auto"/>
      </w:divBdr>
    </w:div>
    <w:div w:id="48385310">
      <w:bodyDiv w:val="1"/>
      <w:marLeft w:val="0"/>
      <w:marRight w:val="0"/>
      <w:marTop w:val="0"/>
      <w:marBottom w:val="0"/>
      <w:divBdr>
        <w:top w:val="none" w:sz="0" w:space="0" w:color="auto"/>
        <w:left w:val="none" w:sz="0" w:space="0" w:color="auto"/>
        <w:bottom w:val="none" w:sz="0" w:space="0" w:color="auto"/>
        <w:right w:val="none" w:sz="0" w:space="0" w:color="auto"/>
      </w:divBdr>
    </w:div>
    <w:div w:id="56393690">
      <w:bodyDiv w:val="1"/>
      <w:marLeft w:val="0"/>
      <w:marRight w:val="0"/>
      <w:marTop w:val="0"/>
      <w:marBottom w:val="0"/>
      <w:divBdr>
        <w:top w:val="none" w:sz="0" w:space="0" w:color="auto"/>
        <w:left w:val="none" w:sz="0" w:space="0" w:color="auto"/>
        <w:bottom w:val="none" w:sz="0" w:space="0" w:color="auto"/>
        <w:right w:val="none" w:sz="0" w:space="0" w:color="auto"/>
      </w:divBdr>
    </w:div>
    <w:div w:id="59985559">
      <w:bodyDiv w:val="1"/>
      <w:marLeft w:val="0"/>
      <w:marRight w:val="0"/>
      <w:marTop w:val="0"/>
      <w:marBottom w:val="0"/>
      <w:divBdr>
        <w:top w:val="none" w:sz="0" w:space="0" w:color="auto"/>
        <w:left w:val="none" w:sz="0" w:space="0" w:color="auto"/>
        <w:bottom w:val="none" w:sz="0" w:space="0" w:color="auto"/>
        <w:right w:val="none" w:sz="0" w:space="0" w:color="auto"/>
      </w:divBdr>
    </w:div>
    <w:div w:id="69238453">
      <w:bodyDiv w:val="1"/>
      <w:marLeft w:val="0"/>
      <w:marRight w:val="0"/>
      <w:marTop w:val="0"/>
      <w:marBottom w:val="0"/>
      <w:divBdr>
        <w:top w:val="none" w:sz="0" w:space="0" w:color="auto"/>
        <w:left w:val="none" w:sz="0" w:space="0" w:color="auto"/>
        <w:bottom w:val="none" w:sz="0" w:space="0" w:color="auto"/>
        <w:right w:val="none" w:sz="0" w:space="0" w:color="auto"/>
      </w:divBdr>
    </w:div>
    <w:div w:id="73861847">
      <w:bodyDiv w:val="1"/>
      <w:marLeft w:val="0"/>
      <w:marRight w:val="0"/>
      <w:marTop w:val="0"/>
      <w:marBottom w:val="0"/>
      <w:divBdr>
        <w:top w:val="none" w:sz="0" w:space="0" w:color="auto"/>
        <w:left w:val="none" w:sz="0" w:space="0" w:color="auto"/>
        <w:bottom w:val="none" w:sz="0" w:space="0" w:color="auto"/>
        <w:right w:val="none" w:sz="0" w:space="0" w:color="auto"/>
      </w:divBdr>
    </w:div>
    <w:div w:id="74859078">
      <w:bodyDiv w:val="1"/>
      <w:marLeft w:val="0"/>
      <w:marRight w:val="0"/>
      <w:marTop w:val="0"/>
      <w:marBottom w:val="0"/>
      <w:divBdr>
        <w:top w:val="none" w:sz="0" w:space="0" w:color="auto"/>
        <w:left w:val="none" w:sz="0" w:space="0" w:color="auto"/>
        <w:bottom w:val="none" w:sz="0" w:space="0" w:color="auto"/>
        <w:right w:val="none" w:sz="0" w:space="0" w:color="auto"/>
      </w:divBdr>
    </w:div>
    <w:div w:id="79451897">
      <w:bodyDiv w:val="1"/>
      <w:marLeft w:val="0"/>
      <w:marRight w:val="0"/>
      <w:marTop w:val="0"/>
      <w:marBottom w:val="0"/>
      <w:divBdr>
        <w:top w:val="none" w:sz="0" w:space="0" w:color="auto"/>
        <w:left w:val="none" w:sz="0" w:space="0" w:color="auto"/>
        <w:bottom w:val="none" w:sz="0" w:space="0" w:color="auto"/>
        <w:right w:val="none" w:sz="0" w:space="0" w:color="auto"/>
      </w:divBdr>
    </w:div>
    <w:div w:id="114637814">
      <w:bodyDiv w:val="1"/>
      <w:marLeft w:val="0"/>
      <w:marRight w:val="0"/>
      <w:marTop w:val="0"/>
      <w:marBottom w:val="0"/>
      <w:divBdr>
        <w:top w:val="none" w:sz="0" w:space="0" w:color="auto"/>
        <w:left w:val="none" w:sz="0" w:space="0" w:color="auto"/>
        <w:bottom w:val="none" w:sz="0" w:space="0" w:color="auto"/>
        <w:right w:val="none" w:sz="0" w:space="0" w:color="auto"/>
      </w:divBdr>
    </w:div>
    <w:div w:id="117650894">
      <w:bodyDiv w:val="1"/>
      <w:marLeft w:val="0"/>
      <w:marRight w:val="0"/>
      <w:marTop w:val="0"/>
      <w:marBottom w:val="0"/>
      <w:divBdr>
        <w:top w:val="none" w:sz="0" w:space="0" w:color="auto"/>
        <w:left w:val="none" w:sz="0" w:space="0" w:color="auto"/>
        <w:bottom w:val="none" w:sz="0" w:space="0" w:color="auto"/>
        <w:right w:val="none" w:sz="0" w:space="0" w:color="auto"/>
      </w:divBdr>
    </w:div>
    <w:div w:id="117992160">
      <w:bodyDiv w:val="1"/>
      <w:marLeft w:val="0"/>
      <w:marRight w:val="0"/>
      <w:marTop w:val="0"/>
      <w:marBottom w:val="0"/>
      <w:divBdr>
        <w:top w:val="none" w:sz="0" w:space="0" w:color="auto"/>
        <w:left w:val="none" w:sz="0" w:space="0" w:color="auto"/>
        <w:bottom w:val="none" w:sz="0" w:space="0" w:color="auto"/>
        <w:right w:val="none" w:sz="0" w:space="0" w:color="auto"/>
      </w:divBdr>
    </w:div>
    <w:div w:id="125513695">
      <w:bodyDiv w:val="1"/>
      <w:marLeft w:val="0"/>
      <w:marRight w:val="0"/>
      <w:marTop w:val="0"/>
      <w:marBottom w:val="0"/>
      <w:divBdr>
        <w:top w:val="none" w:sz="0" w:space="0" w:color="auto"/>
        <w:left w:val="none" w:sz="0" w:space="0" w:color="auto"/>
        <w:bottom w:val="none" w:sz="0" w:space="0" w:color="auto"/>
        <w:right w:val="none" w:sz="0" w:space="0" w:color="auto"/>
      </w:divBdr>
    </w:div>
    <w:div w:id="132212194">
      <w:bodyDiv w:val="1"/>
      <w:marLeft w:val="0"/>
      <w:marRight w:val="0"/>
      <w:marTop w:val="0"/>
      <w:marBottom w:val="0"/>
      <w:divBdr>
        <w:top w:val="none" w:sz="0" w:space="0" w:color="auto"/>
        <w:left w:val="none" w:sz="0" w:space="0" w:color="auto"/>
        <w:bottom w:val="none" w:sz="0" w:space="0" w:color="auto"/>
        <w:right w:val="none" w:sz="0" w:space="0" w:color="auto"/>
      </w:divBdr>
    </w:div>
    <w:div w:id="135687985">
      <w:bodyDiv w:val="1"/>
      <w:marLeft w:val="0"/>
      <w:marRight w:val="0"/>
      <w:marTop w:val="0"/>
      <w:marBottom w:val="0"/>
      <w:divBdr>
        <w:top w:val="none" w:sz="0" w:space="0" w:color="auto"/>
        <w:left w:val="none" w:sz="0" w:space="0" w:color="auto"/>
        <w:bottom w:val="none" w:sz="0" w:space="0" w:color="auto"/>
        <w:right w:val="none" w:sz="0" w:space="0" w:color="auto"/>
      </w:divBdr>
    </w:div>
    <w:div w:id="176698209">
      <w:bodyDiv w:val="1"/>
      <w:marLeft w:val="0"/>
      <w:marRight w:val="0"/>
      <w:marTop w:val="0"/>
      <w:marBottom w:val="0"/>
      <w:divBdr>
        <w:top w:val="none" w:sz="0" w:space="0" w:color="auto"/>
        <w:left w:val="none" w:sz="0" w:space="0" w:color="auto"/>
        <w:bottom w:val="none" w:sz="0" w:space="0" w:color="auto"/>
        <w:right w:val="none" w:sz="0" w:space="0" w:color="auto"/>
      </w:divBdr>
    </w:div>
    <w:div w:id="195585959">
      <w:bodyDiv w:val="1"/>
      <w:marLeft w:val="0"/>
      <w:marRight w:val="0"/>
      <w:marTop w:val="0"/>
      <w:marBottom w:val="0"/>
      <w:divBdr>
        <w:top w:val="none" w:sz="0" w:space="0" w:color="auto"/>
        <w:left w:val="none" w:sz="0" w:space="0" w:color="auto"/>
        <w:bottom w:val="none" w:sz="0" w:space="0" w:color="auto"/>
        <w:right w:val="none" w:sz="0" w:space="0" w:color="auto"/>
      </w:divBdr>
    </w:div>
    <w:div w:id="197546192">
      <w:bodyDiv w:val="1"/>
      <w:marLeft w:val="0"/>
      <w:marRight w:val="0"/>
      <w:marTop w:val="0"/>
      <w:marBottom w:val="0"/>
      <w:divBdr>
        <w:top w:val="none" w:sz="0" w:space="0" w:color="auto"/>
        <w:left w:val="none" w:sz="0" w:space="0" w:color="auto"/>
        <w:bottom w:val="none" w:sz="0" w:space="0" w:color="auto"/>
        <w:right w:val="none" w:sz="0" w:space="0" w:color="auto"/>
      </w:divBdr>
    </w:div>
    <w:div w:id="212664659">
      <w:bodyDiv w:val="1"/>
      <w:marLeft w:val="0"/>
      <w:marRight w:val="0"/>
      <w:marTop w:val="0"/>
      <w:marBottom w:val="0"/>
      <w:divBdr>
        <w:top w:val="none" w:sz="0" w:space="0" w:color="auto"/>
        <w:left w:val="none" w:sz="0" w:space="0" w:color="auto"/>
        <w:bottom w:val="none" w:sz="0" w:space="0" w:color="auto"/>
        <w:right w:val="none" w:sz="0" w:space="0" w:color="auto"/>
      </w:divBdr>
    </w:div>
    <w:div w:id="223833791">
      <w:bodyDiv w:val="1"/>
      <w:marLeft w:val="0"/>
      <w:marRight w:val="0"/>
      <w:marTop w:val="0"/>
      <w:marBottom w:val="0"/>
      <w:divBdr>
        <w:top w:val="none" w:sz="0" w:space="0" w:color="auto"/>
        <w:left w:val="none" w:sz="0" w:space="0" w:color="auto"/>
        <w:bottom w:val="none" w:sz="0" w:space="0" w:color="auto"/>
        <w:right w:val="none" w:sz="0" w:space="0" w:color="auto"/>
      </w:divBdr>
    </w:div>
    <w:div w:id="262224021">
      <w:bodyDiv w:val="1"/>
      <w:marLeft w:val="0"/>
      <w:marRight w:val="0"/>
      <w:marTop w:val="0"/>
      <w:marBottom w:val="0"/>
      <w:divBdr>
        <w:top w:val="none" w:sz="0" w:space="0" w:color="auto"/>
        <w:left w:val="none" w:sz="0" w:space="0" w:color="auto"/>
        <w:bottom w:val="none" w:sz="0" w:space="0" w:color="auto"/>
        <w:right w:val="none" w:sz="0" w:space="0" w:color="auto"/>
      </w:divBdr>
    </w:div>
    <w:div w:id="268390914">
      <w:bodyDiv w:val="1"/>
      <w:marLeft w:val="0"/>
      <w:marRight w:val="0"/>
      <w:marTop w:val="0"/>
      <w:marBottom w:val="0"/>
      <w:divBdr>
        <w:top w:val="none" w:sz="0" w:space="0" w:color="auto"/>
        <w:left w:val="none" w:sz="0" w:space="0" w:color="auto"/>
        <w:bottom w:val="none" w:sz="0" w:space="0" w:color="auto"/>
        <w:right w:val="none" w:sz="0" w:space="0" w:color="auto"/>
      </w:divBdr>
    </w:div>
    <w:div w:id="274100092">
      <w:bodyDiv w:val="1"/>
      <w:marLeft w:val="0"/>
      <w:marRight w:val="0"/>
      <w:marTop w:val="0"/>
      <w:marBottom w:val="0"/>
      <w:divBdr>
        <w:top w:val="none" w:sz="0" w:space="0" w:color="auto"/>
        <w:left w:val="none" w:sz="0" w:space="0" w:color="auto"/>
        <w:bottom w:val="none" w:sz="0" w:space="0" w:color="auto"/>
        <w:right w:val="none" w:sz="0" w:space="0" w:color="auto"/>
      </w:divBdr>
    </w:div>
    <w:div w:id="277032930">
      <w:bodyDiv w:val="1"/>
      <w:marLeft w:val="0"/>
      <w:marRight w:val="0"/>
      <w:marTop w:val="0"/>
      <w:marBottom w:val="0"/>
      <w:divBdr>
        <w:top w:val="none" w:sz="0" w:space="0" w:color="auto"/>
        <w:left w:val="none" w:sz="0" w:space="0" w:color="auto"/>
        <w:bottom w:val="none" w:sz="0" w:space="0" w:color="auto"/>
        <w:right w:val="none" w:sz="0" w:space="0" w:color="auto"/>
      </w:divBdr>
    </w:div>
    <w:div w:id="278072494">
      <w:bodyDiv w:val="1"/>
      <w:marLeft w:val="0"/>
      <w:marRight w:val="0"/>
      <w:marTop w:val="0"/>
      <w:marBottom w:val="0"/>
      <w:divBdr>
        <w:top w:val="none" w:sz="0" w:space="0" w:color="auto"/>
        <w:left w:val="none" w:sz="0" w:space="0" w:color="auto"/>
        <w:bottom w:val="none" w:sz="0" w:space="0" w:color="auto"/>
        <w:right w:val="none" w:sz="0" w:space="0" w:color="auto"/>
      </w:divBdr>
    </w:div>
    <w:div w:id="285896452">
      <w:bodyDiv w:val="1"/>
      <w:marLeft w:val="0"/>
      <w:marRight w:val="0"/>
      <w:marTop w:val="0"/>
      <w:marBottom w:val="0"/>
      <w:divBdr>
        <w:top w:val="none" w:sz="0" w:space="0" w:color="auto"/>
        <w:left w:val="none" w:sz="0" w:space="0" w:color="auto"/>
        <w:bottom w:val="none" w:sz="0" w:space="0" w:color="auto"/>
        <w:right w:val="none" w:sz="0" w:space="0" w:color="auto"/>
      </w:divBdr>
    </w:div>
    <w:div w:id="299576504">
      <w:bodyDiv w:val="1"/>
      <w:marLeft w:val="0"/>
      <w:marRight w:val="0"/>
      <w:marTop w:val="0"/>
      <w:marBottom w:val="0"/>
      <w:divBdr>
        <w:top w:val="none" w:sz="0" w:space="0" w:color="auto"/>
        <w:left w:val="none" w:sz="0" w:space="0" w:color="auto"/>
        <w:bottom w:val="none" w:sz="0" w:space="0" w:color="auto"/>
        <w:right w:val="none" w:sz="0" w:space="0" w:color="auto"/>
      </w:divBdr>
    </w:div>
    <w:div w:id="305087453">
      <w:bodyDiv w:val="1"/>
      <w:marLeft w:val="0"/>
      <w:marRight w:val="0"/>
      <w:marTop w:val="0"/>
      <w:marBottom w:val="0"/>
      <w:divBdr>
        <w:top w:val="none" w:sz="0" w:space="0" w:color="auto"/>
        <w:left w:val="none" w:sz="0" w:space="0" w:color="auto"/>
        <w:bottom w:val="none" w:sz="0" w:space="0" w:color="auto"/>
        <w:right w:val="none" w:sz="0" w:space="0" w:color="auto"/>
      </w:divBdr>
    </w:div>
    <w:div w:id="314258520">
      <w:bodyDiv w:val="1"/>
      <w:marLeft w:val="0"/>
      <w:marRight w:val="0"/>
      <w:marTop w:val="0"/>
      <w:marBottom w:val="0"/>
      <w:divBdr>
        <w:top w:val="none" w:sz="0" w:space="0" w:color="auto"/>
        <w:left w:val="none" w:sz="0" w:space="0" w:color="auto"/>
        <w:bottom w:val="none" w:sz="0" w:space="0" w:color="auto"/>
        <w:right w:val="none" w:sz="0" w:space="0" w:color="auto"/>
      </w:divBdr>
    </w:div>
    <w:div w:id="316541727">
      <w:bodyDiv w:val="1"/>
      <w:marLeft w:val="0"/>
      <w:marRight w:val="0"/>
      <w:marTop w:val="0"/>
      <w:marBottom w:val="0"/>
      <w:divBdr>
        <w:top w:val="none" w:sz="0" w:space="0" w:color="auto"/>
        <w:left w:val="none" w:sz="0" w:space="0" w:color="auto"/>
        <w:bottom w:val="none" w:sz="0" w:space="0" w:color="auto"/>
        <w:right w:val="none" w:sz="0" w:space="0" w:color="auto"/>
      </w:divBdr>
    </w:div>
    <w:div w:id="318507018">
      <w:bodyDiv w:val="1"/>
      <w:marLeft w:val="0"/>
      <w:marRight w:val="0"/>
      <w:marTop w:val="0"/>
      <w:marBottom w:val="0"/>
      <w:divBdr>
        <w:top w:val="none" w:sz="0" w:space="0" w:color="auto"/>
        <w:left w:val="none" w:sz="0" w:space="0" w:color="auto"/>
        <w:bottom w:val="none" w:sz="0" w:space="0" w:color="auto"/>
        <w:right w:val="none" w:sz="0" w:space="0" w:color="auto"/>
      </w:divBdr>
    </w:div>
    <w:div w:id="333071930">
      <w:bodyDiv w:val="1"/>
      <w:marLeft w:val="0"/>
      <w:marRight w:val="0"/>
      <w:marTop w:val="0"/>
      <w:marBottom w:val="0"/>
      <w:divBdr>
        <w:top w:val="none" w:sz="0" w:space="0" w:color="auto"/>
        <w:left w:val="none" w:sz="0" w:space="0" w:color="auto"/>
        <w:bottom w:val="none" w:sz="0" w:space="0" w:color="auto"/>
        <w:right w:val="none" w:sz="0" w:space="0" w:color="auto"/>
      </w:divBdr>
    </w:div>
    <w:div w:id="346565666">
      <w:bodyDiv w:val="1"/>
      <w:marLeft w:val="0"/>
      <w:marRight w:val="0"/>
      <w:marTop w:val="0"/>
      <w:marBottom w:val="0"/>
      <w:divBdr>
        <w:top w:val="none" w:sz="0" w:space="0" w:color="auto"/>
        <w:left w:val="none" w:sz="0" w:space="0" w:color="auto"/>
        <w:bottom w:val="none" w:sz="0" w:space="0" w:color="auto"/>
        <w:right w:val="none" w:sz="0" w:space="0" w:color="auto"/>
      </w:divBdr>
    </w:div>
    <w:div w:id="350306218">
      <w:bodyDiv w:val="1"/>
      <w:marLeft w:val="0"/>
      <w:marRight w:val="0"/>
      <w:marTop w:val="0"/>
      <w:marBottom w:val="0"/>
      <w:divBdr>
        <w:top w:val="none" w:sz="0" w:space="0" w:color="auto"/>
        <w:left w:val="none" w:sz="0" w:space="0" w:color="auto"/>
        <w:bottom w:val="none" w:sz="0" w:space="0" w:color="auto"/>
        <w:right w:val="none" w:sz="0" w:space="0" w:color="auto"/>
      </w:divBdr>
    </w:div>
    <w:div w:id="363794922">
      <w:bodyDiv w:val="1"/>
      <w:marLeft w:val="0"/>
      <w:marRight w:val="0"/>
      <w:marTop w:val="0"/>
      <w:marBottom w:val="0"/>
      <w:divBdr>
        <w:top w:val="none" w:sz="0" w:space="0" w:color="auto"/>
        <w:left w:val="none" w:sz="0" w:space="0" w:color="auto"/>
        <w:bottom w:val="none" w:sz="0" w:space="0" w:color="auto"/>
        <w:right w:val="none" w:sz="0" w:space="0" w:color="auto"/>
      </w:divBdr>
    </w:div>
    <w:div w:id="392656669">
      <w:bodyDiv w:val="1"/>
      <w:marLeft w:val="0"/>
      <w:marRight w:val="0"/>
      <w:marTop w:val="0"/>
      <w:marBottom w:val="0"/>
      <w:divBdr>
        <w:top w:val="none" w:sz="0" w:space="0" w:color="auto"/>
        <w:left w:val="none" w:sz="0" w:space="0" w:color="auto"/>
        <w:bottom w:val="none" w:sz="0" w:space="0" w:color="auto"/>
        <w:right w:val="none" w:sz="0" w:space="0" w:color="auto"/>
      </w:divBdr>
    </w:div>
    <w:div w:id="396514490">
      <w:bodyDiv w:val="1"/>
      <w:marLeft w:val="0"/>
      <w:marRight w:val="0"/>
      <w:marTop w:val="0"/>
      <w:marBottom w:val="0"/>
      <w:divBdr>
        <w:top w:val="none" w:sz="0" w:space="0" w:color="auto"/>
        <w:left w:val="none" w:sz="0" w:space="0" w:color="auto"/>
        <w:bottom w:val="none" w:sz="0" w:space="0" w:color="auto"/>
        <w:right w:val="none" w:sz="0" w:space="0" w:color="auto"/>
      </w:divBdr>
    </w:div>
    <w:div w:id="420640104">
      <w:bodyDiv w:val="1"/>
      <w:marLeft w:val="0"/>
      <w:marRight w:val="0"/>
      <w:marTop w:val="0"/>
      <w:marBottom w:val="0"/>
      <w:divBdr>
        <w:top w:val="none" w:sz="0" w:space="0" w:color="auto"/>
        <w:left w:val="none" w:sz="0" w:space="0" w:color="auto"/>
        <w:bottom w:val="none" w:sz="0" w:space="0" w:color="auto"/>
        <w:right w:val="none" w:sz="0" w:space="0" w:color="auto"/>
      </w:divBdr>
    </w:div>
    <w:div w:id="421684958">
      <w:bodyDiv w:val="1"/>
      <w:marLeft w:val="0"/>
      <w:marRight w:val="0"/>
      <w:marTop w:val="0"/>
      <w:marBottom w:val="0"/>
      <w:divBdr>
        <w:top w:val="none" w:sz="0" w:space="0" w:color="auto"/>
        <w:left w:val="none" w:sz="0" w:space="0" w:color="auto"/>
        <w:bottom w:val="none" w:sz="0" w:space="0" w:color="auto"/>
        <w:right w:val="none" w:sz="0" w:space="0" w:color="auto"/>
      </w:divBdr>
    </w:div>
    <w:div w:id="434057614">
      <w:bodyDiv w:val="1"/>
      <w:marLeft w:val="0"/>
      <w:marRight w:val="0"/>
      <w:marTop w:val="0"/>
      <w:marBottom w:val="0"/>
      <w:divBdr>
        <w:top w:val="none" w:sz="0" w:space="0" w:color="auto"/>
        <w:left w:val="none" w:sz="0" w:space="0" w:color="auto"/>
        <w:bottom w:val="none" w:sz="0" w:space="0" w:color="auto"/>
        <w:right w:val="none" w:sz="0" w:space="0" w:color="auto"/>
      </w:divBdr>
    </w:div>
    <w:div w:id="439222862">
      <w:bodyDiv w:val="1"/>
      <w:marLeft w:val="0"/>
      <w:marRight w:val="0"/>
      <w:marTop w:val="0"/>
      <w:marBottom w:val="0"/>
      <w:divBdr>
        <w:top w:val="none" w:sz="0" w:space="0" w:color="auto"/>
        <w:left w:val="none" w:sz="0" w:space="0" w:color="auto"/>
        <w:bottom w:val="none" w:sz="0" w:space="0" w:color="auto"/>
        <w:right w:val="none" w:sz="0" w:space="0" w:color="auto"/>
      </w:divBdr>
    </w:div>
    <w:div w:id="441147278">
      <w:bodyDiv w:val="1"/>
      <w:marLeft w:val="0"/>
      <w:marRight w:val="0"/>
      <w:marTop w:val="0"/>
      <w:marBottom w:val="0"/>
      <w:divBdr>
        <w:top w:val="none" w:sz="0" w:space="0" w:color="auto"/>
        <w:left w:val="none" w:sz="0" w:space="0" w:color="auto"/>
        <w:bottom w:val="none" w:sz="0" w:space="0" w:color="auto"/>
        <w:right w:val="none" w:sz="0" w:space="0" w:color="auto"/>
      </w:divBdr>
    </w:div>
    <w:div w:id="451096259">
      <w:bodyDiv w:val="1"/>
      <w:marLeft w:val="0"/>
      <w:marRight w:val="0"/>
      <w:marTop w:val="0"/>
      <w:marBottom w:val="0"/>
      <w:divBdr>
        <w:top w:val="none" w:sz="0" w:space="0" w:color="auto"/>
        <w:left w:val="none" w:sz="0" w:space="0" w:color="auto"/>
        <w:bottom w:val="none" w:sz="0" w:space="0" w:color="auto"/>
        <w:right w:val="none" w:sz="0" w:space="0" w:color="auto"/>
      </w:divBdr>
    </w:div>
    <w:div w:id="451678789">
      <w:bodyDiv w:val="1"/>
      <w:marLeft w:val="0"/>
      <w:marRight w:val="0"/>
      <w:marTop w:val="0"/>
      <w:marBottom w:val="0"/>
      <w:divBdr>
        <w:top w:val="none" w:sz="0" w:space="0" w:color="auto"/>
        <w:left w:val="none" w:sz="0" w:space="0" w:color="auto"/>
        <w:bottom w:val="none" w:sz="0" w:space="0" w:color="auto"/>
        <w:right w:val="none" w:sz="0" w:space="0" w:color="auto"/>
      </w:divBdr>
    </w:div>
    <w:div w:id="464275622">
      <w:bodyDiv w:val="1"/>
      <w:marLeft w:val="0"/>
      <w:marRight w:val="0"/>
      <w:marTop w:val="0"/>
      <w:marBottom w:val="0"/>
      <w:divBdr>
        <w:top w:val="none" w:sz="0" w:space="0" w:color="auto"/>
        <w:left w:val="none" w:sz="0" w:space="0" w:color="auto"/>
        <w:bottom w:val="none" w:sz="0" w:space="0" w:color="auto"/>
        <w:right w:val="none" w:sz="0" w:space="0" w:color="auto"/>
      </w:divBdr>
    </w:div>
    <w:div w:id="485778385">
      <w:bodyDiv w:val="1"/>
      <w:marLeft w:val="0"/>
      <w:marRight w:val="0"/>
      <w:marTop w:val="0"/>
      <w:marBottom w:val="0"/>
      <w:divBdr>
        <w:top w:val="none" w:sz="0" w:space="0" w:color="auto"/>
        <w:left w:val="none" w:sz="0" w:space="0" w:color="auto"/>
        <w:bottom w:val="none" w:sz="0" w:space="0" w:color="auto"/>
        <w:right w:val="none" w:sz="0" w:space="0" w:color="auto"/>
      </w:divBdr>
    </w:div>
    <w:div w:id="499854914">
      <w:bodyDiv w:val="1"/>
      <w:marLeft w:val="0"/>
      <w:marRight w:val="0"/>
      <w:marTop w:val="0"/>
      <w:marBottom w:val="0"/>
      <w:divBdr>
        <w:top w:val="none" w:sz="0" w:space="0" w:color="auto"/>
        <w:left w:val="none" w:sz="0" w:space="0" w:color="auto"/>
        <w:bottom w:val="none" w:sz="0" w:space="0" w:color="auto"/>
        <w:right w:val="none" w:sz="0" w:space="0" w:color="auto"/>
      </w:divBdr>
    </w:div>
    <w:div w:id="503671451">
      <w:bodyDiv w:val="1"/>
      <w:marLeft w:val="0"/>
      <w:marRight w:val="0"/>
      <w:marTop w:val="0"/>
      <w:marBottom w:val="0"/>
      <w:divBdr>
        <w:top w:val="none" w:sz="0" w:space="0" w:color="auto"/>
        <w:left w:val="none" w:sz="0" w:space="0" w:color="auto"/>
        <w:bottom w:val="none" w:sz="0" w:space="0" w:color="auto"/>
        <w:right w:val="none" w:sz="0" w:space="0" w:color="auto"/>
      </w:divBdr>
    </w:div>
    <w:div w:id="521558188">
      <w:bodyDiv w:val="1"/>
      <w:marLeft w:val="0"/>
      <w:marRight w:val="0"/>
      <w:marTop w:val="0"/>
      <w:marBottom w:val="0"/>
      <w:divBdr>
        <w:top w:val="none" w:sz="0" w:space="0" w:color="auto"/>
        <w:left w:val="none" w:sz="0" w:space="0" w:color="auto"/>
        <w:bottom w:val="none" w:sz="0" w:space="0" w:color="auto"/>
        <w:right w:val="none" w:sz="0" w:space="0" w:color="auto"/>
      </w:divBdr>
    </w:div>
    <w:div w:id="522013466">
      <w:bodyDiv w:val="1"/>
      <w:marLeft w:val="0"/>
      <w:marRight w:val="0"/>
      <w:marTop w:val="0"/>
      <w:marBottom w:val="0"/>
      <w:divBdr>
        <w:top w:val="none" w:sz="0" w:space="0" w:color="auto"/>
        <w:left w:val="none" w:sz="0" w:space="0" w:color="auto"/>
        <w:bottom w:val="none" w:sz="0" w:space="0" w:color="auto"/>
        <w:right w:val="none" w:sz="0" w:space="0" w:color="auto"/>
      </w:divBdr>
    </w:div>
    <w:div w:id="523789388">
      <w:bodyDiv w:val="1"/>
      <w:marLeft w:val="0"/>
      <w:marRight w:val="0"/>
      <w:marTop w:val="0"/>
      <w:marBottom w:val="0"/>
      <w:divBdr>
        <w:top w:val="none" w:sz="0" w:space="0" w:color="auto"/>
        <w:left w:val="none" w:sz="0" w:space="0" w:color="auto"/>
        <w:bottom w:val="none" w:sz="0" w:space="0" w:color="auto"/>
        <w:right w:val="none" w:sz="0" w:space="0" w:color="auto"/>
      </w:divBdr>
    </w:div>
    <w:div w:id="533349186">
      <w:bodyDiv w:val="1"/>
      <w:marLeft w:val="0"/>
      <w:marRight w:val="0"/>
      <w:marTop w:val="0"/>
      <w:marBottom w:val="0"/>
      <w:divBdr>
        <w:top w:val="none" w:sz="0" w:space="0" w:color="auto"/>
        <w:left w:val="none" w:sz="0" w:space="0" w:color="auto"/>
        <w:bottom w:val="none" w:sz="0" w:space="0" w:color="auto"/>
        <w:right w:val="none" w:sz="0" w:space="0" w:color="auto"/>
      </w:divBdr>
    </w:div>
    <w:div w:id="551768375">
      <w:bodyDiv w:val="1"/>
      <w:marLeft w:val="0"/>
      <w:marRight w:val="0"/>
      <w:marTop w:val="0"/>
      <w:marBottom w:val="0"/>
      <w:divBdr>
        <w:top w:val="none" w:sz="0" w:space="0" w:color="auto"/>
        <w:left w:val="none" w:sz="0" w:space="0" w:color="auto"/>
        <w:bottom w:val="none" w:sz="0" w:space="0" w:color="auto"/>
        <w:right w:val="none" w:sz="0" w:space="0" w:color="auto"/>
      </w:divBdr>
    </w:div>
    <w:div w:id="558325409">
      <w:bodyDiv w:val="1"/>
      <w:marLeft w:val="0"/>
      <w:marRight w:val="0"/>
      <w:marTop w:val="0"/>
      <w:marBottom w:val="0"/>
      <w:divBdr>
        <w:top w:val="none" w:sz="0" w:space="0" w:color="auto"/>
        <w:left w:val="none" w:sz="0" w:space="0" w:color="auto"/>
        <w:bottom w:val="none" w:sz="0" w:space="0" w:color="auto"/>
        <w:right w:val="none" w:sz="0" w:space="0" w:color="auto"/>
      </w:divBdr>
    </w:div>
    <w:div w:id="564224899">
      <w:bodyDiv w:val="1"/>
      <w:marLeft w:val="0"/>
      <w:marRight w:val="0"/>
      <w:marTop w:val="0"/>
      <w:marBottom w:val="0"/>
      <w:divBdr>
        <w:top w:val="none" w:sz="0" w:space="0" w:color="auto"/>
        <w:left w:val="none" w:sz="0" w:space="0" w:color="auto"/>
        <w:bottom w:val="none" w:sz="0" w:space="0" w:color="auto"/>
        <w:right w:val="none" w:sz="0" w:space="0" w:color="auto"/>
      </w:divBdr>
    </w:div>
    <w:div w:id="590430444">
      <w:bodyDiv w:val="1"/>
      <w:marLeft w:val="0"/>
      <w:marRight w:val="0"/>
      <w:marTop w:val="0"/>
      <w:marBottom w:val="0"/>
      <w:divBdr>
        <w:top w:val="none" w:sz="0" w:space="0" w:color="auto"/>
        <w:left w:val="none" w:sz="0" w:space="0" w:color="auto"/>
        <w:bottom w:val="none" w:sz="0" w:space="0" w:color="auto"/>
        <w:right w:val="none" w:sz="0" w:space="0" w:color="auto"/>
      </w:divBdr>
    </w:div>
    <w:div w:id="592126462">
      <w:bodyDiv w:val="1"/>
      <w:marLeft w:val="0"/>
      <w:marRight w:val="0"/>
      <w:marTop w:val="0"/>
      <w:marBottom w:val="0"/>
      <w:divBdr>
        <w:top w:val="none" w:sz="0" w:space="0" w:color="auto"/>
        <w:left w:val="none" w:sz="0" w:space="0" w:color="auto"/>
        <w:bottom w:val="none" w:sz="0" w:space="0" w:color="auto"/>
        <w:right w:val="none" w:sz="0" w:space="0" w:color="auto"/>
      </w:divBdr>
    </w:div>
    <w:div w:id="597369696">
      <w:bodyDiv w:val="1"/>
      <w:marLeft w:val="0"/>
      <w:marRight w:val="0"/>
      <w:marTop w:val="0"/>
      <w:marBottom w:val="0"/>
      <w:divBdr>
        <w:top w:val="none" w:sz="0" w:space="0" w:color="auto"/>
        <w:left w:val="none" w:sz="0" w:space="0" w:color="auto"/>
        <w:bottom w:val="none" w:sz="0" w:space="0" w:color="auto"/>
        <w:right w:val="none" w:sz="0" w:space="0" w:color="auto"/>
      </w:divBdr>
    </w:div>
    <w:div w:id="601182137">
      <w:bodyDiv w:val="1"/>
      <w:marLeft w:val="0"/>
      <w:marRight w:val="0"/>
      <w:marTop w:val="0"/>
      <w:marBottom w:val="0"/>
      <w:divBdr>
        <w:top w:val="none" w:sz="0" w:space="0" w:color="auto"/>
        <w:left w:val="none" w:sz="0" w:space="0" w:color="auto"/>
        <w:bottom w:val="none" w:sz="0" w:space="0" w:color="auto"/>
        <w:right w:val="none" w:sz="0" w:space="0" w:color="auto"/>
      </w:divBdr>
    </w:div>
    <w:div w:id="603265036">
      <w:bodyDiv w:val="1"/>
      <w:marLeft w:val="0"/>
      <w:marRight w:val="0"/>
      <w:marTop w:val="0"/>
      <w:marBottom w:val="0"/>
      <w:divBdr>
        <w:top w:val="none" w:sz="0" w:space="0" w:color="auto"/>
        <w:left w:val="none" w:sz="0" w:space="0" w:color="auto"/>
        <w:bottom w:val="none" w:sz="0" w:space="0" w:color="auto"/>
        <w:right w:val="none" w:sz="0" w:space="0" w:color="auto"/>
      </w:divBdr>
    </w:div>
    <w:div w:id="607809856">
      <w:bodyDiv w:val="1"/>
      <w:marLeft w:val="0"/>
      <w:marRight w:val="0"/>
      <w:marTop w:val="0"/>
      <w:marBottom w:val="0"/>
      <w:divBdr>
        <w:top w:val="none" w:sz="0" w:space="0" w:color="auto"/>
        <w:left w:val="none" w:sz="0" w:space="0" w:color="auto"/>
        <w:bottom w:val="none" w:sz="0" w:space="0" w:color="auto"/>
        <w:right w:val="none" w:sz="0" w:space="0" w:color="auto"/>
      </w:divBdr>
    </w:div>
    <w:div w:id="608971962">
      <w:bodyDiv w:val="1"/>
      <w:marLeft w:val="0"/>
      <w:marRight w:val="0"/>
      <w:marTop w:val="0"/>
      <w:marBottom w:val="0"/>
      <w:divBdr>
        <w:top w:val="none" w:sz="0" w:space="0" w:color="auto"/>
        <w:left w:val="none" w:sz="0" w:space="0" w:color="auto"/>
        <w:bottom w:val="none" w:sz="0" w:space="0" w:color="auto"/>
        <w:right w:val="none" w:sz="0" w:space="0" w:color="auto"/>
      </w:divBdr>
    </w:div>
    <w:div w:id="630748578">
      <w:bodyDiv w:val="1"/>
      <w:marLeft w:val="0"/>
      <w:marRight w:val="0"/>
      <w:marTop w:val="0"/>
      <w:marBottom w:val="0"/>
      <w:divBdr>
        <w:top w:val="none" w:sz="0" w:space="0" w:color="auto"/>
        <w:left w:val="none" w:sz="0" w:space="0" w:color="auto"/>
        <w:bottom w:val="none" w:sz="0" w:space="0" w:color="auto"/>
        <w:right w:val="none" w:sz="0" w:space="0" w:color="auto"/>
      </w:divBdr>
    </w:div>
    <w:div w:id="631910191">
      <w:bodyDiv w:val="1"/>
      <w:marLeft w:val="0"/>
      <w:marRight w:val="0"/>
      <w:marTop w:val="0"/>
      <w:marBottom w:val="0"/>
      <w:divBdr>
        <w:top w:val="none" w:sz="0" w:space="0" w:color="auto"/>
        <w:left w:val="none" w:sz="0" w:space="0" w:color="auto"/>
        <w:bottom w:val="none" w:sz="0" w:space="0" w:color="auto"/>
        <w:right w:val="none" w:sz="0" w:space="0" w:color="auto"/>
      </w:divBdr>
    </w:div>
    <w:div w:id="638338866">
      <w:bodyDiv w:val="1"/>
      <w:marLeft w:val="0"/>
      <w:marRight w:val="0"/>
      <w:marTop w:val="0"/>
      <w:marBottom w:val="0"/>
      <w:divBdr>
        <w:top w:val="none" w:sz="0" w:space="0" w:color="auto"/>
        <w:left w:val="none" w:sz="0" w:space="0" w:color="auto"/>
        <w:bottom w:val="none" w:sz="0" w:space="0" w:color="auto"/>
        <w:right w:val="none" w:sz="0" w:space="0" w:color="auto"/>
      </w:divBdr>
    </w:div>
    <w:div w:id="658966631">
      <w:bodyDiv w:val="1"/>
      <w:marLeft w:val="0"/>
      <w:marRight w:val="0"/>
      <w:marTop w:val="0"/>
      <w:marBottom w:val="0"/>
      <w:divBdr>
        <w:top w:val="none" w:sz="0" w:space="0" w:color="auto"/>
        <w:left w:val="none" w:sz="0" w:space="0" w:color="auto"/>
        <w:bottom w:val="none" w:sz="0" w:space="0" w:color="auto"/>
        <w:right w:val="none" w:sz="0" w:space="0" w:color="auto"/>
      </w:divBdr>
    </w:div>
    <w:div w:id="667565170">
      <w:bodyDiv w:val="1"/>
      <w:marLeft w:val="0"/>
      <w:marRight w:val="0"/>
      <w:marTop w:val="0"/>
      <w:marBottom w:val="0"/>
      <w:divBdr>
        <w:top w:val="none" w:sz="0" w:space="0" w:color="auto"/>
        <w:left w:val="none" w:sz="0" w:space="0" w:color="auto"/>
        <w:bottom w:val="none" w:sz="0" w:space="0" w:color="auto"/>
        <w:right w:val="none" w:sz="0" w:space="0" w:color="auto"/>
      </w:divBdr>
    </w:div>
    <w:div w:id="680552420">
      <w:bodyDiv w:val="1"/>
      <w:marLeft w:val="0"/>
      <w:marRight w:val="0"/>
      <w:marTop w:val="0"/>
      <w:marBottom w:val="0"/>
      <w:divBdr>
        <w:top w:val="none" w:sz="0" w:space="0" w:color="auto"/>
        <w:left w:val="none" w:sz="0" w:space="0" w:color="auto"/>
        <w:bottom w:val="none" w:sz="0" w:space="0" w:color="auto"/>
        <w:right w:val="none" w:sz="0" w:space="0" w:color="auto"/>
      </w:divBdr>
    </w:div>
    <w:div w:id="682705275">
      <w:bodyDiv w:val="1"/>
      <w:marLeft w:val="0"/>
      <w:marRight w:val="0"/>
      <w:marTop w:val="0"/>
      <w:marBottom w:val="0"/>
      <w:divBdr>
        <w:top w:val="none" w:sz="0" w:space="0" w:color="auto"/>
        <w:left w:val="none" w:sz="0" w:space="0" w:color="auto"/>
        <w:bottom w:val="none" w:sz="0" w:space="0" w:color="auto"/>
        <w:right w:val="none" w:sz="0" w:space="0" w:color="auto"/>
      </w:divBdr>
    </w:div>
    <w:div w:id="688995339">
      <w:bodyDiv w:val="1"/>
      <w:marLeft w:val="0"/>
      <w:marRight w:val="0"/>
      <w:marTop w:val="0"/>
      <w:marBottom w:val="0"/>
      <w:divBdr>
        <w:top w:val="none" w:sz="0" w:space="0" w:color="auto"/>
        <w:left w:val="none" w:sz="0" w:space="0" w:color="auto"/>
        <w:bottom w:val="none" w:sz="0" w:space="0" w:color="auto"/>
        <w:right w:val="none" w:sz="0" w:space="0" w:color="auto"/>
      </w:divBdr>
    </w:div>
    <w:div w:id="704251341">
      <w:bodyDiv w:val="1"/>
      <w:marLeft w:val="0"/>
      <w:marRight w:val="0"/>
      <w:marTop w:val="0"/>
      <w:marBottom w:val="0"/>
      <w:divBdr>
        <w:top w:val="none" w:sz="0" w:space="0" w:color="auto"/>
        <w:left w:val="none" w:sz="0" w:space="0" w:color="auto"/>
        <w:bottom w:val="none" w:sz="0" w:space="0" w:color="auto"/>
        <w:right w:val="none" w:sz="0" w:space="0" w:color="auto"/>
      </w:divBdr>
    </w:div>
    <w:div w:id="712314401">
      <w:bodyDiv w:val="1"/>
      <w:marLeft w:val="0"/>
      <w:marRight w:val="0"/>
      <w:marTop w:val="0"/>
      <w:marBottom w:val="0"/>
      <w:divBdr>
        <w:top w:val="none" w:sz="0" w:space="0" w:color="auto"/>
        <w:left w:val="none" w:sz="0" w:space="0" w:color="auto"/>
        <w:bottom w:val="none" w:sz="0" w:space="0" w:color="auto"/>
        <w:right w:val="none" w:sz="0" w:space="0" w:color="auto"/>
      </w:divBdr>
    </w:div>
    <w:div w:id="718480831">
      <w:bodyDiv w:val="1"/>
      <w:marLeft w:val="0"/>
      <w:marRight w:val="0"/>
      <w:marTop w:val="0"/>
      <w:marBottom w:val="0"/>
      <w:divBdr>
        <w:top w:val="none" w:sz="0" w:space="0" w:color="auto"/>
        <w:left w:val="none" w:sz="0" w:space="0" w:color="auto"/>
        <w:bottom w:val="none" w:sz="0" w:space="0" w:color="auto"/>
        <w:right w:val="none" w:sz="0" w:space="0" w:color="auto"/>
      </w:divBdr>
    </w:div>
    <w:div w:id="724917678">
      <w:bodyDiv w:val="1"/>
      <w:marLeft w:val="0"/>
      <w:marRight w:val="0"/>
      <w:marTop w:val="0"/>
      <w:marBottom w:val="0"/>
      <w:divBdr>
        <w:top w:val="none" w:sz="0" w:space="0" w:color="auto"/>
        <w:left w:val="none" w:sz="0" w:space="0" w:color="auto"/>
        <w:bottom w:val="none" w:sz="0" w:space="0" w:color="auto"/>
        <w:right w:val="none" w:sz="0" w:space="0" w:color="auto"/>
      </w:divBdr>
    </w:div>
    <w:div w:id="726224923">
      <w:bodyDiv w:val="1"/>
      <w:marLeft w:val="0"/>
      <w:marRight w:val="0"/>
      <w:marTop w:val="0"/>
      <w:marBottom w:val="0"/>
      <w:divBdr>
        <w:top w:val="none" w:sz="0" w:space="0" w:color="auto"/>
        <w:left w:val="none" w:sz="0" w:space="0" w:color="auto"/>
        <w:bottom w:val="none" w:sz="0" w:space="0" w:color="auto"/>
        <w:right w:val="none" w:sz="0" w:space="0" w:color="auto"/>
      </w:divBdr>
    </w:div>
    <w:div w:id="734159924">
      <w:bodyDiv w:val="1"/>
      <w:marLeft w:val="0"/>
      <w:marRight w:val="0"/>
      <w:marTop w:val="0"/>
      <w:marBottom w:val="0"/>
      <w:divBdr>
        <w:top w:val="none" w:sz="0" w:space="0" w:color="auto"/>
        <w:left w:val="none" w:sz="0" w:space="0" w:color="auto"/>
        <w:bottom w:val="none" w:sz="0" w:space="0" w:color="auto"/>
        <w:right w:val="none" w:sz="0" w:space="0" w:color="auto"/>
      </w:divBdr>
    </w:div>
    <w:div w:id="745227396">
      <w:bodyDiv w:val="1"/>
      <w:marLeft w:val="0"/>
      <w:marRight w:val="0"/>
      <w:marTop w:val="0"/>
      <w:marBottom w:val="0"/>
      <w:divBdr>
        <w:top w:val="none" w:sz="0" w:space="0" w:color="auto"/>
        <w:left w:val="none" w:sz="0" w:space="0" w:color="auto"/>
        <w:bottom w:val="none" w:sz="0" w:space="0" w:color="auto"/>
        <w:right w:val="none" w:sz="0" w:space="0" w:color="auto"/>
      </w:divBdr>
    </w:div>
    <w:div w:id="748235949">
      <w:bodyDiv w:val="1"/>
      <w:marLeft w:val="0"/>
      <w:marRight w:val="0"/>
      <w:marTop w:val="0"/>
      <w:marBottom w:val="0"/>
      <w:divBdr>
        <w:top w:val="none" w:sz="0" w:space="0" w:color="auto"/>
        <w:left w:val="none" w:sz="0" w:space="0" w:color="auto"/>
        <w:bottom w:val="none" w:sz="0" w:space="0" w:color="auto"/>
        <w:right w:val="none" w:sz="0" w:space="0" w:color="auto"/>
      </w:divBdr>
    </w:div>
    <w:div w:id="754010365">
      <w:bodyDiv w:val="1"/>
      <w:marLeft w:val="0"/>
      <w:marRight w:val="0"/>
      <w:marTop w:val="0"/>
      <w:marBottom w:val="0"/>
      <w:divBdr>
        <w:top w:val="none" w:sz="0" w:space="0" w:color="auto"/>
        <w:left w:val="none" w:sz="0" w:space="0" w:color="auto"/>
        <w:bottom w:val="none" w:sz="0" w:space="0" w:color="auto"/>
        <w:right w:val="none" w:sz="0" w:space="0" w:color="auto"/>
      </w:divBdr>
    </w:div>
    <w:div w:id="781342784">
      <w:bodyDiv w:val="1"/>
      <w:marLeft w:val="0"/>
      <w:marRight w:val="0"/>
      <w:marTop w:val="0"/>
      <w:marBottom w:val="0"/>
      <w:divBdr>
        <w:top w:val="none" w:sz="0" w:space="0" w:color="auto"/>
        <w:left w:val="none" w:sz="0" w:space="0" w:color="auto"/>
        <w:bottom w:val="none" w:sz="0" w:space="0" w:color="auto"/>
        <w:right w:val="none" w:sz="0" w:space="0" w:color="auto"/>
      </w:divBdr>
    </w:div>
    <w:div w:id="790519005">
      <w:bodyDiv w:val="1"/>
      <w:marLeft w:val="0"/>
      <w:marRight w:val="0"/>
      <w:marTop w:val="0"/>
      <w:marBottom w:val="0"/>
      <w:divBdr>
        <w:top w:val="none" w:sz="0" w:space="0" w:color="auto"/>
        <w:left w:val="none" w:sz="0" w:space="0" w:color="auto"/>
        <w:bottom w:val="none" w:sz="0" w:space="0" w:color="auto"/>
        <w:right w:val="none" w:sz="0" w:space="0" w:color="auto"/>
      </w:divBdr>
    </w:div>
    <w:div w:id="823156702">
      <w:bodyDiv w:val="1"/>
      <w:marLeft w:val="0"/>
      <w:marRight w:val="0"/>
      <w:marTop w:val="0"/>
      <w:marBottom w:val="0"/>
      <w:divBdr>
        <w:top w:val="none" w:sz="0" w:space="0" w:color="auto"/>
        <w:left w:val="none" w:sz="0" w:space="0" w:color="auto"/>
        <w:bottom w:val="none" w:sz="0" w:space="0" w:color="auto"/>
        <w:right w:val="none" w:sz="0" w:space="0" w:color="auto"/>
      </w:divBdr>
    </w:div>
    <w:div w:id="825165382">
      <w:bodyDiv w:val="1"/>
      <w:marLeft w:val="0"/>
      <w:marRight w:val="0"/>
      <w:marTop w:val="0"/>
      <w:marBottom w:val="0"/>
      <w:divBdr>
        <w:top w:val="none" w:sz="0" w:space="0" w:color="auto"/>
        <w:left w:val="none" w:sz="0" w:space="0" w:color="auto"/>
        <w:bottom w:val="none" w:sz="0" w:space="0" w:color="auto"/>
        <w:right w:val="none" w:sz="0" w:space="0" w:color="auto"/>
      </w:divBdr>
    </w:div>
    <w:div w:id="835223525">
      <w:bodyDiv w:val="1"/>
      <w:marLeft w:val="0"/>
      <w:marRight w:val="0"/>
      <w:marTop w:val="0"/>
      <w:marBottom w:val="0"/>
      <w:divBdr>
        <w:top w:val="none" w:sz="0" w:space="0" w:color="auto"/>
        <w:left w:val="none" w:sz="0" w:space="0" w:color="auto"/>
        <w:bottom w:val="none" w:sz="0" w:space="0" w:color="auto"/>
        <w:right w:val="none" w:sz="0" w:space="0" w:color="auto"/>
      </w:divBdr>
    </w:div>
    <w:div w:id="861632331">
      <w:bodyDiv w:val="1"/>
      <w:marLeft w:val="0"/>
      <w:marRight w:val="0"/>
      <w:marTop w:val="0"/>
      <w:marBottom w:val="0"/>
      <w:divBdr>
        <w:top w:val="none" w:sz="0" w:space="0" w:color="auto"/>
        <w:left w:val="none" w:sz="0" w:space="0" w:color="auto"/>
        <w:bottom w:val="none" w:sz="0" w:space="0" w:color="auto"/>
        <w:right w:val="none" w:sz="0" w:space="0" w:color="auto"/>
      </w:divBdr>
    </w:div>
    <w:div w:id="866795519">
      <w:bodyDiv w:val="1"/>
      <w:marLeft w:val="0"/>
      <w:marRight w:val="0"/>
      <w:marTop w:val="0"/>
      <w:marBottom w:val="0"/>
      <w:divBdr>
        <w:top w:val="none" w:sz="0" w:space="0" w:color="auto"/>
        <w:left w:val="none" w:sz="0" w:space="0" w:color="auto"/>
        <w:bottom w:val="none" w:sz="0" w:space="0" w:color="auto"/>
        <w:right w:val="none" w:sz="0" w:space="0" w:color="auto"/>
      </w:divBdr>
    </w:div>
    <w:div w:id="878394023">
      <w:bodyDiv w:val="1"/>
      <w:marLeft w:val="0"/>
      <w:marRight w:val="0"/>
      <w:marTop w:val="0"/>
      <w:marBottom w:val="0"/>
      <w:divBdr>
        <w:top w:val="none" w:sz="0" w:space="0" w:color="auto"/>
        <w:left w:val="none" w:sz="0" w:space="0" w:color="auto"/>
        <w:bottom w:val="none" w:sz="0" w:space="0" w:color="auto"/>
        <w:right w:val="none" w:sz="0" w:space="0" w:color="auto"/>
      </w:divBdr>
    </w:div>
    <w:div w:id="886376330">
      <w:bodyDiv w:val="1"/>
      <w:marLeft w:val="0"/>
      <w:marRight w:val="0"/>
      <w:marTop w:val="0"/>
      <w:marBottom w:val="0"/>
      <w:divBdr>
        <w:top w:val="none" w:sz="0" w:space="0" w:color="auto"/>
        <w:left w:val="none" w:sz="0" w:space="0" w:color="auto"/>
        <w:bottom w:val="none" w:sz="0" w:space="0" w:color="auto"/>
        <w:right w:val="none" w:sz="0" w:space="0" w:color="auto"/>
      </w:divBdr>
    </w:div>
    <w:div w:id="887566152">
      <w:bodyDiv w:val="1"/>
      <w:marLeft w:val="0"/>
      <w:marRight w:val="0"/>
      <w:marTop w:val="0"/>
      <w:marBottom w:val="0"/>
      <w:divBdr>
        <w:top w:val="none" w:sz="0" w:space="0" w:color="auto"/>
        <w:left w:val="none" w:sz="0" w:space="0" w:color="auto"/>
        <w:bottom w:val="none" w:sz="0" w:space="0" w:color="auto"/>
        <w:right w:val="none" w:sz="0" w:space="0" w:color="auto"/>
      </w:divBdr>
    </w:div>
    <w:div w:id="890458515">
      <w:bodyDiv w:val="1"/>
      <w:marLeft w:val="0"/>
      <w:marRight w:val="0"/>
      <w:marTop w:val="0"/>
      <w:marBottom w:val="0"/>
      <w:divBdr>
        <w:top w:val="none" w:sz="0" w:space="0" w:color="auto"/>
        <w:left w:val="none" w:sz="0" w:space="0" w:color="auto"/>
        <w:bottom w:val="none" w:sz="0" w:space="0" w:color="auto"/>
        <w:right w:val="none" w:sz="0" w:space="0" w:color="auto"/>
      </w:divBdr>
    </w:div>
    <w:div w:id="903298397">
      <w:bodyDiv w:val="1"/>
      <w:marLeft w:val="0"/>
      <w:marRight w:val="0"/>
      <w:marTop w:val="0"/>
      <w:marBottom w:val="0"/>
      <w:divBdr>
        <w:top w:val="none" w:sz="0" w:space="0" w:color="auto"/>
        <w:left w:val="none" w:sz="0" w:space="0" w:color="auto"/>
        <w:bottom w:val="none" w:sz="0" w:space="0" w:color="auto"/>
        <w:right w:val="none" w:sz="0" w:space="0" w:color="auto"/>
      </w:divBdr>
    </w:div>
    <w:div w:id="905190301">
      <w:bodyDiv w:val="1"/>
      <w:marLeft w:val="0"/>
      <w:marRight w:val="0"/>
      <w:marTop w:val="0"/>
      <w:marBottom w:val="0"/>
      <w:divBdr>
        <w:top w:val="none" w:sz="0" w:space="0" w:color="auto"/>
        <w:left w:val="none" w:sz="0" w:space="0" w:color="auto"/>
        <w:bottom w:val="none" w:sz="0" w:space="0" w:color="auto"/>
        <w:right w:val="none" w:sz="0" w:space="0" w:color="auto"/>
      </w:divBdr>
    </w:div>
    <w:div w:id="912470631">
      <w:bodyDiv w:val="1"/>
      <w:marLeft w:val="0"/>
      <w:marRight w:val="0"/>
      <w:marTop w:val="0"/>
      <w:marBottom w:val="0"/>
      <w:divBdr>
        <w:top w:val="none" w:sz="0" w:space="0" w:color="auto"/>
        <w:left w:val="none" w:sz="0" w:space="0" w:color="auto"/>
        <w:bottom w:val="none" w:sz="0" w:space="0" w:color="auto"/>
        <w:right w:val="none" w:sz="0" w:space="0" w:color="auto"/>
      </w:divBdr>
    </w:div>
    <w:div w:id="918170505">
      <w:bodyDiv w:val="1"/>
      <w:marLeft w:val="0"/>
      <w:marRight w:val="0"/>
      <w:marTop w:val="0"/>
      <w:marBottom w:val="0"/>
      <w:divBdr>
        <w:top w:val="none" w:sz="0" w:space="0" w:color="auto"/>
        <w:left w:val="none" w:sz="0" w:space="0" w:color="auto"/>
        <w:bottom w:val="none" w:sz="0" w:space="0" w:color="auto"/>
        <w:right w:val="none" w:sz="0" w:space="0" w:color="auto"/>
      </w:divBdr>
    </w:div>
    <w:div w:id="921178883">
      <w:bodyDiv w:val="1"/>
      <w:marLeft w:val="0"/>
      <w:marRight w:val="0"/>
      <w:marTop w:val="0"/>
      <w:marBottom w:val="0"/>
      <w:divBdr>
        <w:top w:val="none" w:sz="0" w:space="0" w:color="auto"/>
        <w:left w:val="none" w:sz="0" w:space="0" w:color="auto"/>
        <w:bottom w:val="none" w:sz="0" w:space="0" w:color="auto"/>
        <w:right w:val="none" w:sz="0" w:space="0" w:color="auto"/>
      </w:divBdr>
    </w:div>
    <w:div w:id="927690134">
      <w:bodyDiv w:val="1"/>
      <w:marLeft w:val="0"/>
      <w:marRight w:val="0"/>
      <w:marTop w:val="0"/>
      <w:marBottom w:val="0"/>
      <w:divBdr>
        <w:top w:val="none" w:sz="0" w:space="0" w:color="auto"/>
        <w:left w:val="none" w:sz="0" w:space="0" w:color="auto"/>
        <w:bottom w:val="none" w:sz="0" w:space="0" w:color="auto"/>
        <w:right w:val="none" w:sz="0" w:space="0" w:color="auto"/>
      </w:divBdr>
    </w:div>
    <w:div w:id="929700718">
      <w:bodyDiv w:val="1"/>
      <w:marLeft w:val="0"/>
      <w:marRight w:val="0"/>
      <w:marTop w:val="0"/>
      <w:marBottom w:val="0"/>
      <w:divBdr>
        <w:top w:val="none" w:sz="0" w:space="0" w:color="auto"/>
        <w:left w:val="none" w:sz="0" w:space="0" w:color="auto"/>
        <w:bottom w:val="none" w:sz="0" w:space="0" w:color="auto"/>
        <w:right w:val="none" w:sz="0" w:space="0" w:color="auto"/>
      </w:divBdr>
    </w:div>
    <w:div w:id="939607895">
      <w:bodyDiv w:val="1"/>
      <w:marLeft w:val="0"/>
      <w:marRight w:val="0"/>
      <w:marTop w:val="0"/>
      <w:marBottom w:val="0"/>
      <w:divBdr>
        <w:top w:val="none" w:sz="0" w:space="0" w:color="auto"/>
        <w:left w:val="none" w:sz="0" w:space="0" w:color="auto"/>
        <w:bottom w:val="none" w:sz="0" w:space="0" w:color="auto"/>
        <w:right w:val="none" w:sz="0" w:space="0" w:color="auto"/>
      </w:divBdr>
    </w:div>
    <w:div w:id="943030237">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53098058">
      <w:bodyDiv w:val="1"/>
      <w:marLeft w:val="0"/>
      <w:marRight w:val="0"/>
      <w:marTop w:val="0"/>
      <w:marBottom w:val="0"/>
      <w:divBdr>
        <w:top w:val="none" w:sz="0" w:space="0" w:color="auto"/>
        <w:left w:val="none" w:sz="0" w:space="0" w:color="auto"/>
        <w:bottom w:val="none" w:sz="0" w:space="0" w:color="auto"/>
        <w:right w:val="none" w:sz="0" w:space="0" w:color="auto"/>
      </w:divBdr>
    </w:div>
    <w:div w:id="967858973">
      <w:bodyDiv w:val="1"/>
      <w:marLeft w:val="0"/>
      <w:marRight w:val="0"/>
      <w:marTop w:val="0"/>
      <w:marBottom w:val="0"/>
      <w:divBdr>
        <w:top w:val="none" w:sz="0" w:space="0" w:color="auto"/>
        <w:left w:val="none" w:sz="0" w:space="0" w:color="auto"/>
        <w:bottom w:val="none" w:sz="0" w:space="0" w:color="auto"/>
        <w:right w:val="none" w:sz="0" w:space="0" w:color="auto"/>
      </w:divBdr>
    </w:div>
    <w:div w:id="967933723">
      <w:bodyDiv w:val="1"/>
      <w:marLeft w:val="0"/>
      <w:marRight w:val="0"/>
      <w:marTop w:val="0"/>
      <w:marBottom w:val="0"/>
      <w:divBdr>
        <w:top w:val="none" w:sz="0" w:space="0" w:color="auto"/>
        <w:left w:val="none" w:sz="0" w:space="0" w:color="auto"/>
        <w:bottom w:val="none" w:sz="0" w:space="0" w:color="auto"/>
        <w:right w:val="none" w:sz="0" w:space="0" w:color="auto"/>
      </w:divBdr>
    </w:div>
    <w:div w:id="973557449">
      <w:bodyDiv w:val="1"/>
      <w:marLeft w:val="0"/>
      <w:marRight w:val="0"/>
      <w:marTop w:val="0"/>
      <w:marBottom w:val="0"/>
      <w:divBdr>
        <w:top w:val="none" w:sz="0" w:space="0" w:color="auto"/>
        <w:left w:val="none" w:sz="0" w:space="0" w:color="auto"/>
        <w:bottom w:val="none" w:sz="0" w:space="0" w:color="auto"/>
        <w:right w:val="none" w:sz="0" w:space="0" w:color="auto"/>
      </w:divBdr>
    </w:div>
    <w:div w:id="976953351">
      <w:bodyDiv w:val="1"/>
      <w:marLeft w:val="0"/>
      <w:marRight w:val="0"/>
      <w:marTop w:val="0"/>
      <w:marBottom w:val="0"/>
      <w:divBdr>
        <w:top w:val="none" w:sz="0" w:space="0" w:color="auto"/>
        <w:left w:val="none" w:sz="0" w:space="0" w:color="auto"/>
        <w:bottom w:val="none" w:sz="0" w:space="0" w:color="auto"/>
        <w:right w:val="none" w:sz="0" w:space="0" w:color="auto"/>
      </w:divBdr>
    </w:div>
    <w:div w:id="987437129">
      <w:bodyDiv w:val="1"/>
      <w:marLeft w:val="0"/>
      <w:marRight w:val="0"/>
      <w:marTop w:val="0"/>
      <w:marBottom w:val="0"/>
      <w:divBdr>
        <w:top w:val="none" w:sz="0" w:space="0" w:color="auto"/>
        <w:left w:val="none" w:sz="0" w:space="0" w:color="auto"/>
        <w:bottom w:val="none" w:sz="0" w:space="0" w:color="auto"/>
        <w:right w:val="none" w:sz="0" w:space="0" w:color="auto"/>
      </w:divBdr>
    </w:div>
    <w:div w:id="991367316">
      <w:bodyDiv w:val="1"/>
      <w:marLeft w:val="0"/>
      <w:marRight w:val="0"/>
      <w:marTop w:val="0"/>
      <w:marBottom w:val="0"/>
      <w:divBdr>
        <w:top w:val="none" w:sz="0" w:space="0" w:color="auto"/>
        <w:left w:val="none" w:sz="0" w:space="0" w:color="auto"/>
        <w:bottom w:val="none" w:sz="0" w:space="0" w:color="auto"/>
        <w:right w:val="none" w:sz="0" w:space="0" w:color="auto"/>
      </w:divBdr>
    </w:div>
    <w:div w:id="1005673899">
      <w:bodyDiv w:val="1"/>
      <w:marLeft w:val="0"/>
      <w:marRight w:val="0"/>
      <w:marTop w:val="0"/>
      <w:marBottom w:val="0"/>
      <w:divBdr>
        <w:top w:val="none" w:sz="0" w:space="0" w:color="auto"/>
        <w:left w:val="none" w:sz="0" w:space="0" w:color="auto"/>
        <w:bottom w:val="none" w:sz="0" w:space="0" w:color="auto"/>
        <w:right w:val="none" w:sz="0" w:space="0" w:color="auto"/>
      </w:divBdr>
    </w:div>
    <w:div w:id="1013334930">
      <w:bodyDiv w:val="1"/>
      <w:marLeft w:val="0"/>
      <w:marRight w:val="0"/>
      <w:marTop w:val="0"/>
      <w:marBottom w:val="0"/>
      <w:divBdr>
        <w:top w:val="none" w:sz="0" w:space="0" w:color="auto"/>
        <w:left w:val="none" w:sz="0" w:space="0" w:color="auto"/>
        <w:bottom w:val="none" w:sz="0" w:space="0" w:color="auto"/>
        <w:right w:val="none" w:sz="0" w:space="0" w:color="auto"/>
      </w:divBdr>
    </w:div>
    <w:div w:id="1019087967">
      <w:bodyDiv w:val="1"/>
      <w:marLeft w:val="0"/>
      <w:marRight w:val="0"/>
      <w:marTop w:val="0"/>
      <w:marBottom w:val="0"/>
      <w:divBdr>
        <w:top w:val="none" w:sz="0" w:space="0" w:color="auto"/>
        <w:left w:val="none" w:sz="0" w:space="0" w:color="auto"/>
        <w:bottom w:val="none" w:sz="0" w:space="0" w:color="auto"/>
        <w:right w:val="none" w:sz="0" w:space="0" w:color="auto"/>
      </w:divBdr>
    </w:div>
    <w:div w:id="1073089052">
      <w:bodyDiv w:val="1"/>
      <w:marLeft w:val="0"/>
      <w:marRight w:val="0"/>
      <w:marTop w:val="0"/>
      <w:marBottom w:val="0"/>
      <w:divBdr>
        <w:top w:val="none" w:sz="0" w:space="0" w:color="auto"/>
        <w:left w:val="none" w:sz="0" w:space="0" w:color="auto"/>
        <w:bottom w:val="none" w:sz="0" w:space="0" w:color="auto"/>
        <w:right w:val="none" w:sz="0" w:space="0" w:color="auto"/>
      </w:divBdr>
    </w:div>
    <w:div w:id="1108429272">
      <w:bodyDiv w:val="1"/>
      <w:marLeft w:val="0"/>
      <w:marRight w:val="0"/>
      <w:marTop w:val="0"/>
      <w:marBottom w:val="0"/>
      <w:divBdr>
        <w:top w:val="none" w:sz="0" w:space="0" w:color="auto"/>
        <w:left w:val="none" w:sz="0" w:space="0" w:color="auto"/>
        <w:bottom w:val="none" w:sz="0" w:space="0" w:color="auto"/>
        <w:right w:val="none" w:sz="0" w:space="0" w:color="auto"/>
      </w:divBdr>
    </w:div>
    <w:div w:id="1109742153">
      <w:bodyDiv w:val="1"/>
      <w:marLeft w:val="0"/>
      <w:marRight w:val="0"/>
      <w:marTop w:val="0"/>
      <w:marBottom w:val="0"/>
      <w:divBdr>
        <w:top w:val="none" w:sz="0" w:space="0" w:color="auto"/>
        <w:left w:val="none" w:sz="0" w:space="0" w:color="auto"/>
        <w:bottom w:val="none" w:sz="0" w:space="0" w:color="auto"/>
        <w:right w:val="none" w:sz="0" w:space="0" w:color="auto"/>
      </w:divBdr>
    </w:div>
    <w:div w:id="1115099979">
      <w:bodyDiv w:val="1"/>
      <w:marLeft w:val="0"/>
      <w:marRight w:val="0"/>
      <w:marTop w:val="0"/>
      <w:marBottom w:val="0"/>
      <w:divBdr>
        <w:top w:val="none" w:sz="0" w:space="0" w:color="auto"/>
        <w:left w:val="none" w:sz="0" w:space="0" w:color="auto"/>
        <w:bottom w:val="none" w:sz="0" w:space="0" w:color="auto"/>
        <w:right w:val="none" w:sz="0" w:space="0" w:color="auto"/>
      </w:divBdr>
    </w:div>
    <w:div w:id="1120105474">
      <w:bodyDiv w:val="1"/>
      <w:marLeft w:val="0"/>
      <w:marRight w:val="0"/>
      <w:marTop w:val="0"/>
      <w:marBottom w:val="0"/>
      <w:divBdr>
        <w:top w:val="none" w:sz="0" w:space="0" w:color="auto"/>
        <w:left w:val="none" w:sz="0" w:space="0" w:color="auto"/>
        <w:bottom w:val="none" w:sz="0" w:space="0" w:color="auto"/>
        <w:right w:val="none" w:sz="0" w:space="0" w:color="auto"/>
      </w:divBdr>
    </w:div>
    <w:div w:id="1122114697">
      <w:bodyDiv w:val="1"/>
      <w:marLeft w:val="0"/>
      <w:marRight w:val="0"/>
      <w:marTop w:val="0"/>
      <w:marBottom w:val="0"/>
      <w:divBdr>
        <w:top w:val="none" w:sz="0" w:space="0" w:color="auto"/>
        <w:left w:val="none" w:sz="0" w:space="0" w:color="auto"/>
        <w:bottom w:val="none" w:sz="0" w:space="0" w:color="auto"/>
        <w:right w:val="none" w:sz="0" w:space="0" w:color="auto"/>
      </w:divBdr>
    </w:div>
    <w:div w:id="1123233582">
      <w:bodyDiv w:val="1"/>
      <w:marLeft w:val="0"/>
      <w:marRight w:val="0"/>
      <w:marTop w:val="0"/>
      <w:marBottom w:val="0"/>
      <w:divBdr>
        <w:top w:val="none" w:sz="0" w:space="0" w:color="auto"/>
        <w:left w:val="none" w:sz="0" w:space="0" w:color="auto"/>
        <w:bottom w:val="none" w:sz="0" w:space="0" w:color="auto"/>
        <w:right w:val="none" w:sz="0" w:space="0" w:color="auto"/>
      </w:divBdr>
    </w:div>
    <w:div w:id="1130250516">
      <w:bodyDiv w:val="1"/>
      <w:marLeft w:val="0"/>
      <w:marRight w:val="0"/>
      <w:marTop w:val="0"/>
      <w:marBottom w:val="0"/>
      <w:divBdr>
        <w:top w:val="none" w:sz="0" w:space="0" w:color="auto"/>
        <w:left w:val="none" w:sz="0" w:space="0" w:color="auto"/>
        <w:bottom w:val="none" w:sz="0" w:space="0" w:color="auto"/>
        <w:right w:val="none" w:sz="0" w:space="0" w:color="auto"/>
      </w:divBdr>
    </w:div>
    <w:div w:id="1139999875">
      <w:bodyDiv w:val="1"/>
      <w:marLeft w:val="0"/>
      <w:marRight w:val="0"/>
      <w:marTop w:val="0"/>
      <w:marBottom w:val="0"/>
      <w:divBdr>
        <w:top w:val="none" w:sz="0" w:space="0" w:color="auto"/>
        <w:left w:val="none" w:sz="0" w:space="0" w:color="auto"/>
        <w:bottom w:val="none" w:sz="0" w:space="0" w:color="auto"/>
        <w:right w:val="none" w:sz="0" w:space="0" w:color="auto"/>
      </w:divBdr>
    </w:div>
    <w:div w:id="1141654088">
      <w:bodyDiv w:val="1"/>
      <w:marLeft w:val="0"/>
      <w:marRight w:val="0"/>
      <w:marTop w:val="0"/>
      <w:marBottom w:val="0"/>
      <w:divBdr>
        <w:top w:val="none" w:sz="0" w:space="0" w:color="auto"/>
        <w:left w:val="none" w:sz="0" w:space="0" w:color="auto"/>
        <w:bottom w:val="none" w:sz="0" w:space="0" w:color="auto"/>
        <w:right w:val="none" w:sz="0" w:space="0" w:color="auto"/>
      </w:divBdr>
    </w:div>
    <w:div w:id="1156265896">
      <w:bodyDiv w:val="1"/>
      <w:marLeft w:val="0"/>
      <w:marRight w:val="0"/>
      <w:marTop w:val="0"/>
      <w:marBottom w:val="0"/>
      <w:divBdr>
        <w:top w:val="none" w:sz="0" w:space="0" w:color="auto"/>
        <w:left w:val="none" w:sz="0" w:space="0" w:color="auto"/>
        <w:bottom w:val="none" w:sz="0" w:space="0" w:color="auto"/>
        <w:right w:val="none" w:sz="0" w:space="0" w:color="auto"/>
      </w:divBdr>
    </w:div>
    <w:div w:id="1164668647">
      <w:bodyDiv w:val="1"/>
      <w:marLeft w:val="0"/>
      <w:marRight w:val="0"/>
      <w:marTop w:val="0"/>
      <w:marBottom w:val="0"/>
      <w:divBdr>
        <w:top w:val="none" w:sz="0" w:space="0" w:color="auto"/>
        <w:left w:val="none" w:sz="0" w:space="0" w:color="auto"/>
        <w:bottom w:val="none" w:sz="0" w:space="0" w:color="auto"/>
        <w:right w:val="none" w:sz="0" w:space="0" w:color="auto"/>
      </w:divBdr>
    </w:div>
    <w:div w:id="1169754854">
      <w:bodyDiv w:val="1"/>
      <w:marLeft w:val="0"/>
      <w:marRight w:val="0"/>
      <w:marTop w:val="0"/>
      <w:marBottom w:val="0"/>
      <w:divBdr>
        <w:top w:val="none" w:sz="0" w:space="0" w:color="auto"/>
        <w:left w:val="none" w:sz="0" w:space="0" w:color="auto"/>
        <w:bottom w:val="none" w:sz="0" w:space="0" w:color="auto"/>
        <w:right w:val="none" w:sz="0" w:space="0" w:color="auto"/>
      </w:divBdr>
    </w:div>
    <w:div w:id="1193611163">
      <w:bodyDiv w:val="1"/>
      <w:marLeft w:val="0"/>
      <w:marRight w:val="0"/>
      <w:marTop w:val="0"/>
      <w:marBottom w:val="0"/>
      <w:divBdr>
        <w:top w:val="none" w:sz="0" w:space="0" w:color="auto"/>
        <w:left w:val="none" w:sz="0" w:space="0" w:color="auto"/>
        <w:bottom w:val="none" w:sz="0" w:space="0" w:color="auto"/>
        <w:right w:val="none" w:sz="0" w:space="0" w:color="auto"/>
      </w:divBdr>
    </w:div>
    <w:div w:id="1201938158">
      <w:bodyDiv w:val="1"/>
      <w:marLeft w:val="0"/>
      <w:marRight w:val="0"/>
      <w:marTop w:val="0"/>
      <w:marBottom w:val="0"/>
      <w:divBdr>
        <w:top w:val="none" w:sz="0" w:space="0" w:color="auto"/>
        <w:left w:val="none" w:sz="0" w:space="0" w:color="auto"/>
        <w:bottom w:val="none" w:sz="0" w:space="0" w:color="auto"/>
        <w:right w:val="none" w:sz="0" w:space="0" w:color="auto"/>
      </w:divBdr>
    </w:div>
    <w:div w:id="1206869074">
      <w:bodyDiv w:val="1"/>
      <w:marLeft w:val="0"/>
      <w:marRight w:val="0"/>
      <w:marTop w:val="0"/>
      <w:marBottom w:val="0"/>
      <w:divBdr>
        <w:top w:val="none" w:sz="0" w:space="0" w:color="auto"/>
        <w:left w:val="none" w:sz="0" w:space="0" w:color="auto"/>
        <w:bottom w:val="none" w:sz="0" w:space="0" w:color="auto"/>
        <w:right w:val="none" w:sz="0" w:space="0" w:color="auto"/>
      </w:divBdr>
    </w:div>
    <w:div w:id="1207717501">
      <w:bodyDiv w:val="1"/>
      <w:marLeft w:val="0"/>
      <w:marRight w:val="0"/>
      <w:marTop w:val="0"/>
      <w:marBottom w:val="0"/>
      <w:divBdr>
        <w:top w:val="none" w:sz="0" w:space="0" w:color="auto"/>
        <w:left w:val="none" w:sz="0" w:space="0" w:color="auto"/>
        <w:bottom w:val="none" w:sz="0" w:space="0" w:color="auto"/>
        <w:right w:val="none" w:sz="0" w:space="0" w:color="auto"/>
      </w:divBdr>
    </w:div>
    <w:div w:id="1211726711">
      <w:bodyDiv w:val="1"/>
      <w:marLeft w:val="0"/>
      <w:marRight w:val="0"/>
      <w:marTop w:val="0"/>
      <w:marBottom w:val="0"/>
      <w:divBdr>
        <w:top w:val="none" w:sz="0" w:space="0" w:color="auto"/>
        <w:left w:val="none" w:sz="0" w:space="0" w:color="auto"/>
        <w:bottom w:val="none" w:sz="0" w:space="0" w:color="auto"/>
        <w:right w:val="none" w:sz="0" w:space="0" w:color="auto"/>
      </w:divBdr>
    </w:div>
    <w:div w:id="1216619526">
      <w:bodyDiv w:val="1"/>
      <w:marLeft w:val="0"/>
      <w:marRight w:val="0"/>
      <w:marTop w:val="0"/>
      <w:marBottom w:val="0"/>
      <w:divBdr>
        <w:top w:val="none" w:sz="0" w:space="0" w:color="auto"/>
        <w:left w:val="none" w:sz="0" w:space="0" w:color="auto"/>
        <w:bottom w:val="none" w:sz="0" w:space="0" w:color="auto"/>
        <w:right w:val="none" w:sz="0" w:space="0" w:color="auto"/>
      </w:divBdr>
    </w:div>
    <w:div w:id="1239361847">
      <w:bodyDiv w:val="1"/>
      <w:marLeft w:val="0"/>
      <w:marRight w:val="0"/>
      <w:marTop w:val="0"/>
      <w:marBottom w:val="0"/>
      <w:divBdr>
        <w:top w:val="none" w:sz="0" w:space="0" w:color="auto"/>
        <w:left w:val="none" w:sz="0" w:space="0" w:color="auto"/>
        <w:bottom w:val="none" w:sz="0" w:space="0" w:color="auto"/>
        <w:right w:val="none" w:sz="0" w:space="0" w:color="auto"/>
      </w:divBdr>
    </w:div>
    <w:div w:id="1246038910">
      <w:bodyDiv w:val="1"/>
      <w:marLeft w:val="0"/>
      <w:marRight w:val="0"/>
      <w:marTop w:val="0"/>
      <w:marBottom w:val="0"/>
      <w:divBdr>
        <w:top w:val="none" w:sz="0" w:space="0" w:color="auto"/>
        <w:left w:val="none" w:sz="0" w:space="0" w:color="auto"/>
        <w:bottom w:val="none" w:sz="0" w:space="0" w:color="auto"/>
        <w:right w:val="none" w:sz="0" w:space="0" w:color="auto"/>
      </w:divBdr>
    </w:div>
    <w:div w:id="1248689066">
      <w:bodyDiv w:val="1"/>
      <w:marLeft w:val="0"/>
      <w:marRight w:val="0"/>
      <w:marTop w:val="0"/>
      <w:marBottom w:val="0"/>
      <w:divBdr>
        <w:top w:val="none" w:sz="0" w:space="0" w:color="auto"/>
        <w:left w:val="none" w:sz="0" w:space="0" w:color="auto"/>
        <w:bottom w:val="none" w:sz="0" w:space="0" w:color="auto"/>
        <w:right w:val="none" w:sz="0" w:space="0" w:color="auto"/>
      </w:divBdr>
    </w:div>
    <w:div w:id="1250626436">
      <w:bodyDiv w:val="1"/>
      <w:marLeft w:val="0"/>
      <w:marRight w:val="0"/>
      <w:marTop w:val="0"/>
      <w:marBottom w:val="0"/>
      <w:divBdr>
        <w:top w:val="none" w:sz="0" w:space="0" w:color="auto"/>
        <w:left w:val="none" w:sz="0" w:space="0" w:color="auto"/>
        <w:bottom w:val="none" w:sz="0" w:space="0" w:color="auto"/>
        <w:right w:val="none" w:sz="0" w:space="0" w:color="auto"/>
      </w:divBdr>
    </w:div>
    <w:div w:id="1253969587">
      <w:bodyDiv w:val="1"/>
      <w:marLeft w:val="0"/>
      <w:marRight w:val="0"/>
      <w:marTop w:val="0"/>
      <w:marBottom w:val="0"/>
      <w:divBdr>
        <w:top w:val="none" w:sz="0" w:space="0" w:color="auto"/>
        <w:left w:val="none" w:sz="0" w:space="0" w:color="auto"/>
        <w:bottom w:val="none" w:sz="0" w:space="0" w:color="auto"/>
        <w:right w:val="none" w:sz="0" w:space="0" w:color="auto"/>
      </w:divBdr>
    </w:div>
    <w:div w:id="1259563485">
      <w:bodyDiv w:val="1"/>
      <w:marLeft w:val="0"/>
      <w:marRight w:val="0"/>
      <w:marTop w:val="0"/>
      <w:marBottom w:val="0"/>
      <w:divBdr>
        <w:top w:val="none" w:sz="0" w:space="0" w:color="auto"/>
        <w:left w:val="none" w:sz="0" w:space="0" w:color="auto"/>
        <w:bottom w:val="none" w:sz="0" w:space="0" w:color="auto"/>
        <w:right w:val="none" w:sz="0" w:space="0" w:color="auto"/>
      </w:divBdr>
    </w:div>
    <w:div w:id="1275359037">
      <w:bodyDiv w:val="1"/>
      <w:marLeft w:val="0"/>
      <w:marRight w:val="0"/>
      <w:marTop w:val="0"/>
      <w:marBottom w:val="0"/>
      <w:divBdr>
        <w:top w:val="none" w:sz="0" w:space="0" w:color="auto"/>
        <w:left w:val="none" w:sz="0" w:space="0" w:color="auto"/>
        <w:bottom w:val="none" w:sz="0" w:space="0" w:color="auto"/>
        <w:right w:val="none" w:sz="0" w:space="0" w:color="auto"/>
      </w:divBdr>
    </w:div>
    <w:div w:id="1276207907">
      <w:bodyDiv w:val="1"/>
      <w:marLeft w:val="0"/>
      <w:marRight w:val="0"/>
      <w:marTop w:val="0"/>
      <w:marBottom w:val="0"/>
      <w:divBdr>
        <w:top w:val="none" w:sz="0" w:space="0" w:color="auto"/>
        <w:left w:val="none" w:sz="0" w:space="0" w:color="auto"/>
        <w:bottom w:val="none" w:sz="0" w:space="0" w:color="auto"/>
        <w:right w:val="none" w:sz="0" w:space="0" w:color="auto"/>
      </w:divBdr>
    </w:div>
    <w:div w:id="1290934133">
      <w:bodyDiv w:val="1"/>
      <w:marLeft w:val="0"/>
      <w:marRight w:val="0"/>
      <w:marTop w:val="0"/>
      <w:marBottom w:val="0"/>
      <w:divBdr>
        <w:top w:val="none" w:sz="0" w:space="0" w:color="auto"/>
        <w:left w:val="none" w:sz="0" w:space="0" w:color="auto"/>
        <w:bottom w:val="none" w:sz="0" w:space="0" w:color="auto"/>
        <w:right w:val="none" w:sz="0" w:space="0" w:color="auto"/>
      </w:divBdr>
    </w:div>
    <w:div w:id="1292177258">
      <w:bodyDiv w:val="1"/>
      <w:marLeft w:val="0"/>
      <w:marRight w:val="0"/>
      <w:marTop w:val="0"/>
      <w:marBottom w:val="0"/>
      <w:divBdr>
        <w:top w:val="none" w:sz="0" w:space="0" w:color="auto"/>
        <w:left w:val="none" w:sz="0" w:space="0" w:color="auto"/>
        <w:bottom w:val="none" w:sz="0" w:space="0" w:color="auto"/>
        <w:right w:val="none" w:sz="0" w:space="0" w:color="auto"/>
      </w:divBdr>
    </w:div>
    <w:div w:id="1294944210">
      <w:bodyDiv w:val="1"/>
      <w:marLeft w:val="0"/>
      <w:marRight w:val="0"/>
      <w:marTop w:val="0"/>
      <w:marBottom w:val="0"/>
      <w:divBdr>
        <w:top w:val="none" w:sz="0" w:space="0" w:color="auto"/>
        <w:left w:val="none" w:sz="0" w:space="0" w:color="auto"/>
        <w:bottom w:val="none" w:sz="0" w:space="0" w:color="auto"/>
        <w:right w:val="none" w:sz="0" w:space="0" w:color="auto"/>
      </w:divBdr>
    </w:div>
    <w:div w:id="1332953393">
      <w:bodyDiv w:val="1"/>
      <w:marLeft w:val="0"/>
      <w:marRight w:val="0"/>
      <w:marTop w:val="0"/>
      <w:marBottom w:val="0"/>
      <w:divBdr>
        <w:top w:val="none" w:sz="0" w:space="0" w:color="auto"/>
        <w:left w:val="none" w:sz="0" w:space="0" w:color="auto"/>
        <w:bottom w:val="none" w:sz="0" w:space="0" w:color="auto"/>
        <w:right w:val="none" w:sz="0" w:space="0" w:color="auto"/>
      </w:divBdr>
    </w:div>
    <w:div w:id="1337612758">
      <w:bodyDiv w:val="1"/>
      <w:marLeft w:val="0"/>
      <w:marRight w:val="0"/>
      <w:marTop w:val="0"/>
      <w:marBottom w:val="0"/>
      <w:divBdr>
        <w:top w:val="none" w:sz="0" w:space="0" w:color="auto"/>
        <w:left w:val="none" w:sz="0" w:space="0" w:color="auto"/>
        <w:bottom w:val="none" w:sz="0" w:space="0" w:color="auto"/>
        <w:right w:val="none" w:sz="0" w:space="0" w:color="auto"/>
      </w:divBdr>
    </w:div>
    <w:div w:id="1340276737">
      <w:bodyDiv w:val="1"/>
      <w:marLeft w:val="0"/>
      <w:marRight w:val="0"/>
      <w:marTop w:val="0"/>
      <w:marBottom w:val="0"/>
      <w:divBdr>
        <w:top w:val="none" w:sz="0" w:space="0" w:color="auto"/>
        <w:left w:val="none" w:sz="0" w:space="0" w:color="auto"/>
        <w:bottom w:val="none" w:sz="0" w:space="0" w:color="auto"/>
        <w:right w:val="none" w:sz="0" w:space="0" w:color="auto"/>
      </w:divBdr>
    </w:div>
    <w:div w:id="1342393405">
      <w:bodyDiv w:val="1"/>
      <w:marLeft w:val="0"/>
      <w:marRight w:val="0"/>
      <w:marTop w:val="0"/>
      <w:marBottom w:val="0"/>
      <w:divBdr>
        <w:top w:val="none" w:sz="0" w:space="0" w:color="auto"/>
        <w:left w:val="none" w:sz="0" w:space="0" w:color="auto"/>
        <w:bottom w:val="none" w:sz="0" w:space="0" w:color="auto"/>
        <w:right w:val="none" w:sz="0" w:space="0" w:color="auto"/>
      </w:divBdr>
    </w:div>
    <w:div w:id="1346319587">
      <w:bodyDiv w:val="1"/>
      <w:marLeft w:val="0"/>
      <w:marRight w:val="0"/>
      <w:marTop w:val="0"/>
      <w:marBottom w:val="0"/>
      <w:divBdr>
        <w:top w:val="none" w:sz="0" w:space="0" w:color="auto"/>
        <w:left w:val="none" w:sz="0" w:space="0" w:color="auto"/>
        <w:bottom w:val="none" w:sz="0" w:space="0" w:color="auto"/>
        <w:right w:val="none" w:sz="0" w:space="0" w:color="auto"/>
      </w:divBdr>
    </w:div>
    <w:div w:id="1350375260">
      <w:bodyDiv w:val="1"/>
      <w:marLeft w:val="0"/>
      <w:marRight w:val="0"/>
      <w:marTop w:val="0"/>
      <w:marBottom w:val="0"/>
      <w:divBdr>
        <w:top w:val="none" w:sz="0" w:space="0" w:color="auto"/>
        <w:left w:val="none" w:sz="0" w:space="0" w:color="auto"/>
        <w:bottom w:val="none" w:sz="0" w:space="0" w:color="auto"/>
        <w:right w:val="none" w:sz="0" w:space="0" w:color="auto"/>
      </w:divBdr>
    </w:div>
    <w:div w:id="1351643609">
      <w:bodyDiv w:val="1"/>
      <w:marLeft w:val="0"/>
      <w:marRight w:val="0"/>
      <w:marTop w:val="0"/>
      <w:marBottom w:val="0"/>
      <w:divBdr>
        <w:top w:val="none" w:sz="0" w:space="0" w:color="auto"/>
        <w:left w:val="none" w:sz="0" w:space="0" w:color="auto"/>
        <w:bottom w:val="none" w:sz="0" w:space="0" w:color="auto"/>
        <w:right w:val="none" w:sz="0" w:space="0" w:color="auto"/>
      </w:divBdr>
    </w:div>
    <w:div w:id="1356692251">
      <w:bodyDiv w:val="1"/>
      <w:marLeft w:val="0"/>
      <w:marRight w:val="0"/>
      <w:marTop w:val="0"/>
      <w:marBottom w:val="0"/>
      <w:divBdr>
        <w:top w:val="none" w:sz="0" w:space="0" w:color="auto"/>
        <w:left w:val="none" w:sz="0" w:space="0" w:color="auto"/>
        <w:bottom w:val="none" w:sz="0" w:space="0" w:color="auto"/>
        <w:right w:val="none" w:sz="0" w:space="0" w:color="auto"/>
      </w:divBdr>
    </w:div>
    <w:div w:id="1360742956">
      <w:bodyDiv w:val="1"/>
      <w:marLeft w:val="0"/>
      <w:marRight w:val="0"/>
      <w:marTop w:val="0"/>
      <w:marBottom w:val="0"/>
      <w:divBdr>
        <w:top w:val="none" w:sz="0" w:space="0" w:color="auto"/>
        <w:left w:val="none" w:sz="0" w:space="0" w:color="auto"/>
        <w:bottom w:val="none" w:sz="0" w:space="0" w:color="auto"/>
        <w:right w:val="none" w:sz="0" w:space="0" w:color="auto"/>
      </w:divBdr>
    </w:div>
    <w:div w:id="1408068525">
      <w:bodyDiv w:val="1"/>
      <w:marLeft w:val="0"/>
      <w:marRight w:val="0"/>
      <w:marTop w:val="0"/>
      <w:marBottom w:val="0"/>
      <w:divBdr>
        <w:top w:val="none" w:sz="0" w:space="0" w:color="auto"/>
        <w:left w:val="none" w:sz="0" w:space="0" w:color="auto"/>
        <w:bottom w:val="none" w:sz="0" w:space="0" w:color="auto"/>
        <w:right w:val="none" w:sz="0" w:space="0" w:color="auto"/>
      </w:divBdr>
    </w:div>
    <w:div w:id="1420322786">
      <w:bodyDiv w:val="1"/>
      <w:marLeft w:val="0"/>
      <w:marRight w:val="0"/>
      <w:marTop w:val="0"/>
      <w:marBottom w:val="0"/>
      <w:divBdr>
        <w:top w:val="none" w:sz="0" w:space="0" w:color="auto"/>
        <w:left w:val="none" w:sz="0" w:space="0" w:color="auto"/>
        <w:bottom w:val="none" w:sz="0" w:space="0" w:color="auto"/>
        <w:right w:val="none" w:sz="0" w:space="0" w:color="auto"/>
      </w:divBdr>
    </w:div>
    <w:div w:id="1423909889">
      <w:bodyDiv w:val="1"/>
      <w:marLeft w:val="0"/>
      <w:marRight w:val="0"/>
      <w:marTop w:val="0"/>
      <w:marBottom w:val="0"/>
      <w:divBdr>
        <w:top w:val="none" w:sz="0" w:space="0" w:color="auto"/>
        <w:left w:val="none" w:sz="0" w:space="0" w:color="auto"/>
        <w:bottom w:val="none" w:sz="0" w:space="0" w:color="auto"/>
        <w:right w:val="none" w:sz="0" w:space="0" w:color="auto"/>
      </w:divBdr>
    </w:div>
    <w:div w:id="1424574096">
      <w:bodyDiv w:val="1"/>
      <w:marLeft w:val="0"/>
      <w:marRight w:val="0"/>
      <w:marTop w:val="0"/>
      <w:marBottom w:val="0"/>
      <w:divBdr>
        <w:top w:val="none" w:sz="0" w:space="0" w:color="auto"/>
        <w:left w:val="none" w:sz="0" w:space="0" w:color="auto"/>
        <w:bottom w:val="none" w:sz="0" w:space="0" w:color="auto"/>
        <w:right w:val="none" w:sz="0" w:space="0" w:color="auto"/>
      </w:divBdr>
    </w:div>
    <w:div w:id="1442383831">
      <w:bodyDiv w:val="1"/>
      <w:marLeft w:val="0"/>
      <w:marRight w:val="0"/>
      <w:marTop w:val="0"/>
      <w:marBottom w:val="0"/>
      <w:divBdr>
        <w:top w:val="none" w:sz="0" w:space="0" w:color="auto"/>
        <w:left w:val="none" w:sz="0" w:space="0" w:color="auto"/>
        <w:bottom w:val="none" w:sz="0" w:space="0" w:color="auto"/>
        <w:right w:val="none" w:sz="0" w:space="0" w:color="auto"/>
      </w:divBdr>
    </w:div>
    <w:div w:id="1444612631">
      <w:bodyDiv w:val="1"/>
      <w:marLeft w:val="0"/>
      <w:marRight w:val="0"/>
      <w:marTop w:val="0"/>
      <w:marBottom w:val="0"/>
      <w:divBdr>
        <w:top w:val="none" w:sz="0" w:space="0" w:color="auto"/>
        <w:left w:val="none" w:sz="0" w:space="0" w:color="auto"/>
        <w:bottom w:val="none" w:sz="0" w:space="0" w:color="auto"/>
        <w:right w:val="none" w:sz="0" w:space="0" w:color="auto"/>
      </w:divBdr>
    </w:div>
    <w:div w:id="1455251375">
      <w:bodyDiv w:val="1"/>
      <w:marLeft w:val="0"/>
      <w:marRight w:val="0"/>
      <w:marTop w:val="0"/>
      <w:marBottom w:val="0"/>
      <w:divBdr>
        <w:top w:val="none" w:sz="0" w:space="0" w:color="auto"/>
        <w:left w:val="none" w:sz="0" w:space="0" w:color="auto"/>
        <w:bottom w:val="none" w:sz="0" w:space="0" w:color="auto"/>
        <w:right w:val="none" w:sz="0" w:space="0" w:color="auto"/>
      </w:divBdr>
    </w:div>
    <w:div w:id="1460689792">
      <w:bodyDiv w:val="1"/>
      <w:marLeft w:val="0"/>
      <w:marRight w:val="0"/>
      <w:marTop w:val="0"/>
      <w:marBottom w:val="0"/>
      <w:divBdr>
        <w:top w:val="none" w:sz="0" w:space="0" w:color="auto"/>
        <w:left w:val="none" w:sz="0" w:space="0" w:color="auto"/>
        <w:bottom w:val="none" w:sz="0" w:space="0" w:color="auto"/>
        <w:right w:val="none" w:sz="0" w:space="0" w:color="auto"/>
      </w:divBdr>
    </w:div>
    <w:div w:id="1468812400">
      <w:bodyDiv w:val="1"/>
      <w:marLeft w:val="0"/>
      <w:marRight w:val="0"/>
      <w:marTop w:val="0"/>
      <w:marBottom w:val="0"/>
      <w:divBdr>
        <w:top w:val="none" w:sz="0" w:space="0" w:color="auto"/>
        <w:left w:val="none" w:sz="0" w:space="0" w:color="auto"/>
        <w:bottom w:val="none" w:sz="0" w:space="0" w:color="auto"/>
        <w:right w:val="none" w:sz="0" w:space="0" w:color="auto"/>
      </w:divBdr>
    </w:div>
    <w:div w:id="1472017132">
      <w:bodyDiv w:val="1"/>
      <w:marLeft w:val="0"/>
      <w:marRight w:val="0"/>
      <w:marTop w:val="0"/>
      <w:marBottom w:val="0"/>
      <w:divBdr>
        <w:top w:val="none" w:sz="0" w:space="0" w:color="auto"/>
        <w:left w:val="none" w:sz="0" w:space="0" w:color="auto"/>
        <w:bottom w:val="none" w:sz="0" w:space="0" w:color="auto"/>
        <w:right w:val="none" w:sz="0" w:space="0" w:color="auto"/>
      </w:divBdr>
    </w:div>
    <w:div w:id="1495029618">
      <w:bodyDiv w:val="1"/>
      <w:marLeft w:val="0"/>
      <w:marRight w:val="0"/>
      <w:marTop w:val="0"/>
      <w:marBottom w:val="0"/>
      <w:divBdr>
        <w:top w:val="none" w:sz="0" w:space="0" w:color="auto"/>
        <w:left w:val="none" w:sz="0" w:space="0" w:color="auto"/>
        <w:bottom w:val="none" w:sz="0" w:space="0" w:color="auto"/>
        <w:right w:val="none" w:sz="0" w:space="0" w:color="auto"/>
      </w:divBdr>
    </w:div>
    <w:div w:id="1499728341">
      <w:bodyDiv w:val="1"/>
      <w:marLeft w:val="0"/>
      <w:marRight w:val="0"/>
      <w:marTop w:val="0"/>
      <w:marBottom w:val="0"/>
      <w:divBdr>
        <w:top w:val="none" w:sz="0" w:space="0" w:color="auto"/>
        <w:left w:val="none" w:sz="0" w:space="0" w:color="auto"/>
        <w:bottom w:val="none" w:sz="0" w:space="0" w:color="auto"/>
        <w:right w:val="none" w:sz="0" w:space="0" w:color="auto"/>
      </w:divBdr>
    </w:div>
    <w:div w:id="1506049653">
      <w:bodyDiv w:val="1"/>
      <w:marLeft w:val="0"/>
      <w:marRight w:val="0"/>
      <w:marTop w:val="0"/>
      <w:marBottom w:val="0"/>
      <w:divBdr>
        <w:top w:val="none" w:sz="0" w:space="0" w:color="auto"/>
        <w:left w:val="none" w:sz="0" w:space="0" w:color="auto"/>
        <w:bottom w:val="none" w:sz="0" w:space="0" w:color="auto"/>
        <w:right w:val="none" w:sz="0" w:space="0" w:color="auto"/>
      </w:divBdr>
    </w:div>
    <w:div w:id="1514760793">
      <w:bodyDiv w:val="1"/>
      <w:marLeft w:val="0"/>
      <w:marRight w:val="0"/>
      <w:marTop w:val="0"/>
      <w:marBottom w:val="0"/>
      <w:divBdr>
        <w:top w:val="none" w:sz="0" w:space="0" w:color="auto"/>
        <w:left w:val="none" w:sz="0" w:space="0" w:color="auto"/>
        <w:bottom w:val="none" w:sz="0" w:space="0" w:color="auto"/>
        <w:right w:val="none" w:sz="0" w:space="0" w:color="auto"/>
      </w:divBdr>
    </w:div>
    <w:div w:id="1516463162">
      <w:bodyDiv w:val="1"/>
      <w:marLeft w:val="0"/>
      <w:marRight w:val="0"/>
      <w:marTop w:val="0"/>
      <w:marBottom w:val="0"/>
      <w:divBdr>
        <w:top w:val="none" w:sz="0" w:space="0" w:color="auto"/>
        <w:left w:val="none" w:sz="0" w:space="0" w:color="auto"/>
        <w:bottom w:val="none" w:sz="0" w:space="0" w:color="auto"/>
        <w:right w:val="none" w:sz="0" w:space="0" w:color="auto"/>
      </w:divBdr>
    </w:div>
    <w:div w:id="1525629610">
      <w:bodyDiv w:val="1"/>
      <w:marLeft w:val="0"/>
      <w:marRight w:val="0"/>
      <w:marTop w:val="0"/>
      <w:marBottom w:val="0"/>
      <w:divBdr>
        <w:top w:val="none" w:sz="0" w:space="0" w:color="auto"/>
        <w:left w:val="none" w:sz="0" w:space="0" w:color="auto"/>
        <w:bottom w:val="none" w:sz="0" w:space="0" w:color="auto"/>
        <w:right w:val="none" w:sz="0" w:space="0" w:color="auto"/>
      </w:divBdr>
    </w:div>
    <w:div w:id="1554270250">
      <w:bodyDiv w:val="1"/>
      <w:marLeft w:val="0"/>
      <w:marRight w:val="0"/>
      <w:marTop w:val="0"/>
      <w:marBottom w:val="0"/>
      <w:divBdr>
        <w:top w:val="none" w:sz="0" w:space="0" w:color="auto"/>
        <w:left w:val="none" w:sz="0" w:space="0" w:color="auto"/>
        <w:bottom w:val="none" w:sz="0" w:space="0" w:color="auto"/>
        <w:right w:val="none" w:sz="0" w:space="0" w:color="auto"/>
      </w:divBdr>
    </w:div>
    <w:div w:id="1566448777">
      <w:bodyDiv w:val="1"/>
      <w:marLeft w:val="0"/>
      <w:marRight w:val="0"/>
      <w:marTop w:val="0"/>
      <w:marBottom w:val="0"/>
      <w:divBdr>
        <w:top w:val="none" w:sz="0" w:space="0" w:color="auto"/>
        <w:left w:val="none" w:sz="0" w:space="0" w:color="auto"/>
        <w:bottom w:val="none" w:sz="0" w:space="0" w:color="auto"/>
        <w:right w:val="none" w:sz="0" w:space="0" w:color="auto"/>
      </w:divBdr>
    </w:div>
    <w:div w:id="1572235326">
      <w:bodyDiv w:val="1"/>
      <w:marLeft w:val="0"/>
      <w:marRight w:val="0"/>
      <w:marTop w:val="0"/>
      <w:marBottom w:val="0"/>
      <w:divBdr>
        <w:top w:val="none" w:sz="0" w:space="0" w:color="auto"/>
        <w:left w:val="none" w:sz="0" w:space="0" w:color="auto"/>
        <w:bottom w:val="none" w:sz="0" w:space="0" w:color="auto"/>
        <w:right w:val="none" w:sz="0" w:space="0" w:color="auto"/>
      </w:divBdr>
    </w:div>
    <w:div w:id="1589194567">
      <w:bodyDiv w:val="1"/>
      <w:marLeft w:val="0"/>
      <w:marRight w:val="0"/>
      <w:marTop w:val="0"/>
      <w:marBottom w:val="0"/>
      <w:divBdr>
        <w:top w:val="none" w:sz="0" w:space="0" w:color="auto"/>
        <w:left w:val="none" w:sz="0" w:space="0" w:color="auto"/>
        <w:bottom w:val="none" w:sz="0" w:space="0" w:color="auto"/>
        <w:right w:val="none" w:sz="0" w:space="0" w:color="auto"/>
      </w:divBdr>
    </w:div>
    <w:div w:id="1595438973">
      <w:bodyDiv w:val="1"/>
      <w:marLeft w:val="0"/>
      <w:marRight w:val="0"/>
      <w:marTop w:val="0"/>
      <w:marBottom w:val="0"/>
      <w:divBdr>
        <w:top w:val="none" w:sz="0" w:space="0" w:color="auto"/>
        <w:left w:val="none" w:sz="0" w:space="0" w:color="auto"/>
        <w:bottom w:val="none" w:sz="0" w:space="0" w:color="auto"/>
        <w:right w:val="none" w:sz="0" w:space="0" w:color="auto"/>
      </w:divBdr>
    </w:div>
    <w:div w:id="1609236773">
      <w:bodyDiv w:val="1"/>
      <w:marLeft w:val="0"/>
      <w:marRight w:val="0"/>
      <w:marTop w:val="0"/>
      <w:marBottom w:val="0"/>
      <w:divBdr>
        <w:top w:val="none" w:sz="0" w:space="0" w:color="auto"/>
        <w:left w:val="none" w:sz="0" w:space="0" w:color="auto"/>
        <w:bottom w:val="none" w:sz="0" w:space="0" w:color="auto"/>
        <w:right w:val="none" w:sz="0" w:space="0" w:color="auto"/>
      </w:divBdr>
    </w:div>
    <w:div w:id="1610625872">
      <w:bodyDiv w:val="1"/>
      <w:marLeft w:val="0"/>
      <w:marRight w:val="0"/>
      <w:marTop w:val="0"/>
      <w:marBottom w:val="0"/>
      <w:divBdr>
        <w:top w:val="none" w:sz="0" w:space="0" w:color="auto"/>
        <w:left w:val="none" w:sz="0" w:space="0" w:color="auto"/>
        <w:bottom w:val="none" w:sz="0" w:space="0" w:color="auto"/>
        <w:right w:val="none" w:sz="0" w:space="0" w:color="auto"/>
      </w:divBdr>
    </w:div>
    <w:div w:id="1612586628">
      <w:bodyDiv w:val="1"/>
      <w:marLeft w:val="0"/>
      <w:marRight w:val="0"/>
      <w:marTop w:val="0"/>
      <w:marBottom w:val="0"/>
      <w:divBdr>
        <w:top w:val="none" w:sz="0" w:space="0" w:color="auto"/>
        <w:left w:val="none" w:sz="0" w:space="0" w:color="auto"/>
        <w:bottom w:val="none" w:sz="0" w:space="0" w:color="auto"/>
        <w:right w:val="none" w:sz="0" w:space="0" w:color="auto"/>
      </w:divBdr>
    </w:div>
    <w:div w:id="1615475265">
      <w:bodyDiv w:val="1"/>
      <w:marLeft w:val="0"/>
      <w:marRight w:val="0"/>
      <w:marTop w:val="0"/>
      <w:marBottom w:val="0"/>
      <w:divBdr>
        <w:top w:val="none" w:sz="0" w:space="0" w:color="auto"/>
        <w:left w:val="none" w:sz="0" w:space="0" w:color="auto"/>
        <w:bottom w:val="none" w:sz="0" w:space="0" w:color="auto"/>
        <w:right w:val="none" w:sz="0" w:space="0" w:color="auto"/>
      </w:divBdr>
    </w:div>
    <w:div w:id="1616908895">
      <w:bodyDiv w:val="1"/>
      <w:marLeft w:val="0"/>
      <w:marRight w:val="0"/>
      <w:marTop w:val="0"/>
      <w:marBottom w:val="0"/>
      <w:divBdr>
        <w:top w:val="none" w:sz="0" w:space="0" w:color="auto"/>
        <w:left w:val="none" w:sz="0" w:space="0" w:color="auto"/>
        <w:bottom w:val="none" w:sz="0" w:space="0" w:color="auto"/>
        <w:right w:val="none" w:sz="0" w:space="0" w:color="auto"/>
      </w:divBdr>
    </w:div>
    <w:div w:id="1643190109">
      <w:bodyDiv w:val="1"/>
      <w:marLeft w:val="0"/>
      <w:marRight w:val="0"/>
      <w:marTop w:val="0"/>
      <w:marBottom w:val="0"/>
      <w:divBdr>
        <w:top w:val="none" w:sz="0" w:space="0" w:color="auto"/>
        <w:left w:val="none" w:sz="0" w:space="0" w:color="auto"/>
        <w:bottom w:val="none" w:sz="0" w:space="0" w:color="auto"/>
        <w:right w:val="none" w:sz="0" w:space="0" w:color="auto"/>
      </w:divBdr>
    </w:div>
    <w:div w:id="1647395424">
      <w:bodyDiv w:val="1"/>
      <w:marLeft w:val="0"/>
      <w:marRight w:val="0"/>
      <w:marTop w:val="0"/>
      <w:marBottom w:val="0"/>
      <w:divBdr>
        <w:top w:val="none" w:sz="0" w:space="0" w:color="auto"/>
        <w:left w:val="none" w:sz="0" w:space="0" w:color="auto"/>
        <w:bottom w:val="none" w:sz="0" w:space="0" w:color="auto"/>
        <w:right w:val="none" w:sz="0" w:space="0" w:color="auto"/>
      </w:divBdr>
    </w:div>
    <w:div w:id="1669560269">
      <w:bodyDiv w:val="1"/>
      <w:marLeft w:val="0"/>
      <w:marRight w:val="0"/>
      <w:marTop w:val="0"/>
      <w:marBottom w:val="0"/>
      <w:divBdr>
        <w:top w:val="none" w:sz="0" w:space="0" w:color="auto"/>
        <w:left w:val="none" w:sz="0" w:space="0" w:color="auto"/>
        <w:bottom w:val="none" w:sz="0" w:space="0" w:color="auto"/>
        <w:right w:val="none" w:sz="0" w:space="0" w:color="auto"/>
      </w:divBdr>
    </w:div>
    <w:div w:id="1701003691">
      <w:bodyDiv w:val="1"/>
      <w:marLeft w:val="0"/>
      <w:marRight w:val="0"/>
      <w:marTop w:val="0"/>
      <w:marBottom w:val="0"/>
      <w:divBdr>
        <w:top w:val="none" w:sz="0" w:space="0" w:color="auto"/>
        <w:left w:val="none" w:sz="0" w:space="0" w:color="auto"/>
        <w:bottom w:val="none" w:sz="0" w:space="0" w:color="auto"/>
        <w:right w:val="none" w:sz="0" w:space="0" w:color="auto"/>
      </w:divBdr>
    </w:div>
    <w:div w:id="1702853783">
      <w:bodyDiv w:val="1"/>
      <w:marLeft w:val="0"/>
      <w:marRight w:val="0"/>
      <w:marTop w:val="0"/>
      <w:marBottom w:val="0"/>
      <w:divBdr>
        <w:top w:val="none" w:sz="0" w:space="0" w:color="auto"/>
        <w:left w:val="none" w:sz="0" w:space="0" w:color="auto"/>
        <w:bottom w:val="none" w:sz="0" w:space="0" w:color="auto"/>
        <w:right w:val="none" w:sz="0" w:space="0" w:color="auto"/>
      </w:divBdr>
    </w:div>
    <w:div w:id="1713840117">
      <w:bodyDiv w:val="1"/>
      <w:marLeft w:val="0"/>
      <w:marRight w:val="0"/>
      <w:marTop w:val="0"/>
      <w:marBottom w:val="0"/>
      <w:divBdr>
        <w:top w:val="none" w:sz="0" w:space="0" w:color="auto"/>
        <w:left w:val="none" w:sz="0" w:space="0" w:color="auto"/>
        <w:bottom w:val="none" w:sz="0" w:space="0" w:color="auto"/>
        <w:right w:val="none" w:sz="0" w:space="0" w:color="auto"/>
      </w:divBdr>
    </w:div>
    <w:div w:id="1716658929">
      <w:bodyDiv w:val="1"/>
      <w:marLeft w:val="0"/>
      <w:marRight w:val="0"/>
      <w:marTop w:val="0"/>
      <w:marBottom w:val="0"/>
      <w:divBdr>
        <w:top w:val="none" w:sz="0" w:space="0" w:color="auto"/>
        <w:left w:val="none" w:sz="0" w:space="0" w:color="auto"/>
        <w:bottom w:val="none" w:sz="0" w:space="0" w:color="auto"/>
        <w:right w:val="none" w:sz="0" w:space="0" w:color="auto"/>
      </w:divBdr>
    </w:div>
    <w:div w:id="1736586170">
      <w:bodyDiv w:val="1"/>
      <w:marLeft w:val="0"/>
      <w:marRight w:val="0"/>
      <w:marTop w:val="0"/>
      <w:marBottom w:val="0"/>
      <w:divBdr>
        <w:top w:val="none" w:sz="0" w:space="0" w:color="auto"/>
        <w:left w:val="none" w:sz="0" w:space="0" w:color="auto"/>
        <w:bottom w:val="none" w:sz="0" w:space="0" w:color="auto"/>
        <w:right w:val="none" w:sz="0" w:space="0" w:color="auto"/>
      </w:divBdr>
    </w:div>
    <w:div w:id="1741635159">
      <w:bodyDiv w:val="1"/>
      <w:marLeft w:val="0"/>
      <w:marRight w:val="0"/>
      <w:marTop w:val="0"/>
      <w:marBottom w:val="0"/>
      <w:divBdr>
        <w:top w:val="none" w:sz="0" w:space="0" w:color="auto"/>
        <w:left w:val="none" w:sz="0" w:space="0" w:color="auto"/>
        <w:bottom w:val="none" w:sz="0" w:space="0" w:color="auto"/>
        <w:right w:val="none" w:sz="0" w:space="0" w:color="auto"/>
      </w:divBdr>
    </w:div>
    <w:div w:id="1762411758">
      <w:bodyDiv w:val="1"/>
      <w:marLeft w:val="0"/>
      <w:marRight w:val="0"/>
      <w:marTop w:val="0"/>
      <w:marBottom w:val="0"/>
      <w:divBdr>
        <w:top w:val="none" w:sz="0" w:space="0" w:color="auto"/>
        <w:left w:val="none" w:sz="0" w:space="0" w:color="auto"/>
        <w:bottom w:val="none" w:sz="0" w:space="0" w:color="auto"/>
        <w:right w:val="none" w:sz="0" w:space="0" w:color="auto"/>
      </w:divBdr>
    </w:div>
    <w:div w:id="1769352469">
      <w:bodyDiv w:val="1"/>
      <w:marLeft w:val="0"/>
      <w:marRight w:val="0"/>
      <w:marTop w:val="0"/>
      <w:marBottom w:val="0"/>
      <w:divBdr>
        <w:top w:val="none" w:sz="0" w:space="0" w:color="auto"/>
        <w:left w:val="none" w:sz="0" w:space="0" w:color="auto"/>
        <w:bottom w:val="none" w:sz="0" w:space="0" w:color="auto"/>
        <w:right w:val="none" w:sz="0" w:space="0" w:color="auto"/>
      </w:divBdr>
    </w:div>
    <w:div w:id="1770660445">
      <w:bodyDiv w:val="1"/>
      <w:marLeft w:val="0"/>
      <w:marRight w:val="0"/>
      <w:marTop w:val="0"/>
      <w:marBottom w:val="0"/>
      <w:divBdr>
        <w:top w:val="none" w:sz="0" w:space="0" w:color="auto"/>
        <w:left w:val="none" w:sz="0" w:space="0" w:color="auto"/>
        <w:bottom w:val="none" w:sz="0" w:space="0" w:color="auto"/>
        <w:right w:val="none" w:sz="0" w:space="0" w:color="auto"/>
      </w:divBdr>
    </w:div>
    <w:div w:id="1771898262">
      <w:bodyDiv w:val="1"/>
      <w:marLeft w:val="0"/>
      <w:marRight w:val="0"/>
      <w:marTop w:val="0"/>
      <w:marBottom w:val="0"/>
      <w:divBdr>
        <w:top w:val="none" w:sz="0" w:space="0" w:color="auto"/>
        <w:left w:val="none" w:sz="0" w:space="0" w:color="auto"/>
        <w:bottom w:val="none" w:sz="0" w:space="0" w:color="auto"/>
        <w:right w:val="none" w:sz="0" w:space="0" w:color="auto"/>
      </w:divBdr>
    </w:div>
    <w:div w:id="1810322816">
      <w:bodyDiv w:val="1"/>
      <w:marLeft w:val="0"/>
      <w:marRight w:val="0"/>
      <w:marTop w:val="0"/>
      <w:marBottom w:val="0"/>
      <w:divBdr>
        <w:top w:val="none" w:sz="0" w:space="0" w:color="auto"/>
        <w:left w:val="none" w:sz="0" w:space="0" w:color="auto"/>
        <w:bottom w:val="none" w:sz="0" w:space="0" w:color="auto"/>
        <w:right w:val="none" w:sz="0" w:space="0" w:color="auto"/>
      </w:divBdr>
    </w:div>
    <w:div w:id="1811436398">
      <w:bodyDiv w:val="1"/>
      <w:marLeft w:val="0"/>
      <w:marRight w:val="0"/>
      <w:marTop w:val="0"/>
      <w:marBottom w:val="0"/>
      <w:divBdr>
        <w:top w:val="none" w:sz="0" w:space="0" w:color="auto"/>
        <w:left w:val="none" w:sz="0" w:space="0" w:color="auto"/>
        <w:bottom w:val="none" w:sz="0" w:space="0" w:color="auto"/>
        <w:right w:val="none" w:sz="0" w:space="0" w:color="auto"/>
      </w:divBdr>
    </w:div>
    <w:div w:id="1822385164">
      <w:bodyDiv w:val="1"/>
      <w:marLeft w:val="0"/>
      <w:marRight w:val="0"/>
      <w:marTop w:val="0"/>
      <w:marBottom w:val="0"/>
      <w:divBdr>
        <w:top w:val="none" w:sz="0" w:space="0" w:color="auto"/>
        <w:left w:val="none" w:sz="0" w:space="0" w:color="auto"/>
        <w:bottom w:val="none" w:sz="0" w:space="0" w:color="auto"/>
        <w:right w:val="none" w:sz="0" w:space="0" w:color="auto"/>
      </w:divBdr>
    </w:div>
    <w:div w:id="1829469579">
      <w:bodyDiv w:val="1"/>
      <w:marLeft w:val="0"/>
      <w:marRight w:val="0"/>
      <w:marTop w:val="0"/>
      <w:marBottom w:val="0"/>
      <w:divBdr>
        <w:top w:val="none" w:sz="0" w:space="0" w:color="auto"/>
        <w:left w:val="none" w:sz="0" w:space="0" w:color="auto"/>
        <w:bottom w:val="none" w:sz="0" w:space="0" w:color="auto"/>
        <w:right w:val="none" w:sz="0" w:space="0" w:color="auto"/>
      </w:divBdr>
    </w:div>
    <w:div w:id="1846093155">
      <w:bodyDiv w:val="1"/>
      <w:marLeft w:val="0"/>
      <w:marRight w:val="0"/>
      <w:marTop w:val="0"/>
      <w:marBottom w:val="0"/>
      <w:divBdr>
        <w:top w:val="none" w:sz="0" w:space="0" w:color="auto"/>
        <w:left w:val="none" w:sz="0" w:space="0" w:color="auto"/>
        <w:bottom w:val="none" w:sz="0" w:space="0" w:color="auto"/>
        <w:right w:val="none" w:sz="0" w:space="0" w:color="auto"/>
      </w:divBdr>
    </w:div>
    <w:div w:id="1855145535">
      <w:bodyDiv w:val="1"/>
      <w:marLeft w:val="0"/>
      <w:marRight w:val="0"/>
      <w:marTop w:val="0"/>
      <w:marBottom w:val="0"/>
      <w:divBdr>
        <w:top w:val="none" w:sz="0" w:space="0" w:color="auto"/>
        <w:left w:val="none" w:sz="0" w:space="0" w:color="auto"/>
        <w:bottom w:val="none" w:sz="0" w:space="0" w:color="auto"/>
        <w:right w:val="none" w:sz="0" w:space="0" w:color="auto"/>
      </w:divBdr>
    </w:div>
    <w:div w:id="1861122622">
      <w:bodyDiv w:val="1"/>
      <w:marLeft w:val="0"/>
      <w:marRight w:val="0"/>
      <w:marTop w:val="0"/>
      <w:marBottom w:val="0"/>
      <w:divBdr>
        <w:top w:val="none" w:sz="0" w:space="0" w:color="auto"/>
        <w:left w:val="none" w:sz="0" w:space="0" w:color="auto"/>
        <w:bottom w:val="none" w:sz="0" w:space="0" w:color="auto"/>
        <w:right w:val="none" w:sz="0" w:space="0" w:color="auto"/>
      </w:divBdr>
    </w:div>
    <w:div w:id="18613085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
    <w:div w:id="1874070627">
      <w:bodyDiv w:val="1"/>
      <w:marLeft w:val="0"/>
      <w:marRight w:val="0"/>
      <w:marTop w:val="0"/>
      <w:marBottom w:val="0"/>
      <w:divBdr>
        <w:top w:val="none" w:sz="0" w:space="0" w:color="auto"/>
        <w:left w:val="none" w:sz="0" w:space="0" w:color="auto"/>
        <w:bottom w:val="none" w:sz="0" w:space="0" w:color="auto"/>
        <w:right w:val="none" w:sz="0" w:space="0" w:color="auto"/>
      </w:divBdr>
    </w:div>
    <w:div w:id="1882786836">
      <w:bodyDiv w:val="1"/>
      <w:marLeft w:val="0"/>
      <w:marRight w:val="0"/>
      <w:marTop w:val="0"/>
      <w:marBottom w:val="0"/>
      <w:divBdr>
        <w:top w:val="none" w:sz="0" w:space="0" w:color="auto"/>
        <w:left w:val="none" w:sz="0" w:space="0" w:color="auto"/>
        <w:bottom w:val="none" w:sz="0" w:space="0" w:color="auto"/>
        <w:right w:val="none" w:sz="0" w:space="0" w:color="auto"/>
      </w:divBdr>
    </w:div>
    <w:div w:id="1889340376">
      <w:bodyDiv w:val="1"/>
      <w:marLeft w:val="0"/>
      <w:marRight w:val="0"/>
      <w:marTop w:val="0"/>
      <w:marBottom w:val="0"/>
      <w:divBdr>
        <w:top w:val="none" w:sz="0" w:space="0" w:color="auto"/>
        <w:left w:val="none" w:sz="0" w:space="0" w:color="auto"/>
        <w:bottom w:val="none" w:sz="0" w:space="0" w:color="auto"/>
        <w:right w:val="none" w:sz="0" w:space="0" w:color="auto"/>
      </w:divBdr>
    </w:div>
    <w:div w:id="1895894157">
      <w:bodyDiv w:val="1"/>
      <w:marLeft w:val="0"/>
      <w:marRight w:val="0"/>
      <w:marTop w:val="0"/>
      <w:marBottom w:val="0"/>
      <w:divBdr>
        <w:top w:val="none" w:sz="0" w:space="0" w:color="auto"/>
        <w:left w:val="none" w:sz="0" w:space="0" w:color="auto"/>
        <w:bottom w:val="none" w:sz="0" w:space="0" w:color="auto"/>
        <w:right w:val="none" w:sz="0" w:space="0" w:color="auto"/>
      </w:divBdr>
    </w:div>
    <w:div w:id="1908107344">
      <w:bodyDiv w:val="1"/>
      <w:marLeft w:val="0"/>
      <w:marRight w:val="0"/>
      <w:marTop w:val="0"/>
      <w:marBottom w:val="0"/>
      <w:divBdr>
        <w:top w:val="none" w:sz="0" w:space="0" w:color="auto"/>
        <w:left w:val="none" w:sz="0" w:space="0" w:color="auto"/>
        <w:bottom w:val="none" w:sz="0" w:space="0" w:color="auto"/>
        <w:right w:val="none" w:sz="0" w:space="0" w:color="auto"/>
      </w:divBdr>
    </w:div>
    <w:div w:id="1915890220">
      <w:bodyDiv w:val="1"/>
      <w:marLeft w:val="0"/>
      <w:marRight w:val="0"/>
      <w:marTop w:val="0"/>
      <w:marBottom w:val="0"/>
      <w:divBdr>
        <w:top w:val="none" w:sz="0" w:space="0" w:color="auto"/>
        <w:left w:val="none" w:sz="0" w:space="0" w:color="auto"/>
        <w:bottom w:val="none" w:sz="0" w:space="0" w:color="auto"/>
        <w:right w:val="none" w:sz="0" w:space="0" w:color="auto"/>
      </w:divBdr>
    </w:div>
    <w:div w:id="1921670567">
      <w:bodyDiv w:val="1"/>
      <w:marLeft w:val="0"/>
      <w:marRight w:val="0"/>
      <w:marTop w:val="0"/>
      <w:marBottom w:val="0"/>
      <w:divBdr>
        <w:top w:val="none" w:sz="0" w:space="0" w:color="auto"/>
        <w:left w:val="none" w:sz="0" w:space="0" w:color="auto"/>
        <w:bottom w:val="none" w:sz="0" w:space="0" w:color="auto"/>
        <w:right w:val="none" w:sz="0" w:space="0" w:color="auto"/>
      </w:divBdr>
    </w:div>
    <w:div w:id="1945845675">
      <w:bodyDiv w:val="1"/>
      <w:marLeft w:val="0"/>
      <w:marRight w:val="0"/>
      <w:marTop w:val="0"/>
      <w:marBottom w:val="0"/>
      <w:divBdr>
        <w:top w:val="none" w:sz="0" w:space="0" w:color="auto"/>
        <w:left w:val="none" w:sz="0" w:space="0" w:color="auto"/>
        <w:bottom w:val="none" w:sz="0" w:space="0" w:color="auto"/>
        <w:right w:val="none" w:sz="0" w:space="0" w:color="auto"/>
      </w:divBdr>
    </w:div>
    <w:div w:id="1955822895">
      <w:bodyDiv w:val="1"/>
      <w:marLeft w:val="0"/>
      <w:marRight w:val="0"/>
      <w:marTop w:val="0"/>
      <w:marBottom w:val="0"/>
      <w:divBdr>
        <w:top w:val="none" w:sz="0" w:space="0" w:color="auto"/>
        <w:left w:val="none" w:sz="0" w:space="0" w:color="auto"/>
        <w:bottom w:val="none" w:sz="0" w:space="0" w:color="auto"/>
        <w:right w:val="none" w:sz="0" w:space="0" w:color="auto"/>
      </w:divBdr>
    </w:div>
    <w:div w:id="1963461737">
      <w:bodyDiv w:val="1"/>
      <w:marLeft w:val="0"/>
      <w:marRight w:val="0"/>
      <w:marTop w:val="0"/>
      <w:marBottom w:val="0"/>
      <w:divBdr>
        <w:top w:val="none" w:sz="0" w:space="0" w:color="auto"/>
        <w:left w:val="none" w:sz="0" w:space="0" w:color="auto"/>
        <w:bottom w:val="none" w:sz="0" w:space="0" w:color="auto"/>
        <w:right w:val="none" w:sz="0" w:space="0" w:color="auto"/>
      </w:divBdr>
    </w:div>
    <w:div w:id="1971277081">
      <w:bodyDiv w:val="1"/>
      <w:marLeft w:val="0"/>
      <w:marRight w:val="0"/>
      <w:marTop w:val="0"/>
      <w:marBottom w:val="0"/>
      <w:divBdr>
        <w:top w:val="none" w:sz="0" w:space="0" w:color="auto"/>
        <w:left w:val="none" w:sz="0" w:space="0" w:color="auto"/>
        <w:bottom w:val="none" w:sz="0" w:space="0" w:color="auto"/>
        <w:right w:val="none" w:sz="0" w:space="0" w:color="auto"/>
      </w:divBdr>
    </w:div>
    <w:div w:id="1980455099">
      <w:bodyDiv w:val="1"/>
      <w:marLeft w:val="0"/>
      <w:marRight w:val="0"/>
      <w:marTop w:val="0"/>
      <w:marBottom w:val="0"/>
      <w:divBdr>
        <w:top w:val="none" w:sz="0" w:space="0" w:color="auto"/>
        <w:left w:val="none" w:sz="0" w:space="0" w:color="auto"/>
        <w:bottom w:val="none" w:sz="0" w:space="0" w:color="auto"/>
        <w:right w:val="none" w:sz="0" w:space="0" w:color="auto"/>
      </w:divBdr>
    </w:div>
    <w:div w:id="1996883035">
      <w:bodyDiv w:val="1"/>
      <w:marLeft w:val="0"/>
      <w:marRight w:val="0"/>
      <w:marTop w:val="0"/>
      <w:marBottom w:val="0"/>
      <w:divBdr>
        <w:top w:val="none" w:sz="0" w:space="0" w:color="auto"/>
        <w:left w:val="none" w:sz="0" w:space="0" w:color="auto"/>
        <w:bottom w:val="none" w:sz="0" w:space="0" w:color="auto"/>
        <w:right w:val="none" w:sz="0" w:space="0" w:color="auto"/>
      </w:divBdr>
    </w:div>
    <w:div w:id="2001735272">
      <w:bodyDiv w:val="1"/>
      <w:marLeft w:val="0"/>
      <w:marRight w:val="0"/>
      <w:marTop w:val="0"/>
      <w:marBottom w:val="0"/>
      <w:divBdr>
        <w:top w:val="none" w:sz="0" w:space="0" w:color="auto"/>
        <w:left w:val="none" w:sz="0" w:space="0" w:color="auto"/>
        <w:bottom w:val="none" w:sz="0" w:space="0" w:color="auto"/>
        <w:right w:val="none" w:sz="0" w:space="0" w:color="auto"/>
      </w:divBdr>
    </w:div>
    <w:div w:id="2016154460">
      <w:bodyDiv w:val="1"/>
      <w:marLeft w:val="0"/>
      <w:marRight w:val="0"/>
      <w:marTop w:val="0"/>
      <w:marBottom w:val="0"/>
      <w:divBdr>
        <w:top w:val="none" w:sz="0" w:space="0" w:color="auto"/>
        <w:left w:val="none" w:sz="0" w:space="0" w:color="auto"/>
        <w:bottom w:val="none" w:sz="0" w:space="0" w:color="auto"/>
        <w:right w:val="none" w:sz="0" w:space="0" w:color="auto"/>
      </w:divBdr>
    </w:div>
    <w:div w:id="2021351891">
      <w:bodyDiv w:val="1"/>
      <w:marLeft w:val="0"/>
      <w:marRight w:val="0"/>
      <w:marTop w:val="0"/>
      <w:marBottom w:val="0"/>
      <w:divBdr>
        <w:top w:val="none" w:sz="0" w:space="0" w:color="auto"/>
        <w:left w:val="none" w:sz="0" w:space="0" w:color="auto"/>
        <w:bottom w:val="none" w:sz="0" w:space="0" w:color="auto"/>
        <w:right w:val="none" w:sz="0" w:space="0" w:color="auto"/>
      </w:divBdr>
    </w:div>
    <w:div w:id="2024161262">
      <w:bodyDiv w:val="1"/>
      <w:marLeft w:val="0"/>
      <w:marRight w:val="0"/>
      <w:marTop w:val="0"/>
      <w:marBottom w:val="0"/>
      <w:divBdr>
        <w:top w:val="none" w:sz="0" w:space="0" w:color="auto"/>
        <w:left w:val="none" w:sz="0" w:space="0" w:color="auto"/>
        <w:bottom w:val="none" w:sz="0" w:space="0" w:color="auto"/>
        <w:right w:val="none" w:sz="0" w:space="0" w:color="auto"/>
      </w:divBdr>
    </w:div>
    <w:div w:id="2039505713">
      <w:bodyDiv w:val="1"/>
      <w:marLeft w:val="0"/>
      <w:marRight w:val="0"/>
      <w:marTop w:val="0"/>
      <w:marBottom w:val="0"/>
      <w:divBdr>
        <w:top w:val="none" w:sz="0" w:space="0" w:color="auto"/>
        <w:left w:val="none" w:sz="0" w:space="0" w:color="auto"/>
        <w:bottom w:val="none" w:sz="0" w:space="0" w:color="auto"/>
        <w:right w:val="none" w:sz="0" w:space="0" w:color="auto"/>
      </w:divBdr>
    </w:div>
    <w:div w:id="2041391439">
      <w:bodyDiv w:val="1"/>
      <w:marLeft w:val="0"/>
      <w:marRight w:val="0"/>
      <w:marTop w:val="0"/>
      <w:marBottom w:val="0"/>
      <w:divBdr>
        <w:top w:val="none" w:sz="0" w:space="0" w:color="auto"/>
        <w:left w:val="none" w:sz="0" w:space="0" w:color="auto"/>
        <w:bottom w:val="none" w:sz="0" w:space="0" w:color="auto"/>
        <w:right w:val="none" w:sz="0" w:space="0" w:color="auto"/>
      </w:divBdr>
    </w:div>
    <w:div w:id="2054306244">
      <w:bodyDiv w:val="1"/>
      <w:marLeft w:val="0"/>
      <w:marRight w:val="0"/>
      <w:marTop w:val="0"/>
      <w:marBottom w:val="0"/>
      <w:divBdr>
        <w:top w:val="none" w:sz="0" w:space="0" w:color="auto"/>
        <w:left w:val="none" w:sz="0" w:space="0" w:color="auto"/>
        <w:bottom w:val="none" w:sz="0" w:space="0" w:color="auto"/>
        <w:right w:val="none" w:sz="0" w:space="0" w:color="auto"/>
      </w:divBdr>
    </w:div>
    <w:div w:id="2076051919">
      <w:bodyDiv w:val="1"/>
      <w:marLeft w:val="0"/>
      <w:marRight w:val="0"/>
      <w:marTop w:val="0"/>
      <w:marBottom w:val="0"/>
      <w:divBdr>
        <w:top w:val="none" w:sz="0" w:space="0" w:color="auto"/>
        <w:left w:val="none" w:sz="0" w:space="0" w:color="auto"/>
        <w:bottom w:val="none" w:sz="0" w:space="0" w:color="auto"/>
        <w:right w:val="none" w:sz="0" w:space="0" w:color="auto"/>
      </w:divBdr>
    </w:div>
    <w:div w:id="2090691570">
      <w:bodyDiv w:val="1"/>
      <w:marLeft w:val="0"/>
      <w:marRight w:val="0"/>
      <w:marTop w:val="0"/>
      <w:marBottom w:val="0"/>
      <w:divBdr>
        <w:top w:val="none" w:sz="0" w:space="0" w:color="auto"/>
        <w:left w:val="none" w:sz="0" w:space="0" w:color="auto"/>
        <w:bottom w:val="none" w:sz="0" w:space="0" w:color="auto"/>
        <w:right w:val="none" w:sz="0" w:space="0" w:color="auto"/>
      </w:divBdr>
    </w:div>
    <w:div w:id="2106877015">
      <w:bodyDiv w:val="1"/>
      <w:marLeft w:val="0"/>
      <w:marRight w:val="0"/>
      <w:marTop w:val="0"/>
      <w:marBottom w:val="0"/>
      <w:divBdr>
        <w:top w:val="none" w:sz="0" w:space="0" w:color="auto"/>
        <w:left w:val="none" w:sz="0" w:space="0" w:color="auto"/>
        <w:bottom w:val="none" w:sz="0" w:space="0" w:color="auto"/>
        <w:right w:val="none" w:sz="0" w:space="0" w:color="auto"/>
      </w:divBdr>
    </w:div>
    <w:div w:id="2110732905">
      <w:bodyDiv w:val="1"/>
      <w:marLeft w:val="0"/>
      <w:marRight w:val="0"/>
      <w:marTop w:val="0"/>
      <w:marBottom w:val="0"/>
      <w:divBdr>
        <w:top w:val="none" w:sz="0" w:space="0" w:color="auto"/>
        <w:left w:val="none" w:sz="0" w:space="0" w:color="auto"/>
        <w:bottom w:val="none" w:sz="0" w:space="0" w:color="auto"/>
        <w:right w:val="none" w:sz="0" w:space="0" w:color="auto"/>
      </w:divBdr>
    </w:div>
    <w:div w:id="2111046121">
      <w:bodyDiv w:val="1"/>
      <w:marLeft w:val="0"/>
      <w:marRight w:val="0"/>
      <w:marTop w:val="0"/>
      <w:marBottom w:val="0"/>
      <w:divBdr>
        <w:top w:val="none" w:sz="0" w:space="0" w:color="auto"/>
        <w:left w:val="none" w:sz="0" w:space="0" w:color="auto"/>
        <w:bottom w:val="none" w:sz="0" w:space="0" w:color="auto"/>
        <w:right w:val="none" w:sz="0" w:space="0" w:color="auto"/>
      </w:divBdr>
    </w:div>
    <w:div w:id="2111654073">
      <w:bodyDiv w:val="1"/>
      <w:marLeft w:val="0"/>
      <w:marRight w:val="0"/>
      <w:marTop w:val="0"/>
      <w:marBottom w:val="0"/>
      <w:divBdr>
        <w:top w:val="none" w:sz="0" w:space="0" w:color="auto"/>
        <w:left w:val="none" w:sz="0" w:space="0" w:color="auto"/>
        <w:bottom w:val="none" w:sz="0" w:space="0" w:color="auto"/>
        <w:right w:val="none" w:sz="0" w:space="0" w:color="auto"/>
      </w:divBdr>
    </w:div>
    <w:div w:id="2119711520">
      <w:bodyDiv w:val="1"/>
      <w:marLeft w:val="0"/>
      <w:marRight w:val="0"/>
      <w:marTop w:val="0"/>
      <w:marBottom w:val="0"/>
      <w:divBdr>
        <w:top w:val="none" w:sz="0" w:space="0" w:color="auto"/>
        <w:left w:val="none" w:sz="0" w:space="0" w:color="auto"/>
        <w:bottom w:val="none" w:sz="0" w:space="0" w:color="auto"/>
        <w:right w:val="none" w:sz="0" w:space="0" w:color="auto"/>
      </w:divBdr>
    </w:div>
    <w:div w:id="2122412913">
      <w:bodyDiv w:val="1"/>
      <w:marLeft w:val="0"/>
      <w:marRight w:val="0"/>
      <w:marTop w:val="0"/>
      <w:marBottom w:val="0"/>
      <w:divBdr>
        <w:top w:val="none" w:sz="0" w:space="0" w:color="auto"/>
        <w:left w:val="none" w:sz="0" w:space="0" w:color="auto"/>
        <w:bottom w:val="none" w:sz="0" w:space="0" w:color="auto"/>
        <w:right w:val="none" w:sz="0" w:space="0" w:color="auto"/>
      </w:divBdr>
    </w:div>
    <w:div w:id="2124684816">
      <w:bodyDiv w:val="1"/>
      <w:marLeft w:val="0"/>
      <w:marRight w:val="0"/>
      <w:marTop w:val="0"/>
      <w:marBottom w:val="0"/>
      <w:divBdr>
        <w:top w:val="none" w:sz="0" w:space="0" w:color="auto"/>
        <w:left w:val="none" w:sz="0" w:space="0" w:color="auto"/>
        <w:bottom w:val="none" w:sz="0" w:space="0" w:color="auto"/>
        <w:right w:val="none" w:sz="0" w:space="0" w:color="auto"/>
      </w:divBdr>
    </w:div>
    <w:div w:id="2132094711">
      <w:bodyDiv w:val="1"/>
      <w:marLeft w:val="0"/>
      <w:marRight w:val="0"/>
      <w:marTop w:val="0"/>
      <w:marBottom w:val="0"/>
      <w:divBdr>
        <w:top w:val="none" w:sz="0" w:space="0" w:color="auto"/>
        <w:left w:val="none" w:sz="0" w:space="0" w:color="auto"/>
        <w:bottom w:val="none" w:sz="0" w:space="0" w:color="auto"/>
        <w:right w:val="none" w:sz="0" w:space="0" w:color="auto"/>
      </w:divBdr>
    </w:div>
    <w:div w:id="21345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stmtto\Downloads\tesis_f%20(1).docx" TargetMode="External"/><Relationship Id="rId117" Type="http://schemas.openxmlformats.org/officeDocument/2006/relationships/image" Target="media/image54.png"/><Relationship Id="rId21" Type="http://schemas.openxmlformats.org/officeDocument/2006/relationships/hyperlink" Target="file:///C:\Users\pastmtto\Downloads\tesis_f%20(1).docx" TargetMode="External"/><Relationship Id="rId42" Type="http://schemas.openxmlformats.org/officeDocument/2006/relationships/hyperlink" Target="file:///C:\Users\pastmtto\Downloads\tesis_f%20(1).docx" TargetMode="External"/><Relationship Id="rId47" Type="http://schemas.openxmlformats.org/officeDocument/2006/relationships/hyperlink" Target="file:///C:\Users\pastmtto\Downloads\tesis_f%20(1).docx" TargetMode="External"/><Relationship Id="rId63" Type="http://schemas.openxmlformats.org/officeDocument/2006/relationships/hyperlink" Target="file:///C:\Users\pastmtto\Downloads\tesis_f%20(1).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sers\pastmtto\Downloads\tesis_f%20(1).docx" TargetMode="External"/><Relationship Id="rId107" Type="http://schemas.openxmlformats.org/officeDocument/2006/relationships/image" Target="media/image44.png"/><Relationship Id="rId11" Type="http://schemas.openxmlformats.org/officeDocument/2006/relationships/hyperlink" Target="file:///C:\Users\pastmtto\Downloads\tesis_f%20(1).docx" TargetMode="External"/><Relationship Id="rId32" Type="http://schemas.openxmlformats.org/officeDocument/2006/relationships/hyperlink" Target="file:///C:\Users\pastmtto\Downloads\tesis_f%20(1).docx" TargetMode="External"/><Relationship Id="rId37" Type="http://schemas.openxmlformats.org/officeDocument/2006/relationships/hyperlink" Target="file:///C:\Users\pastmtto\Downloads\tesis_f%20(1).docx" TargetMode="External"/><Relationship Id="rId53" Type="http://schemas.openxmlformats.org/officeDocument/2006/relationships/hyperlink" Target="file:///C:\Users\pastmtto\Downloads\tesis_f%20(1).docx" TargetMode="External"/><Relationship Id="rId58" Type="http://schemas.openxmlformats.org/officeDocument/2006/relationships/hyperlink" Target="file:///C:\Users\pastmtto\Downloads\tesis_f%20(1).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sers\pastmtto\Downloads\tesis_f%20(1).docx" TargetMode="External"/><Relationship Id="rId27" Type="http://schemas.openxmlformats.org/officeDocument/2006/relationships/hyperlink" Target="file:///C:\Users\pastmtto\Downloads\tesis_f%20(1).docx" TargetMode="External"/><Relationship Id="rId43" Type="http://schemas.openxmlformats.org/officeDocument/2006/relationships/hyperlink" Target="file:///C:\Users\pastmtto\Downloads\tesis_f%20(1).docx" TargetMode="External"/><Relationship Id="rId48" Type="http://schemas.openxmlformats.org/officeDocument/2006/relationships/hyperlink" Target="file:///C:\Users\pastmtto\Downloads\tesis_f%20(1).docx" TargetMode="External"/><Relationship Id="rId64" Type="http://schemas.openxmlformats.org/officeDocument/2006/relationships/image" Target="media/image1.png"/><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sers\pastmtto\Downloads\tesis_f%20(1).docx" TargetMode="External"/><Relationship Id="rId17" Type="http://schemas.openxmlformats.org/officeDocument/2006/relationships/hyperlink" Target="file:///C:\Users\pastmtto\Downloads\tesis_f%20(1).docx" TargetMode="External"/><Relationship Id="rId33" Type="http://schemas.openxmlformats.org/officeDocument/2006/relationships/hyperlink" Target="file:///C:\Users\pastmtto\Downloads\tesis_f%20(1).docx" TargetMode="External"/><Relationship Id="rId38" Type="http://schemas.openxmlformats.org/officeDocument/2006/relationships/hyperlink" Target="file:///C:\Users\pastmtto\Downloads\tesis_f%20(1).docx" TargetMode="External"/><Relationship Id="rId59" Type="http://schemas.openxmlformats.org/officeDocument/2006/relationships/hyperlink" Target="file:///C:\Users\pastmtto\Downloads\tesis_f%20(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microsoft.com/office/2011/relationships/people" Target="people.xml"/><Relationship Id="rId54" Type="http://schemas.openxmlformats.org/officeDocument/2006/relationships/hyperlink" Target="file:///C:\Users\pastmtto\Downloads\tesis_f%20(1).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stmtto\Downloads\tesis_f%20(1).docx" TargetMode="External"/><Relationship Id="rId28" Type="http://schemas.openxmlformats.org/officeDocument/2006/relationships/hyperlink" Target="file:///C:\Users\pastmtto\Downloads\tesis_f%20(1).docx" TargetMode="External"/><Relationship Id="rId49" Type="http://schemas.openxmlformats.org/officeDocument/2006/relationships/hyperlink" Target="file:///C:\Users\pastmtto\Downloads\tesis_f%20(1).docx" TargetMode="External"/><Relationship Id="rId114" Type="http://schemas.openxmlformats.org/officeDocument/2006/relationships/image" Target="media/image51.png"/><Relationship Id="rId119" Type="http://schemas.openxmlformats.org/officeDocument/2006/relationships/hyperlink" Target="https://youtu.be/-TZP49mcGTE" TargetMode="External"/><Relationship Id="rId44" Type="http://schemas.openxmlformats.org/officeDocument/2006/relationships/hyperlink" Target="file:///C:\Users\pastmtto\Downloads\tesis_f%20(1).docx" TargetMode="External"/><Relationship Id="rId60" Type="http://schemas.openxmlformats.org/officeDocument/2006/relationships/hyperlink" Target="file:///C:\Users\pastmtto\Downloads\tesis_f%20(1).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sers\pastmtto\Downloads\tesis_f%20(1).docx" TargetMode="External"/><Relationship Id="rId18" Type="http://schemas.openxmlformats.org/officeDocument/2006/relationships/hyperlink" Target="file:///C:\Users\pastmtto\Downloads\tesis_f%20(1).docx" TargetMode="External"/><Relationship Id="rId39" Type="http://schemas.openxmlformats.org/officeDocument/2006/relationships/hyperlink" Target="file:///C:\Users\pastmtto\Downloads\tesis_f%20(1).docx" TargetMode="External"/><Relationship Id="rId109" Type="http://schemas.openxmlformats.org/officeDocument/2006/relationships/image" Target="media/image46.png"/><Relationship Id="rId34" Type="http://schemas.openxmlformats.org/officeDocument/2006/relationships/hyperlink" Target="file:///C:\Users\pastmtto\Downloads\tesis_f%20(1).docx" TargetMode="External"/><Relationship Id="rId50" Type="http://schemas.openxmlformats.org/officeDocument/2006/relationships/hyperlink" Target="file:///C:\Users\pastmtto\Downloads\tesis_f%20(1).docx" TargetMode="External"/><Relationship Id="rId55" Type="http://schemas.openxmlformats.org/officeDocument/2006/relationships/hyperlink" Target="file:///C:\Users\pastmtto\Downloads\tesis_f%20(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C:\Users\pastmtto\Downloads\tesis_f%20(1).docx" TargetMode="External"/><Relationship Id="rId24" Type="http://schemas.openxmlformats.org/officeDocument/2006/relationships/hyperlink" Target="file:///C:\Users\pastmtto\Downloads\tesis_f%20(1).docx" TargetMode="External"/><Relationship Id="rId40" Type="http://schemas.openxmlformats.org/officeDocument/2006/relationships/hyperlink" Target="file:///C:\Users\pastmtto\Downloads\tesis_f%20(1).docx" TargetMode="External"/><Relationship Id="rId45" Type="http://schemas.openxmlformats.org/officeDocument/2006/relationships/hyperlink" Target="file:///C:\Users\pastmtto\Downloads\tesis_f%20(1).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sers\pastmtto\Downloads\tesis_f%20(1).docx" TargetMode="External"/><Relationship Id="rId82" Type="http://schemas.openxmlformats.org/officeDocument/2006/relationships/image" Target="media/image19.png"/><Relationship Id="rId19" Type="http://schemas.openxmlformats.org/officeDocument/2006/relationships/hyperlink" Target="file:///C:\Users\pastmtto\Downloads\tesis_f%20(1).docx" TargetMode="External"/><Relationship Id="rId14" Type="http://schemas.openxmlformats.org/officeDocument/2006/relationships/hyperlink" Target="file:///C:\Users\pastmtto\Downloads\tesis_f%20(1).docx" TargetMode="External"/><Relationship Id="rId30" Type="http://schemas.openxmlformats.org/officeDocument/2006/relationships/hyperlink" Target="file:///C:\Users\pastmtto\Downloads\tesis_f%20(1).docx" TargetMode="External"/><Relationship Id="rId35" Type="http://schemas.openxmlformats.org/officeDocument/2006/relationships/hyperlink" Target="file:///C:\Users\pastmtto\Downloads\tesis_f%20(1).docx" TargetMode="External"/><Relationship Id="rId56" Type="http://schemas.openxmlformats.org/officeDocument/2006/relationships/hyperlink" Target="file:///C:\Users\pastmtto\Downloads\tesis_f%20(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comments" Target="comments.xml"/><Relationship Id="rId51" Type="http://schemas.openxmlformats.org/officeDocument/2006/relationships/hyperlink" Target="file:///C:\Users\pastmtto\Downloads\tesis_f%20(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Users\pastmtto\Downloads\tesis_f%20(1).docx" TargetMode="External"/><Relationship Id="rId46" Type="http://schemas.openxmlformats.org/officeDocument/2006/relationships/hyperlink" Target="file:///C:\Users\pastmtto\Downloads\tesis_f%20(1).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sers\pastmtto\Downloads\tesis_f%20(1).docx" TargetMode="External"/><Relationship Id="rId41" Type="http://schemas.openxmlformats.org/officeDocument/2006/relationships/hyperlink" Target="file:///C:\Users\pastmtto\Downloads\tesis_f%20(1).docx" TargetMode="External"/><Relationship Id="rId62" Type="http://schemas.openxmlformats.org/officeDocument/2006/relationships/hyperlink" Target="file:///C:\Users\pastmtto\Downloads\tesis_f%20(1).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sers\pastmtto\Downloads\tesis_f%20(1).docx" TargetMode="External"/><Relationship Id="rId36" Type="http://schemas.openxmlformats.org/officeDocument/2006/relationships/hyperlink" Target="file:///C:\Users\pastmtto\Downloads\tesis_f%20(1).docx" TargetMode="External"/><Relationship Id="rId57" Type="http://schemas.openxmlformats.org/officeDocument/2006/relationships/hyperlink" Target="file:///C:\Users\pastmtto\Downloads\tesis_f%20(1).docx" TargetMode="External"/><Relationship Id="rId106"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hyperlink" Target="file:///C:\Users\pastmtto\Downloads\tesis_f%20(1).docx" TargetMode="External"/><Relationship Id="rId52" Type="http://schemas.openxmlformats.org/officeDocument/2006/relationships/hyperlink" Target="file:///C:\Users\pastmtto\Downloads\tesis_f%20(1).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Har16</b:Tag>
    <b:SourceType>JournalArticle</b:SourceType>
    <b:Guid>{ECF1947A-7E1E-4EE6-908D-F3BA54287169}</b:Guid>
    <b:Title>Learning programming from tutorials and code puzzles: Children's perceptions of value. In Visual Languages and Human-Centric Computing (VL/HCC)</b:Title>
    <b:JournalName>IEEE Symposium</b:JournalName>
    <b:Year>2016</b:Year>
    <b:Pages>59-67</b:Pages>
    <b:Author>
      <b:Author>
        <b:NameList>
          <b:Person>
            <b:Last>Harms</b:Last>
            <b:Middle>J</b:Middle>
            <b:First>K</b:First>
          </b:Person>
          <b:Person>
            <b:Last>Balzuweit</b:Last>
            <b:First>E</b:First>
          </b:Person>
          <b:Person>
            <b:Last>Chen</b:Last>
            <b:First>J</b:First>
          </b:Person>
          <b:Person>
            <b:Last>Kelleher</b:Last>
            <b:First>C</b:First>
          </b:Person>
        </b:NameList>
      </b:Author>
    </b:Author>
    <b:RefOrder>1</b:RefOrder>
  </b:Source>
  <b:Source>
    <b:Tag>San09</b:Tag>
    <b:SourceType>DocumentFromInternetSite</b:SourceType>
    <b:Guid>{43D9AB9A-F714-4267-B64D-FE720AAD5031}</b:Guid>
    <b:Title>The Technology Teacher</b:Title>
    <b:Year>2009</b:Year>
    <b:Author>
      <b:Author>
        <b:NameList>
          <b:Person>
            <b:Last>Sanders</b:Last>
            <b:First>Mark</b:First>
          </b:Person>
        </b:NameList>
      </b:Author>
    </b:Author>
    <b:InternetSiteTitle>STEM, STEM Education, STEMmania</b:InternetSiteTitle>
    <b:Month>Diciembre/Enero</b:Month>
    <b:URL>https://vtechworks.lib.vt.edu/bitstream/handle/10919/51616/STEMmania.pdf?sequence=1&amp;isAllowed=y</b:URL>
    <b:RefOrder>2</b:RefOrder>
  </b:Source>
  <b:Source>
    <b:Tag>SAa46</b:Tag>
    <b:SourceType>JournalArticle</b:SourceType>
    <b:Guid>{4239898C-CA59-428F-B980-85F749C8AAF8}</b:Guid>
    <b:Title>From Sonic Pi to Overtone: Creative Musical Experiences with Domain- Specific and Functional Languages.</b:Title>
    <b:Year>2013</b:Year>
    <b:JournalName>ACM SIGPLAN Workshop on Functional Art, Music, Modeling, and Design</b:JournalName>
    <b:Pages>35-46</b:Pages>
    <b:Author>
      <b:Author>
        <b:NameList>
          <b:Person>
            <b:Last>Aaron</b:Last>
            <b:First>S</b:First>
          </b:Person>
          <b:Person>
            <b:Last>Blackwell</b:Last>
            <b:First>A</b:First>
            <b:Middle>F</b:Middle>
          </b:Person>
        </b:NameList>
      </b:Author>
    </b:Author>
    <b:RefOrder>3</b:RefOrder>
  </b:Source>
  <b:Source>
    <b:Tag>jeannette-m.-wing-2006-computational-thinking</b:Tag>
    <b:SourceType>JournalArticle</b:SourceType>
    <b:Title>Computational Thinking</b:Title>
    <b:Year>2006</b:Year>
    <b:Author>
      <b:Author>
        <b:NameList>
          <b:Person>
            <b:Last>Jeannette M. Wing</b:Last>
          </b:Person>
        </b:NameList>
      </b:Author>
    </b:Author>
    <b:JournalName>Viewpoint</b:JournalName>
    <b:Volume>49</b:Volume>
    <b:Issue>3</b:Issue>
    <b:RefOrder>4</b:RefOrder>
  </b:Source>
  <b:Source>
    <b:Tag>berrocoso-rosa-red-revista-de-educación-a-distancia-el-pensamiento-computacional-y-las-nuevas-ecologías-del-aprendizaje-computacional-thinking-and-new-learning-ecologies</b:Tag>
    <b:SourceType>Report</b:SourceType>
    <b:Title>RED-Revista de Educación a Distancia El pensamiento computacional y las nuevas ecologías del aprendizaje Computacional thinking and new learning ecologies</b:Title>
    <b:Author>
      <b:Author>
        <b:NameList>
          <b:Person>
            <b:First>Jesús Valverde</b:First>
            <b:Last>Berrocoso</b:Last>
          </b:Person>
          <b:Person>
            <b:First>María</b:First>
            <b:Last>Rosa</b:Last>
          </b:Person>
          <b:Person>
            <b:First>Fernández</b:First>
            <b:Last>Sánchez</b:Last>
          </b:Person>
          <b:Person>
            <b:First>María</b:First>
            <b:Last>Del Carmen</b:Last>
          </b:Person>
          <b:Person>
            <b:First>Garrido</b:First>
            <b:Last>Arroyo</b:Last>
          </b:Person>
        </b:NameList>
      </b:Author>
    </b:Author>
    <b:RefOrder>5</b:RefOrder>
  </b:Source>
  <b:Source>
    <b:Tag>zapata-ros-2015-pensamiento-computacional:-una-nueva-alfabetización-digital-computational-thinking:-a-new-digital-literacy</b:Tag>
    <b:SourceType>Report</b:SourceType>
    <b:Title>Pensamiento computacional: Una nueva alfabetización digital Computational Thinking: A New Digital Literacy</b:Title>
    <b:Year>2015</b:Year>
    <b:Author>
      <b:Author>
        <b:NameList>
          <b:Person>
            <b:First>Miguel</b:First>
            <b:Last>Zapata-Ros</b:Last>
          </b:Person>
        </b:NameList>
      </b:Author>
    </b:Author>
    <b:Pages>15</b:Pages>
    <b:RefOrder>6</b:RefOrder>
  </b:Source>
  <b:Source>
    <b:Tag>sáez-lópez-cózar-gutiérrez-2017-programación-visual-por-bloques-en-educación-primaria:-aprendiendo-y-creando-contenidos-en-ciencias-sociales</b:Tag>
    <b:SourceType>JournalArticle</b:SourceType>
    <b:Title>Programación visual por bloques en Educación Primaria: Aprendiendo y creando contenidos en Ciencias Sociales</b:Title>
    <b:Year>2017</b:Year>
    <b:Author>
      <b:Author>
        <b:NameList>
          <b:Person>
            <b:First>José Manuel</b:First>
            <b:Last>Sáez-López</b:Last>
          </b:Person>
          <b:Person>
            <b:First>Ramón</b:First>
            <b:Last>Cózar-Gutiérrez</b:Last>
          </b:Person>
        </b:NameList>
      </b:Author>
    </b:Author>
    <b:JournalName>Revista Complutense de Educacion</b:JournalName>
    <b:Pages>409-426</b:Pages>
    <b:Volume>28</b:Volume>
    <b:Issue>2</b:Issue>
    <b:StandardNumber>10.5209/rev_RCED.2017.v28.n2.49381</b:StandardNumber>
    <b:Publisher>Universidad Complutense de Madrid</b:Publisher>
    <b:RefOrder>7</b:RefOrder>
  </b:Source>
  <b:Source>
    <b:Tag>Goo18</b:Tag>
    <b:SourceType>InternetSite</b:SourceType>
    <b:Guid>{E7B6658D-9634-4C15-81D4-002BCC27F7DE}</b:Guid>
    <b:Author>
      <b:Author>
        <b:Corporate>Google</b:Corporate>
      </b:Author>
    </b:Author>
    <b:Title>Google for Education - Blockly</b:Title>
    <b:InternetSiteTitle>Introduction to Blockly</b:InternetSiteTitle>
    <b:Year>2018</b:Year>
    <b:Month>Septiembre</b:Month>
    <b:Day>20</b:Day>
    <b:URL>https://developers.google.com/blockly/guides/overview</b:URL>
    <b:RefOrder>8</b:RefOrder>
  </b:Source>
  <b:Source>
    <b:Tag>MIT12</b:Tag>
    <b:SourceType>InternetSite</b:SourceType>
    <b:Guid>{ACB42FCC-C183-4CBA-87A5-9194287BD5E5}</b:Guid>
    <b:Author>
      <b:Author>
        <b:Corporate>MIT</b:Corporate>
      </b:Author>
    </b:Author>
    <b:Title>MIT App Inventor</b:Title>
    <b:InternetSiteTitle>About Us</b:InternetSiteTitle>
    <b:Year>2012</b:Year>
    <b:URL>http://appinventor.mit.edu/about-us</b:URL>
    <b:RefOrder>9</b:RefOrder>
  </b:Source>
  <b:Source>
    <b:Tag>Mic</b:Tag>
    <b:SourceType>InternetSite</b:SourceType>
    <b:Guid>{3D9E546A-A7F1-479F-9E7E-635A216B40E3}</b:Guid>
    <b:Author>
      <b:Author>
        <b:Corporate>Micro:Bit Educational Foundation</b:Corporate>
      </b:Author>
    </b:Author>
    <b:Title>Micro:Bit</b:Title>
    <b:InternetSiteTitle>Start your micro:bit adventure!</b:InternetSiteTitle>
    <b:URL>https://microbit.org/guide/</b:URL>
    <b:RefOrder>10</b:RefOrder>
  </b:Source>
  <b:Source>
    <b:Tag>Cod13</b:Tag>
    <b:SourceType>InternetSite</b:SourceType>
    <b:Guid>{6469C691-17D9-46FA-99EE-F8CFB4A1E85F}</b:Guid>
    <b:Author>
      <b:Author>
        <b:Corporate>Code</b:Corporate>
      </b:Author>
    </b:Author>
    <b:Title>Code</b:Title>
    <b:InternetSiteTitle>About Us</b:InternetSiteTitle>
    <b:Year>2013</b:Year>
    <b:URL>https://code.org/international/about</b:URL>
    <b:RefOrder>11</b:RefOrder>
  </b:Source>
  <b:Source>
    <b:Tag>Atl19</b:Tag>
    <b:SourceType>InternetSite</b:SourceType>
    <b:Guid>{4BD64819-5DC8-4909-A1CD-B17245AFC2E0}</b:Guid>
    <b:Author>
      <b:Author>
        <b:Corporate>Atlassian Marketplace</b:Corporate>
      </b:Author>
    </b:Author>
    <b:Title>AutoBlocks for Jira</b:Title>
    <b:InternetSiteTitle>More details</b:InternetSiteTitle>
    <b:Year>2019</b:Year>
    <b:URL>https://marketplace.atlassian.com/apps/1219915/autoblocks-for-jira?hosting=server&amp;tab=overview</b:URL>
    <b:RefOrder>12</b:RefOrder>
  </b:Source>
  <b:Source>
    <b:Tag>NOV19</b:Tag>
    <b:SourceType>InternetSite</b:SourceType>
    <b:Guid>{912069A8-5627-4544-8401-3FCFC8B0C10D}</b:Guid>
    <b:Author>
      <b:Author>
        <b:Corporate>NOVA Labs</b:Corporate>
      </b:Author>
    </b:Author>
    <b:Title>NOVA Labs</b:Title>
    <b:InternetSiteTitle>ABOUT</b:InternetSiteTitle>
    <b:Year>2019</b:Year>
    <b:URL>https://www.pbs.org/wgbh/nova/labs/about/</b:URL>
    <b:RefOrder>13</b:RefOrder>
  </b:Source>
  <b:Source>
    <b:Tag>Esp16</b:Tag>
    <b:SourceType>InternetSite</b:SourceType>
    <b:Guid>{96D5B79A-095D-4454-9354-4299A7565606}</b:Guid>
    <b:Author>
      <b:Author>
        <b:NameList>
          <b:Person>
            <b:Last>Systems</b:Last>
            <b:First>Espressif</b:First>
          </b:Person>
        </b:NameList>
      </b:Author>
    </b:Author>
    <b:Title>The Internet of Things with ESP32</b:Title>
    <b:InternetSiteTitle>Features &amp; Specifications</b:InternetSiteTitle>
    <b:Year>2016</b:Year>
    <b:URL>http://esp32.net/</b:URL>
    <b:RefOrder>14</b:RefOrder>
  </b:Source>
  <b:Source>
    <b:Tag>Mic18</b:Tag>
    <b:SourceType>InternetSite</b:SourceType>
    <b:Guid>{75D6FA53-513F-4704-A0AC-9B626306B8D7}</b:Guid>
    <b:Author>
      <b:Author>
        <b:NameList>
          <b:Person>
            <b:Last>MicroPython</b:Last>
          </b:Person>
        </b:NameList>
      </b:Author>
    </b:Author>
    <b:Title>MicroPython</b:Title>
    <b:InternetSiteTitle>Proper Python with hardware-specific modules </b:InternetSiteTitle>
    <b:Year>2018</b:Year>
    <b:URL>https://micropython.org/</b:URL>
    <b:RefOrder>15</b:RefOrder>
  </b:Source>
  <b:Source>
    <b:Tag>WiF20</b:Tag>
    <b:SourceType>InternetSite</b:SourceType>
    <b:Guid>{B2182262-B9BE-4301-9613-AA2B98E95B26}</b:Guid>
    <b:Author>
      <b:Author>
        <b:NameList>
          <b:Person>
            <b:Last>Alliance</b:Last>
            <b:First>Wi-Fi</b:First>
          </b:Person>
        </b:NameList>
      </b:Author>
    </b:Author>
    <b:Title>Wi-Fi Alliance</b:Title>
    <b:InternetSiteTitle>Who We Are</b:InternetSiteTitle>
    <b:Year>2020</b:Year>
    <b:URL>https://www.wi-fi.org/who-we-are</b:URL>
    <b:RefOrder>16</b:RefOrder>
  </b:Source>
  <b:Source>
    <b:Tag>Góm18</b:Tag>
    <b:SourceType>InternetSite</b:SourceType>
    <b:Guid>{40039363-B933-4F18-9EC7-3989CA075D82}</b:Guid>
    <b:Title>Rincon Ingenieril</b:Title>
    <b:InternetSiteTitle>PWM</b:InternetSiteTitle>
    <b:Year>2018</b:Year>
    <b:URL>https://www.rinconingenieril.es/que-es-pwm-y-para-que-sirve/</b:URL>
    <b:Author>
      <b:Author>
        <b:NameList>
          <b:Person>
            <b:Last>Gómez</b:Last>
            <b:First>Enrique</b:First>
          </b:Person>
        </b:NameList>
      </b:Author>
    </b:Author>
    <b:RefOrder>17</b:RefOrder>
  </b:Source>
  <b:Source>
    <b:Tag>Par19</b:Tag>
    <b:SourceType>InternetSite</b:SourceType>
    <b:Guid>{00E6B939-9956-47B5-BBA9-0B4657CC42FF}</b:Guid>
    <b:Title>Ehorus</b:Title>
    <b:Year>2019</b:Year>
    <b:Author>
      <b:Author>
        <b:NameList>
          <b:Person>
            <b:Last>Pardo</b:Last>
            <b:First>Dimas</b:First>
          </b:Person>
        </b:NameList>
      </b:Author>
    </b:Author>
    <b:InternetSiteTitle>¿Ser o no ser? ¡No! ¿Qué es websocket? Esa es la cuestión</b:InternetSiteTitle>
    <b:Month>Abril</b:Month>
    <b:Day>11</b:Day>
    <b:URL>https://ehorus.com/es/que-es-websocket/</b:URL>
    <b:RefOrder>18</b:RefOrder>
  </b:Source>
  <b:Source>
    <b:Tag>Web06</b:Tag>
    <b:SourceType>InternetSite</b:SourceType>
    <b:Guid>{159A07F6-53C2-4E66-9E20-B11D38AE43F5}</b:Guid>
    <b:Author>
      <b:Author>
        <b:Corporate>Web Archive Org</b:Corporate>
      </b:Author>
    </b:Author>
    <b:Title>Almost a shape/technology/Piano frequencies/Piano frequency table.pl</b:Title>
    <b:InternetSiteTitle>Web Archive Org</b:InternetSiteTitle>
    <b:Year>2006</b:Year>
    <b:Month>Julio</b:Month>
    <b:Day>27</b:Day>
    <b:URL>https://web.archive.org/web/20070305040009/http://wiki.highinbcgallery.com/index.php/Almost_a_shape/technology/Piano_frequencies/Piano_frequency_table.pl</b:URL>
    <b:RefOrder>20</b:RefOrder>
  </b:Source>
  <b:Source>
    <b:Tag>Bri</b:Tag>
    <b:SourceType>InternetSite</b:SourceType>
    <b:Guid>{7B841749-965E-4EB9-9602-5A52FD25091A}</b:Guid>
    <b:Author>
      <b:Author>
        <b:Corporate>BricoGeek</b:Corporate>
      </b:Author>
    </b:Author>
    <b:Title>LED NeoPixel</b:Title>
    <b:InternetSiteTitle>BricoGeek</b:InternetSiteTitle>
    <b:URL>https://tienda.bricogeek.com/110-led-neopixel</b:URL>
    <b:RefOrder>23</b:RefOrder>
  </b:Source>
  <b:Source>
    <b:Tag>Mic19</b:Tag>
    <b:SourceType>DocumentFromInternetSite</b:SourceType>
    <b:Guid>{771B649C-CDD9-431E-8CB1-BF31A34516CA}</b:Guid>
    <b:Title>MicroPython 1,12</b:Title>
    <b:Year>2019</b:Year>
    <b:Author>
      <b:Author>
        <b:Corporate>MicroPython.org</b:Corporate>
      </b:Author>
    </b:Author>
    <b:InternetSiteTitle>WebREPL (web browser interactive prompt)</b:InternetSiteTitle>
    <b:Month>Diciembre</b:Month>
    <b:Day>20</b:Day>
    <b:URL>https://docs.micropython.org/en/latest/esp32/quickref.html#webrepl-web-browser-interactive-prompt</b:URL>
    <b:RefOrder>28</b:RefOrder>
  </b:Source>
  <b:Source>
    <b:Tag>Hir17</b:Tag>
    <b:SourceType>InternetSite</b:SourceType>
    <b:Guid>{59E6F1A7-ADD5-4C23-AC52-BE8EB4152884}</b:Guid>
    <b:Title>Github</b:Title>
    <b:InternetSiteTitle>HC-SR04 Sensor driver in micropython</b:InternetSiteTitle>
    <b:Year>2017</b:Year>
    <b:Month>Enero</b:Month>
    <b:Day>7</b:Day>
    <b:URL>https://github.com/rsc1975/micropython-hcsr04</b:URL>
    <b:Author>
      <b:Author>
        <b:NameList>
          <b:Person>
            <b:Last>Hirwing</b:Last>
            <b:First>Elis</b:First>
          </b:Person>
          <b:Person>
            <b:First>Roberto</b:First>
          </b:Person>
        </b:NameList>
      </b:Author>
    </b:Author>
    <b:RefOrder>21</b:RefOrder>
  </b:Source>
  <b:Source>
    <b:Tag>Jež17</b:Tag>
    <b:SourceType>InternetSite</b:SourceType>
    <b:Guid>{D9D55B15-AC5F-48C2-B1B2-F30A17D63AC9}</b:Guid>
    <b:Title>Github</b:Title>
    <b:InternetSiteTitle>MPU6050-ESP8266-MicroPython</b:InternetSiteTitle>
    <b:Year>2017</b:Year>
    <b:URL>https://github.com/adamjezek98/MPU6050-ESP8266-MicroPython</b:URL>
    <b:Author>
      <b:Author>
        <b:NameList>
          <b:Person>
            <b:Last>Ježek</b:Last>
            <b:First>Adam</b:First>
          </b:Person>
          <b:Person>
            <b:Last>Kuethe</b:Last>
            <b:First>Chris</b:First>
          </b:Person>
        </b:NameList>
      </b:Author>
    </b:Author>
    <b:RefOrder>22</b:RefOrder>
  </b:Source>
  <b:Source>
    <b:Tag>ESP19</b:Tag>
    <b:SourceType>InternetSite</b:SourceType>
    <b:Guid>{B82DC524-4F51-4CC3-8B72-E6168AA45E94}</b:Guid>
    <b:Title>ESPloradores</b:Title>
    <b:InternetSiteTitle>MICROPYTHON ESP32 – Reloj en tiempo real</b:InternetSiteTitle>
    <b:Year>2019</b:Year>
    <b:Month>Abril</b:Month>
    <b:Day>7</b:Day>
    <b:URL>https://www.esploradores.com/micropython_rtc/</b:URL>
    <b:Author>
      <b:Author>
        <b:Corporate>ESPloradores</b:Corporate>
      </b:Author>
    </b:Author>
    <b:RefOrder>25</b:RefOrder>
  </b:Source>
  <b:Source>
    <b:Tag>Mic191</b:Tag>
    <b:SourceType>InternetSite</b:SourceType>
    <b:Guid>{7D5A5622-6538-42AE-8178-281CFA8D628E}</b:Guid>
    <b:Title>MicroPython</b:Title>
    <b:Year>2019</b:Year>
    <b:InternetSiteTitle>WebREPL</b:InternetSiteTitle>
    <b:URL>http://micropython.org/webrepl/</b:URL>
    <b:Author>
      <b:Author>
        <b:Corporate>Micropython</b:Corporate>
      </b:Author>
    </b:Author>
    <b:RefOrder>29</b:RefOrder>
  </b:Source>
  <b:Source>
    <b:Tag>Lla16</b:Tag>
    <b:SourceType>InternetSite</b:SourceType>
    <b:Guid>{F43BE069-4B04-472D-9F13-574782CEEB75}</b:Guid>
    <b:Title>Luis Llamas</b:Title>
    <b:Year>2016</b:Year>
    <b:InternetSiteTitle>¿CÓMO FUNCIONA UN WS2812B?</b:InternetSiteTitle>
    <b:Month>Febrero</b:Month>
    <b:Day>7</b:Day>
    <b:URL>https://www.luisllamas.es/arduino-led-rgb-ws2812b/</b:URL>
    <b:Author>
      <b:Author>
        <b:NameList>
          <b:Person>
            <b:Last>Llamas</b:Last>
            <b:First>Luis</b:First>
          </b:Person>
        </b:NameList>
      </b:Author>
    </b:Author>
    <b:RefOrder>24</b:RefOrder>
  </b:Source>
  <b:Source>
    <b:Tag>Goo20</b:Tag>
    <b:SourceType>InternetSite</b:SourceType>
    <b:Guid>{483B20C4-6F21-4BBD-939E-DD67174B3ACE}</b:Guid>
    <b:Author>
      <b:Author>
        <b:Corporate>Google</b:Corporate>
      </b:Author>
    </b:Author>
    <b:Title>Blockly</b:Title>
    <b:InternetSiteTitle>Blockly</b:InternetSiteTitle>
    <b:Year>2020</b:Year>
    <b:Month>Junio</b:Month>
    <b:Day>11</b:Day>
    <b:URL>https://developers.google.com/blockly/guides/overview</b:URL>
    <b:RefOrder>19</b:RefOrder>
  </b:Source>
  <b:Source>
    <b:Tag>Bel15</b:Tag>
    <b:SourceType>DocumentFromInternetSite</b:SourceType>
    <b:Guid>{EB000451-EC56-4E42-BEAF-65B9C1CA6E68}</b:Guid>
    <b:Title>dte</b:Title>
    <b:InternetSiteTitle>Normas Básicas y Recomendaciones en el Diseño de PCBs</b:InternetSiteTitle>
    <b:Year>2015</b:Year>
    <b:Month>Octubre</b:Month>
    <b:URL>https://www.dte.us.es/docencia/etsii/gii-ic/laboratorio-de-desarrollo-hardware/temas/Tema5NormasPCB/at_download/file</b:URL>
    <b:Author>
      <b:Author>
        <b:NameList>
          <b:Person>
            <b:Last>Bellido Díaz </b:Last>
            <b:First>Manuel</b:First>
          </b:Person>
        </b:NameList>
      </b:Author>
    </b:Author>
    <b:RefOrder>26</b:RefOrder>
  </b:Source>
  <b:Source>
    <b:Tag>Moz19</b:Tag>
    <b:SourceType>DocumentFromInternetSite</b:SourceType>
    <b:Guid>{B7737D66-BE70-4C62-A5EB-8051342D269C}</b:Guid>
    <b:Author>
      <b:Author>
        <b:Corporate>Mozilla and individual contributors</b:Corporate>
      </b:Author>
    </b:Author>
    <b:Title>MDN web docs</b:Title>
    <b:InternetSiteTitle>WebSockets</b:InternetSiteTitle>
    <b:Year>2019</b:Year>
    <b:Month>Marzo</b:Month>
    <b:Day>23</b:Day>
    <b:URL>https://developer.mozilla.org/es/docs/Web/API/WebSockets_API</b:URL>
    <b:RefOrder>27</b:RefOrder>
  </b:Source>
</b:Sources>
</file>

<file path=customXml/itemProps1.xml><?xml version="1.0" encoding="utf-8"?>
<ds:datastoreItem xmlns:ds="http://schemas.openxmlformats.org/officeDocument/2006/customXml" ds:itemID="{19CED6A2-89A6-43EA-9B86-A97E30343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54</Pages>
  <Words>10646</Words>
  <Characters>58558</Characters>
  <Application>Microsoft Office Word</Application>
  <DocSecurity>0</DocSecurity>
  <Lines>487</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Ortiz</dc:creator>
  <cp:keywords/>
  <dc:description/>
  <cp:lastModifiedBy>Diany Lorena Hincapie Melo</cp:lastModifiedBy>
  <cp:revision>19</cp:revision>
  <dcterms:created xsi:type="dcterms:W3CDTF">2020-07-06T03:25:00Z</dcterms:created>
  <dcterms:modified xsi:type="dcterms:W3CDTF">2020-07-08T20:56:00Z</dcterms:modified>
</cp:coreProperties>
</file>