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3F5852" w14:textId="77777777" w:rsidR="002E71FB" w:rsidRPr="002E71FB" w:rsidRDefault="005567E9" w:rsidP="002E34F5">
      <w:pPr>
        <w:jc w:val="center"/>
        <w:rPr>
          <w:b/>
          <w:szCs w:val="36"/>
        </w:rPr>
      </w:pPr>
      <w:commentRangeStart w:id="1"/>
      <w:r>
        <w:rPr>
          <w:b/>
          <w:szCs w:val="36"/>
        </w:rPr>
        <w:t>IMPLEMENTACIÓ</w:t>
      </w:r>
      <w:r w:rsidR="005140DA">
        <w:rPr>
          <w:b/>
          <w:szCs w:val="36"/>
        </w:rPr>
        <w:t>N</w:t>
      </w:r>
      <w:commentRangeEnd w:id="1"/>
      <w:r w:rsidR="002C0F93">
        <w:rPr>
          <w:rStyle w:val="Refdecomentario"/>
        </w:rPr>
        <w:commentReference w:id="1"/>
      </w:r>
      <w:r w:rsidR="005140DA">
        <w:rPr>
          <w:b/>
          <w:szCs w:val="36"/>
        </w:rPr>
        <w:t xml:space="preserve"> DE UNA </w:t>
      </w:r>
      <w:r>
        <w:rPr>
          <w:b/>
          <w:szCs w:val="36"/>
        </w:rPr>
        <w:t>PLATAFORMA DE PROGRAMACIÓ</w:t>
      </w:r>
      <w:r w:rsidR="002E34F5">
        <w:rPr>
          <w:b/>
          <w:szCs w:val="36"/>
        </w:rPr>
        <w:t>N VISUAL CON BLOCKLY COMO PARTE DEL PROYECTO MADI</w:t>
      </w:r>
    </w:p>
    <w:p w14:paraId="352C13B0" w14:textId="77777777" w:rsidR="002E71FB" w:rsidRPr="002E71FB" w:rsidRDefault="002E71FB" w:rsidP="007249A9">
      <w:pPr>
        <w:jc w:val="center"/>
        <w:rPr>
          <w:b/>
          <w:szCs w:val="36"/>
        </w:rPr>
      </w:pPr>
    </w:p>
    <w:p w14:paraId="76FC0EDE" w14:textId="77777777" w:rsidR="002E71FB" w:rsidRPr="002E71FB" w:rsidRDefault="002E71FB" w:rsidP="007249A9">
      <w:pPr>
        <w:jc w:val="center"/>
        <w:rPr>
          <w:b/>
          <w:szCs w:val="36"/>
        </w:rPr>
      </w:pPr>
    </w:p>
    <w:p w14:paraId="3ED342E0" w14:textId="77777777" w:rsidR="002E71FB" w:rsidRPr="002E71FB" w:rsidRDefault="002E71FB" w:rsidP="007249A9">
      <w:pPr>
        <w:jc w:val="center"/>
        <w:rPr>
          <w:b/>
          <w:szCs w:val="36"/>
        </w:rPr>
      </w:pPr>
    </w:p>
    <w:p w14:paraId="49B95853" w14:textId="77777777" w:rsidR="002E71FB" w:rsidRPr="002E71FB" w:rsidRDefault="002E71FB" w:rsidP="007249A9">
      <w:pPr>
        <w:jc w:val="center"/>
        <w:rPr>
          <w:b/>
          <w:szCs w:val="36"/>
        </w:rPr>
      </w:pPr>
    </w:p>
    <w:p w14:paraId="667E56E5" w14:textId="77777777" w:rsidR="002E71FB" w:rsidRPr="002E71FB" w:rsidRDefault="002E71FB" w:rsidP="007249A9">
      <w:pPr>
        <w:jc w:val="center"/>
        <w:rPr>
          <w:b/>
          <w:szCs w:val="36"/>
        </w:rPr>
      </w:pPr>
    </w:p>
    <w:p w14:paraId="17D87ADE" w14:textId="77777777" w:rsidR="002E71FB" w:rsidRPr="002E71FB" w:rsidRDefault="002E71FB" w:rsidP="007249A9">
      <w:pPr>
        <w:jc w:val="center"/>
        <w:rPr>
          <w:b/>
          <w:szCs w:val="36"/>
        </w:rPr>
      </w:pPr>
    </w:p>
    <w:p w14:paraId="66EE4ACC" w14:textId="77777777" w:rsidR="002E71FB" w:rsidRPr="002E71FB" w:rsidRDefault="002E71FB" w:rsidP="007249A9">
      <w:pPr>
        <w:jc w:val="center"/>
        <w:rPr>
          <w:b/>
          <w:szCs w:val="36"/>
        </w:rPr>
      </w:pPr>
    </w:p>
    <w:p w14:paraId="5EB85E22" w14:textId="77777777" w:rsidR="002E71FB" w:rsidRPr="002E71FB" w:rsidRDefault="002E71FB" w:rsidP="007249A9">
      <w:pPr>
        <w:jc w:val="center"/>
        <w:rPr>
          <w:b/>
          <w:szCs w:val="36"/>
        </w:rPr>
      </w:pPr>
    </w:p>
    <w:p w14:paraId="62001903" w14:textId="77777777" w:rsidR="002E71FB" w:rsidRPr="002E71FB" w:rsidRDefault="002E71FB" w:rsidP="007249A9">
      <w:pPr>
        <w:jc w:val="center"/>
        <w:rPr>
          <w:b/>
          <w:szCs w:val="36"/>
        </w:rPr>
      </w:pPr>
    </w:p>
    <w:p w14:paraId="38CC800D" w14:textId="77777777" w:rsidR="007249A9" w:rsidRPr="002E71FB" w:rsidRDefault="0066285D" w:rsidP="007249A9">
      <w:pPr>
        <w:jc w:val="center"/>
        <w:rPr>
          <w:b/>
          <w:szCs w:val="36"/>
        </w:rPr>
      </w:pPr>
      <w:r>
        <w:rPr>
          <w:b/>
          <w:szCs w:val="36"/>
        </w:rPr>
        <w:t>CARLOS STEVEN ORTIZ COPETE</w:t>
      </w:r>
    </w:p>
    <w:p w14:paraId="18594526" w14:textId="77777777" w:rsidR="007249A9" w:rsidRPr="002E71FB" w:rsidRDefault="007249A9" w:rsidP="007249A9">
      <w:pPr>
        <w:jc w:val="center"/>
        <w:rPr>
          <w:b/>
          <w:szCs w:val="36"/>
        </w:rPr>
      </w:pPr>
    </w:p>
    <w:p w14:paraId="33BE6ECA" w14:textId="77777777" w:rsidR="007249A9" w:rsidRPr="002E71FB" w:rsidRDefault="007249A9" w:rsidP="007249A9">
      <w:pPr>
        <w:jc w:val="center"/>
        <w:rPr>
          <w:b/>
          <w:szCs w:val="36"/>
        </w:rPr>
      </w:pPr>
    </w:p>
    <w:p w14:paraId="2BAD06C3" w14:textId="77777777" w:rsidR="007249A9" w:rsidRDefault="007249A9" w:rsidP="007249A9">
      <w:pPr>
        <w:jc w:val="center"/>
        <w:rPr>
          <w:b/>
          <w:szCs w:val="36"/>
        </w:rPr>
      </w:pPr>
    </w:p>
    <w:p w14:paraId="27E93657" w14:textId="77777777" w:rsidR="002E71FB" w:rsidRDefault="002E71FB" w:rsidP="007249A9">
      <w:pPr>
        <w:jc w:val="center"/>
        <w:rPr>
          <w:b/>
          <w:szCs w:val="36"/>
        </w:rPr>
      </w:pPr>
    </w:p>
    <w:p w14:paraId="38D676BB" w14:textId="77777777" w:rsidR="002E71FB" w:rsidRDefault="002E71FB" w:rsidP="007249A9">
      <w:pPr>
        <w:jc w:val="center"/>
        <w:rPr>
          <w:b/>
          <w:szCs w:val="36"/>
        </w:rPr>
      </w:pPr>
    </w:p>
    <w:p w14:paraId="1695B695" w14:textId="77777777" w:rsidR="002E71FB" w:rsidRDefault="002E71FB" w:rsidP="007249A9">
      <w:pPr>
        <w:jc w:val="center"/>
        <w:rPr>
          <w:b/>
          <w:szCs w:val="36"/>
        </w:rPr>
      </w:pPr>
    </w:p>
    <w:p w14:paraId="088A3305" w14:textId="77777777" w:rsidR="002E71FB" w:rsidRDefault="002E71FB" w:rsidP="007249A9">
      <w:pPr>
        <w:jc w:val="center"/>
        <w:rPr>
          <w:b/>
          <w:szCs w:val="36"/>
        </w:rPr>
      </w:pPr>
    </w:p>
    <w:p w14:paraId="38D405D5" w14:textId="77777777" w:rsidR="002E71FB" w:rsidRDefault="002E71FB" w:rsidP="007249A9">
      <w:pPr>
        <w:jc w:val="center"/>
        <w:rPr>
          <w:b/>
          <w:szCs w:val="36"/>
        </w:rPr>
      </w:pPr>
    </w:p>
    <w:p w14:paraId="38F08D01" w14:textId="77777777" w:rsidR="002E34F5" w:rsidRDefault="002E34F5" w:rsidP="007249A9">
      <w:pPr>
        <w:jc w:val="center"/>
        <w:rPr>
          <w:b/>
          <w:szCs w:val="36"/>
        </w:rPr>
      </w:pPr>
    </w:p>
    <w:p w14:paraId="7F5E23EB" w14:textId="77777777" w:rsidR="002E71FB" w:rsidRDefault="002E71FB" w:rsidP="007249A9">
      <w:pPr>
        <w:jc w:val="center"/>
        <w:rPr>
          <w:b/>
          <w:szCs w:val="36"/>
        </w:rPr>
      </w:pPr>
    </w:p>
    <w:p w14:paraId="5994F64A" w14:textId="77777777" w:rsidR="00717D95" w:rsidRDefault="00717D95" w:rsidP="007249A9">
      <w:pPr>
        <w:jc w:val="center"/>
        <w:rPr>
          <w:b/>
          <w:szCs w:val="36"/>
        </w:rPr>
      </w:pPr>
    </w:p>
    <w:p w14:paraId="42B961E7" w14:textId="77777777" w:rsidR="00FD0AA3" w:rsidRPr="002E71FB" w:rsidRDefault="00FD0AA3" w:rsidP="007249A9">
      <w:pPr>
        <w:jc w:val="center"/>
        <w:rPr>
          <w:b/>
          <w:szCs w:val="36"/>
        </w:rPr>
      </w:pPr>
    </w:p>
    <w:p w14:paraId="5CEDBFC5" w14:textId="77777777" w:rsidR="007249A9" w:rsidRDefault="007249A9" w:rsidP="007249A9">
      <w:pPr>
        <w:jc w:val="center"/>
        <w:rPr>
          <w:b/>
          <w:szCs w:val="36"/>
        </w:rPr>
      </w:pPr>
    </w:p>
    <w:p w14:paraId="27E2D524" w14:textId="77777777" w:rsidR="002E71FB" w:rsidRDefault="002E71FB" w:rsidP="007249A9">
      <w:pPr>
        <w:jc w:val="center"/>
        <w:rPr>
          <w:b/>
          <w:szCs w:val="36"/>
        </w:rPr>
      </w:pPr>
    </w:p>
    <w:p w14:paraId="4417811F" w14:textId="77777777" w:rsidR="002E71FB" w:rsidRPr="002E71FB" w:rsidRDefault="002E71FB" w:rsidP="007249A9">
      <w:pPr>
        <w:jc w:val="center"/>
        <w:rPr>
          <w:b/>
          <w:szCs w:val="36"/>
        </w:rPr>
      </w:pPr>
    </w:p>
    <w:p w14:paraId="54C16132" w14:textId="77777777" w:rsidR="007249A9" w:rsidRPr="002E71FB" w:rsidRDefault="002E71FB" w:rsidP="002E71FB">
      <w:pPr>
        <w:spacing w:after="0"/>
        <w:jc w:val="center"/>
        <w:rPr>
          <w:b/>
          <w:szCs w:val="36"/>
        </w:rPr>
      </w:pPr>
      <w:r w:rsidRPr="002E71FB">
        <w:rPr>
          <w:b/>
          <w:szCs w:val="36"/>
        </w:rPr>
        <w:t>ESCUELA COLOMBIANA DE CARRERAS INDUSTRIALES</w:t>
      </w:r>
    </w:p>
    <w:p w14:paraId="19BA9A53" w14:textId="77777777" w:rsidR="002E71FB" w:rsidRPr="002E71FB" w:rsidRDefault="005567E9" w:rsidP="002E71FB">
      <w:pPr>
        <w:spacing w:after="0"/>
        <w:jc w:val="center"/>
        <w:rPr>
          <w:b/>
          <w:szCs w:val="36"/>
        </w:rPr>
      </w:pPr>
      <w:r>
        <w:rPr>
          <w:b/>
          <w:szCs w:val="36"/>
        </w:rPr>
        <w:t>FACULTAD DE INGENIERÍA MECATRÓ</w:t>
      </w:r>
      <w:r w:rsidR="002E71FB" w:rsidRPr="002E71FB">
        <w:rPr>
          <w:b/>
          <w:szCs w:val="36"/>
        </w:rPr>
        <w:t>NICA</w:t>
      </w:r>
    </w:p>
    <w:p w14:paraId="26BF2FDB" w14:textId="77777777" w:rsidR="002E71FB" w:rsidRPr="002E71FB" w:rsidRDefault="005567E9" w:rsidP="002E71FB">
      <w:pPr>
        <w:spacing w:after="0"/>
        <w:jc w:val="center"/>
        <w:rPr>
          <w:b/>
          <w:szCs w:val="36"/>
        </w:rPr>
      </w:pPr>
      <w:r>
        <w:rPr>
          <w:b/>
          <w:szCs w:val="36"/>
        </w:rPr>
        <w:t>PROGRAMA INGENIERÍ</w:t>
      </w:r>
      <w:r w:rsidR="002E71FB" w:rsidRPr="002E71FB">
        <w:rPr>
          <w:b/>
          <w:szCs w:val="36"/>
        </w:rPr>
        <w:t xml:space="preserve">A </w:t>
      </w:r>
      <w:r>
        <w:rPr>
          <w:b/>
          <w:szCs w:val="36"/>
        </w:rPr>
        <w:t>MECATRÓ</w:t>
      </w:r>
      <w:r w:rsidR="002E71FB" w:rsidRPr="002E71FB">
        <w:rPr>
          <w:b/>
          <w:szCs w:val="36"/>
        </w:rPr>
        <w:t>NICA</w:t>
      </w:r>
    </w:p>
    <w:p w14:paraId="0F9BA5E6" w14:textId="77777777" w:rsidR="002E71FB" w:rsidRPr="002E71FB" w:rsidRDefault="002E71FB" w:rsidP="002E71FB">
      <w:pPr>
        <w:spacing w:after="0"/>
        <w:jc w:val="center"/>
        <w:rPr>
          <w:b/>
          <w:szCs w:val="36"/>
        </w:rPr>
      </w:pPr>
      <w:r w:rsidRPr="002E71FB">
        <w:rPr>
          <w:b/>
          <w:szCs w:val="36"/>
        </w:rPr>
        <w:t>BOGOTÁ D.C.</w:t>
      </w:r>
    </w:p>
    <w:p w14:paraId="61382B04" w14:textId="77777777" w:rsidR="0066285D" w:rsidRDefault="002E71FB" w:rsidP="002E34F5">
      <w:pPr>
        <w:spacing w:after="0"/>
        <w:jc w:val="center"/>
        <w:rPr>
          <w:b/>
          <w:szCs w:val="36"/>
        </w:rPr>
      </w:pPr>
      <w:r w:rsidRPr="002E71FB">
        <w:rPr>
          <w:b/>
          <w:szCs w:val="36"/>
        </w:rPr>
        <w:t>AÑO 2019</w:t>
      </w:r>
    </w:p>
    <w:p w14:paraId="42D716B7" w14:textId="77777777" w:rsidR="0066285D" w:rsidRPr="002E71FB" w:rsidRDefault="005567E9" w:rsidP="002E34F5">
      <w:pPr>
        <w:jc w:val="center"/>
        <w:rPr>
          <w:b/>
          <w:szCs w:val="36"/>
        </w:rPr>
      </w:pPr>
      <w:r>
        <w:rPr>
          <w:b/>
          <w:szCs w:val="36"/>
        </w:rPr>
        <w:lastRenderedPageBreak/>
        <w:t>IMPLEMENTACIÓ</w:t>
      </w:r>
      <w:r w:rsidR="00FD0AA3">
        <w:rPr>
          <w:b/>
          <w:szCs w:val="36"/>
        </w:rPr>
        <w:t xml:space="preserve">N DE UNA </w:t>
      </w:r>
      <w:r>
        <w:rPr>
          <w:b/>
          <w:szCs w:val="36"/>
        </w:rPr>
        <w:t>PLATAFORMA DE PROGRAMACIÓ</w:t>
      </w:r>
      <w:r w:rsidR="002E34F5">
        <w:rPr>
          <w:b/>
          <w:szCs w:val="36"/>
        </w:rPr>
        <w:t>N VISUAL CON BLOCKLY COMO PARTE DEL PROYECTO MADI</w:t>
      </w:r>
    </w:p>
    <w:p w14:paraId="508F3149" w14:textId="77777777" w:rsidR="0066285D" w:rsidRPr="002E71FB" w:rsidRDefault="0066285D" w:rsidP="0066285D">
      <w:pPr>
        <w:jc w:val="center"/>
        <w:rPr>
          <w:b/>
          <w:szCs w:val="36"/>
        </w:rPr>
      </w:pPr>
    </w:p>
    <w:p w14:paraId="2062B050" w14:textId="77777777" w:rsidR="0066285D" w:rsidRPr="002E71FB" w:rsidRDefault="0066285D" w:rsidP="0066285D">
      <w:pPr>
        <w:jc w:val="center"/>
        <w:rPr>
          <w:b/>
          <w:szCs w:val="36"/>
        </w:rPr>
      </w:pPr>
    </w:p>
    <w:p w14:paraId="0512AB08" w14:textId="77777777" w:rsidR="0066285D" w:rsidRPr="002E71FB" w:rsidRDefault="0066285D" w:rsidP="0066285D">
      <w:pPr>
        <w:jc w:val="center"/>
        <w:rPr>
          <w:b/>
          <w:szCs w:val="36"/>
        </w:rPr>
      </w:pPr>
    </w:p>
    <w:p w14:paraId="38380DB3" w14:textId="77777777" w:rsidR="0066285D" w:rsidRPr="002E71FB" w:rsidRDefault="0066285D" w:rsidP="0066285D">
      <w:pPr>
        <w:jc w:val="center"/>
        <w:rPr>
          <w:b/>
          <w:szCs w:val="36"/>
        </w:rPr>
      </w:pPr>
    </w:p>
    <w:p w14:paraId="597263EB" w14:textId="77777777" w:rsidR="0066285D" w:rsidRPr="002E71FB" w:rsidRDefault="0066285D" w:rsidP="0066285D">
      <w:pPr>
        <w:jc w:val="center"/>
        <w:rPr>
          <w:b/>
          <w:szCs w:val="36"/>
        </w:rPr>
      </w:pPr>
    </w:p>
    <w:p w14:paraId="14700AB0" w14:textId="77777777" w:rsidR="0066285D" w:rsidRPr="002E71FB" w:rsidRDefault="0066285D" w:rsidP="0066285D">
      <w:pPr>
        <w:jc w:val="center"/>
        <w:rPr>
          <w:b/>
          <w:szCs w:val="36"/>
        </w:rPr>
      </w:pPr>
      <w:r>
        <w:rPr>
          <w:b/>
          <w:szCs w:val="36"/>
        </w:rPr>
        <w:t>CARLOS STEVEN ORTIZ COPETE</w:t>
      </w:r>
    </w:p>
    <w:p w14:paraId="2956AD06" w14:textId="77777777" w:rsidR="0066285D" w:rsidRPr="002E71FB" w:rsidRDefault="0066285D" w:rsidP="0066285D">
      <w:pPr>
        <w:jc w:val="center"/>
        <w:rPr>
          <w:b/>
          <w:szCs w:val="36"/>
        </w:rPr>
      </w:pPr>
    </w:p>
    <w:p w14:paraId="7D3883A9" w14:textId="77777777" w:rsidR="0066285D" w:rsidRPr="002E71FB" w:rsidRDefault="0066285D" w:rsidP="0066285D">
      <w:pPr>
        <w:jc w:val="center"/>
        <w:rPr>
          <w:b/>
          <w:szCs w:val="36"/>
        </w:rPr>
      </w:pPr>
    </w:p>
    <w:p w14:paraId="7C1FEB58" w14:textId="77777777" w:rsidR="0066285D" w:rsidRPr="002E71FB" w:rsidRDefault="0066285D" w:rsidP="0066285D">
      <w:pPr>
        <w:jc w:val="center"/>
        <w:rPr>
          <w:b/>
          <w:szCs w:val="36"/>
        </w:rPr>
      </w:pPr>
    </w:p>
    <w:p w14:paraId="6F948008" w14:textId="77777777" w:rsidR="0066285D" w:rsidRPr="002E71FB" w:rsidRDefault="0066285D" w:rsidP="0066285D">
      <w:pPr>
        <w:jc w:val="center"/>
        <w:rPr>
          <w:b/>
          <w:szCs w:val="36"/>
        </w:rPr>
      </w:pPr>
    </w:p>
    <w:p w14:paraId="2F00B6DB" w14:textId="77777777" w:rsidR="0066285D" w:rsidRDefault="004226CC" w:rsidP="0066285D">
      <w:pPr>
        <w:jc w:val="center"/>
        <w:rPr>
          <w:b/>
          <w:szCs w:val="36"/>
        </w:rPr>
      </w:pPr>
      <w:r>
        <w:rPr>
          <w:b/>
          <w:szCs w:val="36"/>
        </w:rPr>
        <w:t>P</w:t>
      </w:r>
      <w:r w:rsidR="0066285D">
        <w:rPr>
          <w:b/>
          <w:szCs w:val="36"/>
        </w:rPr>
        <w:t>royecto de investigación</w:t>
      </w:r>
    </w:p>
    <w:p w14:paraId="4973C474" w14:textId="77777777" w:rsidR="0066285D" w:rsidRDefault="0066285D" w:rsidP="0066285D">
      <w:pPr>
        <w:jc w:val="center"/>
        <w:rPr>
          <w:b/>
          <w:szCs w:val="36"/>
        </w:rPr>
      </w:pPr>
    </w:p>
    <w:p w14:paraId="79446842" w14:textId="77777777" w:rsidR="0066285D" w:rsidRDefault="0066285D" w:rsidP="0066285D">
      <w:pPr>
        <w:jc w:val="center"/>
        <w:rPr>
          <w:b/>
          <w:szCs w:val="36"/>
        </w:rPr>
      </w:pPr>
    </w:p>
    <w:p w14:paraId="5060AF2D" w14:textId="77777777" w:rsidR="0066285D" w:rsidRDefault="0066285D" w:rsidP="0066285D">
      <w:pPr>
        <w:jc w:val="center"/>
        <w:rPr>
          <w:b/>
          <w:szCs w:val="36"/>
        </w:rPr>
      </w:pPr>
    </w:p>
    <w:p w14:paraId="282D2D49" w14:textId="77777777" w:rsidR="0066285D" w:rsidRDefault="005140DA" w:rsidP="0066285D">
      <w:pPr>
        <w:jc w:val="center"/>
        <w:rPr>
          <w:b/>
          <w:szCs w:val="36"/>
        </w:rPr>
      </w:pPr>
      <w:r>
        <w:rPr>
          <w:b/>
          <w:szCs w:val="36"/>
        </w:rPr>
        <w:t>DOCENTE</w:t>
      </w:r>
    </w:p>
    <w:p w14:paraId="682F1E7C" w14:textId="77777777" w:rsidR="0066285D" w:rsidRPr="002E71FB" w:rsidRDefault="0066285D" w:rsidP="0066285D">
      <w:pPr>
        <w:jc w:val="center"/>
        <w:rPr>
          <w:b/>
          <w:szCs w:val="36"/>
        </w:rPr>
      </w:pPr>
      <w:r w:rsidRPr="002E71FB">
        <w:rPr>
          <w:b/>
          <w:szCs w:val="36"/>
        </w:rPr>
        <w:t>FERNEY ALBERTO BELTRAN MOLINA</w:t>
      </w:r>
    </w:p>
    <w:p w14:paraId="72B17A7F" w14:textId="77777777" w:rsidR="0066285D" w:rsidRDefault="0066285D" w:rsidP="0066285D">
      <w:pPr>
        <w:jc w:val="center"/>
        <w:rPr>
          <w:b/>
          <w:szCs w:val="36"/>
        </w:rPr>
      </w:pPr>
    </w:p>
    <w:p w14:paraId="1DB55938" w14:textId="77777777" w:rsidR="0066285D" w:rsidRDefault="0066285D" w:rsidP="0066285D">
      <w:pPr>
        <w:jc w:val="center"/>
        <w:rPr>
          <w:b/>
          <w:szCs w:val="36"/>
        </w:rPr>
      </w:pPr>
    </w:p>
    <w:p w14:paraId="512C6F37" w14:textId="77777777" w:rsidR="0066285D" w:rsidRDefault="0066285D" w:rsidP="00717D95">
      <w:pPr>
        <w:ind w:left="0" w:firstLine="0"/>
        <w:rPr>
          <w:b/>
          <w:szCs w:val="36"/>
        </w:rPr>
      </w:pPr>
    </w:p>
    <w:p w14:paraId="30B381D3" w14:textId="77777777" w:rsidR="00717D95" w:rsidRDefault="00717D95" w:rsidP="00717D95">
      <w:pPr>
        <w:ind w:left="0" w:firstLine="0"/>
        <w:rPr>
          <w:b/>
          <w:szCs w:val="36"/>
        </w:rPr>
      </w:pPr>
    </w:p>
    <w:p w14:paraId="71884441" w14:textId="77777777" w:rsidR="00717D95" w:rsidRDefault="00717D95" w:rsidP="00717D95">
      <w:pPr>
        <w:ind w:left="0" w:firstLine="0"/>
        <w:rPr>
          <w:b/>
          <w:szCs w:val="36"/>
        </w:rPr>
      </w:pPr>
    </w:p>
    <w:p w14:paraId="13AF7231" w14:textId="77777777" w:rsidR="0066285D" w:rsidRDefault="0066285D" w:rsidP="0066285D">
      <w:pPr>
        <w:jc w:val="center"/>
        <w:rPr>
          <w:b/>
          <w:szCs w:val="36"/>
        </w:rPr>
      </w:pPr>
    </w:p>
    <w:p w14:paraId="4CBC8FF3" w14:textId="77777777" w:rsidR="00FD0AA3" w:rsidRDefault="00FD0AA3" w:rsidP="0066285D">
      <w:pPr>
        <w:jc w:val="center"/>
        <w:rPr>
          <w:b/>
          <w:szCs w:val="36"/>
        </w:rPr>
      </w:pPr>
    </w:p>
    <w:p w14:paraId="78EB486C" w14:textId="77777777" w:rsidR="00FD0AA3" w:rsidRDefault="00FD0AA3" w:rsidP="0066285D">
      <w:pPr>
        <w:jc w:val="center"/>
        <w:rPr>
          <w:b/>
          <w:szCs w:val="36"/>
        </w:rPr>
      </w:pPr>
    </w:p>
    <w:p w14:paraId="75464DB1" w14:textId="77777777" w:rsidR="0066285D" w:rsidRPr="002E71FB" w:rsidRDefault="0066285D" w:rsidP="0066285D">
      <w:pPr>
        <w:jc w:val="center"/>
        <w:rPr>
          <w:b/>
          <w:szCs w:val="36"/>
        </w:rPr>
      </w:pPr>
    </w:p>
    <w:p w14:paraId="251F8640" w14:textId="77777777" w:rsidR="0066285D" w:rsidRPr="002E71FB" w:rsidRDefault="0066285D" w:rsidP="0066285D">
      <w:pPr>
        <w:spacing w:after="0"/>
        <w:jc w:val="center"/>
        <w:rPr>
          <w:b/>
          <w:szCs w:val="36"/>
        </w:rPr>
      </w:pPr>
      <w:r w:rsidRPr="002E71FB">
        <w:rPr>
          <w:b/>
          <w:szCs w:val="36"/>
        </w:rPr>
        <w:t>ESCUELA COLOMBIANA DE CARRERAS INDUSTRIALES</w:t>
      </w:r>
    </w:p>
    <w:p w14:paraId="456DFDF9" w14:textId="77777777" w:rsidR="0066285D" w:rsidRPr="002E71FB" w:rsidRDefault="005567E9" w:rsidP="0066285D">
      <w:pPr>
        <w:spacing w:after="0"/>
        <w:jc w:val="center"/>
        <w:rPr>
          <w:b/>
          <w:szCs w:val="36"/>
        </w:rPr>
      </w:pPr>
      <w:r>
        <w:rPr>
          <w:b/>
          <w:szCs w:val="36"/>
        </w:rPr>
        <w:t>FACULTAD DE INGENIERÍ</w:t>
      </w:r>
      <w:r w:rsidR="0066285D" w:rsidRPr="002E71FB">
        <w:rPr>
          <w:b/>
          <w:szCs w:val="36"/>
        </w:rPr>
        <w:t>A MECATR</w:t>
      </w:r>
      <w:r>
        <w:rPr>
          <w:b/>
          <w:szCs w:val="36"/>
        </w:rPr>
        <w:t>Ó</w:t>
      </w:r>
      <w:r w:rsidR="0066285D" w:rsidRPr="002E71FB">
        <w:rPr>
          <w:b/>
          <w:szCs w:val="36"/>
        </w:rPr>
        <w:t>NICA</w:t>
      </w:r>
    </w:p>
    <w:p w14:paraId="27B50031" w14:textId="77777777" w:rsidR="0066285D" w:rsidRPr="002E71FB" w:rsidRDefault="005567E9" w:rsidP="0066285D">
      <w:pPr>
        <w:spacing w:after="0"/>
        <w:jc w:val="center"/>
        <w:rPr>
          <w:b/>
          <w:szCs w:val="36"/>
        </w:rPr>
      </w:pPr>
      <w:r>
        <w:rPr>
          <w:b/>
          <w:szCs w:val="36"/>
        </w:rPr>
        <w:t>PROGRAMA INGENIERÍA MECATRÓ</w:t>
      </w:r>
      <w:r w:rsidR="0066285D" w:rsidRPr="002E71FB">
        <w:rPr>
          <w:b/>
          <w:szCs w:val="36"/>
        </w:rPr>
        <w:t>NICA</w:t>
      </w:r>
    </w:p>
    <w:p w14:paraId="65D51D42" w14:textId="77777777" w:rsidR="0066285D" w:rsidRPr="002E71FB" w:rsidRDefault="0066285D" w:rsidP="0066285D">
      <w:pPr>
        <w:spacing w:after="0"/>
        <w:jc w:val="center"/>
        <w:rPr>
          <w:b/>
          <w:szCs w:val="36"/>
        </w:rPr>
      </w:pPr>
      <w:r w:rsidRPr="002E71FB">
        <w:rPr>
          <w:b/>
          <w:szCs w:val="36"/>
        </w:rPr>
        <w:t>BOGOTÁ D.C.</w:t>
      </w:r>
    </w:p>
    <w:p w14:paraId="3BD0556D" w14:textId="77777777" w:rsidR="007249A9" w:rsidRPr="0066285D" w:rsidRDefault="0066285D" w:rsidP="0066285D">
      <w:pPr>
        <w:spacing w:after="0"/>
        <w:jc w:val="center"/>
        <w:rPr>
          <w:b/>
          <w:szCs w:val="36"/>
        </w:rPr>
      </w:pPr>
      <w:r w:rsidRPr="002E71FB">
        <w:rPr>
          <w:b/>
          <w:szCs w:val="36"/>
        </w:rPr>
        <w:t>AÑO 2019</w:t>
      </w:r>
    </w:p>
    <w:sdt>
      <w:sdtPr>
        <w:rPr>
          <w:lang w:val="es-ES"/>
        </w:rPr>
        <w:id w:val="955843606"/>
        <w:docPartObj>
          <w:docPartGallery w:val="Table of Contents"/>
          <w:docPartUnique/>
        </w:docPartObj>
      </w:sdtPr>
      <w:sdtEndPr>
        <w:rPr>
          <w:b/>
          <w:bCs/>
        </w:rPr>
      </w:sdtEndPr>
      <w:sdtContent>
        <w:p w14:paraId="426A1861" w14:textId="77777777" w:rsidR="00B81F68" w:rsidRPr="008A7F57" w:rsidRDefault="005140DA" w:rsidP="00043D24">
          <w:pPr>
            <w:ind w:right="49" w:firstLine="737"/>
            <w:jc w:val="center"/>
            <w:rPr>
              <w:b/>
              <w:sz w:val="32"/>
              <w:szCs w:val="32"/>
              <w:lang w:val="es-ES"/>
            </w:rPr>
          </w:pPr>
          <w:r w:rsidRPr="008A7F57">
            <w:rPr>
              <w:b/>
              <w:sz w:val="32"/>
              <w:szCs w:val="32"/>
              <w:lang w:val="es-ES"/>
            </w:rPr>
            <w:t>CONTENIDO</w:t>
          </w:r>
        </w:p>
        <w:p w14:paraId="7B361CA6" w14:textId="77777777" w:rsidR="005140DA" w:rsidRPr="008A7F57" w:rsidRDefault="008A7F57" w:rsidP="008A7F57">
          <w:pPr>
            <w:jc w:val="right"/>
            <w:rPr>
              <w:b/>
              <w:lang w:val="es-ES" w:eastAsia="es-CO"/>
            </w:rPr>
          </w:pPr>
          <w:r w:rsidRPr="008A7F57">
            <w:rPr>
              <w:b/>
              <w:lang w:val="es-ES" w:eastAsia="es-CO"/>
            </w:rPr>
            <w:t>Pág.</w:t>
          </w:r>
        </w:p>
        <w:p w14:paraId="5E0BEC9F" w14:textId="77777777" w:rsidR="007D640A" w:rsidRDefault="00B81F68">
          <w:pPr>
            <w:pStyle w:val="TDC1"/>
            <w:rPr>
              <w:ins w:id="2" w:author="Steven Ortiz" w:date="2020-07-05T22:02:00Z"/>
              <w:rFonts w:asciiTheme="minorHAnsi" w:hAnsiTheme="minorHAnsi" w:cstheme="minorBidi"/>
              <w:noProof/>
              <w:sz w:val="22"/>
            </w:rPr>
          </w:pPr>
          <w:r>
            <w:rPr>
              <w:b/>
              <w:bCs/>
              <w:lang w:val="es-ES"/>
            </w:rPr>
            <w:fldChar w:fldCharType="begin"/>
          </w:r>
          <w:r>
            <w:rPr>
              <w:b/>
              <w:bCs/>
              <w:lang w:val="es-ES"/>
            </w:rPr>
            <w:instrText xml:space="preserve"> TOC \o "1-3" \h \z \u </w:instrText>
          </w:r>
          <w:r>
            <w:rPr>
              <w:b/>
              <w:bCs/>
              <w:lang w:val="es-ES"/>
            </w:rPr>
            <w:fldChar w:fldCharType="separate"/>
          </w:r>
          <w:ins w:id="3" w:author="Steven Ortiz" w:date="2020-07-05T22:02:00Z">
            <w:r w:rsidR="007D640A" w:rsidRPr="00970B8F">
              <w:rPr>
                <w:rStyle w:val="Hipervnculo"/>
                <w:noProof/>
              </w:rPr>
              <w:fldChar w:fldCharType="begin"/>
            </w:r>
            <w:r w:rsidR="007D640A" w:rsidRPr="00970B8F">
              <w:rPr>
                <w:rStyle w:val="Hipervnculo"/>
                <w:noProof/>
              </w:rPr>
              <w:instrText xml:space="preserve"> </w:instrText>
            </w:r>
            <w:r w:rsidR="007D640A">
              <w:rPr>
                <w:noProof/>
              </w:rPr>
              <w:instrText>HYPERLINK \l "_Toc44879257"</w:instrText>
            </w:r>
            <w:r w:rsidR="007D640A" w:rsidRPr="00970B8F">
              <w:rPr>
                <w:rStyle w:val="Hipervnculo"/>
                <w:noProof/>
              </w:rPr>
              <w:instrText xml:space="preserve"> </w:instrText>
            </w:r>
            <w:r w:rsidR="007D640A" w:rsidRPr="00970B8F">
              <w:rPr>
                <w:rStyle w:val="Hipervnculo"/>
                <w:noProof/>
              </w:rPr>
            </w:r>
            <w:r w:rsidR="007D640A" w:rsidRPr="00970B8F">
              <w:rPr>
                <w:rStyle w:val="Hipervnculo"/>
                <w:noProof/>
              </w:rPr>
              <w:fldChar w:fldCharType="separate"/>
            </w:r>
            <w:r w:rsidR="007D640A" w:rsidRPr="00970B8F">
              <w:rPr>
                <w:rStyle w:val="Hipervnculo"/>
                <w:noProof/>
              </w:rPr>
              <w:t>1</w:t>
            </w:r>
            <w:r w:rsidR="007D640A">
              <w:rPr>
                <w:rFonts w:asciiTheme="minorHAnsi" w:hAnsiTheme="minorHAnsi" w:cstheme="minorBidi"/>
                <w:noProof/>
                <w:sz w:val="22"/>
              </w:rPr>
              <w:tab/>
            </w:r>
            <w:r w:rsidR="007D640A" w:rsidRPr="00970B8F">
              <w:rPr>
                <w:rStyle w:val="Hipervnculo"/>
                <w:noProof/>
              </w:rPr>
              <w:t>Definición del problema</w:t>
            </w:r>
            <w:r w:rsidR="007D640A">
              <w:rPr>
                <w:noProof/>
                <w:webHidden/>
              </w:rPr>
              <w:tab/>
            </w:r>
            <w:r w:rsidR="007D640A">
              <w:rPr>
                <w:noProof/>
                <w:webHidden/>
              </w:rPr>
              <w:fldChar w:fldCharType="begin"/>
            </w:r>
            <w:r w:rsidR="007D640A">
              <w:rPr>
                <w:noProof/>
                <w:webHidden/>
              </w:rPr>
              <w:instrText xml:space="preserve"> PAGEREF _Toc44879257 \h </w:instrText>
            </w:r>
            <w:r w:rsidR="007D640A">
              <w:rPr>
                <w:noProof/>
                <w:webHidden/>
              </w:rPr>
            </w:r>
          </w:ins>
          <w:r w:rsidR="007D640A">
            <w:rPr>
              <w:noProof/>
              <w:webHidden/>
            </w:rPr>
            <w:fldChar w:fldCharType="separate"/>
          </w:r>
          <w:ins w:id="4" w:author="Steven Ortiz" w:date="2020-07-05T22:02:00Z">
            <w:r w:rsidR="007D640A">
              <w:rPr>
                <w:noProof/>
                <w:webHidden/>
              </w:rPr>
              <w:t>1</w:t>
            </w:r>
            <w:r w:rsidR="007D640A">
              <w:rPr>
                <w:noProof/>
                <w:webHidden/>
              </w:rPr>
              <w:fldChar w:fldCharType="end"/>
            </w:r>
            <w:r w:rsidR="007D640A" w:rsidRPr="00970B8F">
              <w:rPr>
                <w:rStyle w:val="Hipervnculo"/>
                <w:noProof/>
              </w:rPr>
              <w:fldChar w:fldCharType="end"/>
            </w:r>
          </w:ins>
        </w:p>
        <w:p w14:paraId="0A8171B2" w14:textId="77777777" w:rsidR="007D640A" w:rsidRDefault="007D640A">
          <w:pPr>
            <w:pStyle w:val="TDC1"/>
            <w:rPr>
              <w:ins w:id="5" w:author="Steven Ortiz" w:date="2020-07-05T22:02:00Z"/>
              <w:rFonts w:asciiTheme="minorHAnsi" w:hAnsiTheme="minorHAnsi" w:cstheme="minorBidi"/>
              <w:noProof/>
              <w:sz w:val="22"/>
            </w:rPr>
          </w:pPr>
          <w:ins w:id="6"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"_Toc44879258"</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2</w:t>
            </w:r>
            <w:r>
              <w:rPr>
                <w:rFonts w:asciiTheme="minorHAnsi" w:hAnsiTheme="minorHAnsi" w:cstheme="minorBidi"/>
                <w:noProof/>
                <w:sz w:val="22"/>
              </w:rPr>
              <w:tab/>
            </w:r>
            <w:r w:rsidRPr="00970B8F">
              <w:rPr>
                <w:rStyle w:val="Hipervnculo"/>
                <w:noProof/>
              </w:rPr>
              <w:t>OBJETIVOS</w:t>
            </w:r>
            <w:r>
              <w:rPr>
                <w:noProof/>
                <w:webHidden/>
              </w:rPr>
              <w:tab/>
            </w:r>
            <w:r>
              <w:rPr>
                <w:noProof/>
                <w:webHidden/>
              </w:rPr>
              <w:fldChar w:fldCharType="begin"/>
            </w:r>
            <w:r>
              <w:rPr>
                <w:noProof/>
                <w:webHidden/>
              </w:rPr>
              <w:instrText xml:space="preserve"> PAGEREF _Toc44879258 \h </w:instrText>
            </w:r>
            <w:r>
              <w:rPr>
                <w:noProof/>
                <w:webHidden/>
              </w:rPr>
            </w:r>
          </w:ins>
          <w:r>
            <w:rPr>
              <w:noProof/>
              <w:webHidden/>
            </w:rPr>
            <w:fldChar w:fldCharType="separate"/>
          </w:r>
          <w:ins w:id="7" w:author="Steven Ortiz" w:date="2020-07-05T22:02:00Z">
            <w:r>
              <w:rPr>
                <w:noProof/>
                <w:webHidden/>
              </w:rPr>
              <w:t>2</w:t>
            </w:r>
            <w:r>
              <w:rPr>
                <w:noProof/>
                <w:webHidden/>
              </w:rPr>
              <w:fldChar w:fldCharType="end"/>
            </w:r>
            <w:r w:rsidRPr="00970B8F">
              <w:rPr>
                <w:rStyle w:val="Hipervnculo"/>
                <w:noProof/>
              </w:rPr>
              <w:fldChar w:fldCharType="end"/>
            </w:r>
          </w:ins>
        </w:p>
        <w:p w14:paraId="22F37CA7" w14:textId="77777777" w:rsidR="007D640A" w:rsidRDefault="007D640A">
          <w:pPr>
            <w:pStyle w:val="TDC2"/>
            <w:tabs>
              <w:tab w:val="left" w:pos="1540"/>
              <w:tab w:val="right" w:leader="dot" w:pos="8828"/>
            </w:tabs>
            <w:rPr>
              <w:ins w:id="8" w:author="Steven Ortiz" w:date="2020-07-05T22:02:00Z"/>
              <w:rFonts w:asciiTheme="minorHAnsi" w:hAnsiTheme="minorHAnsi" w:cstheme="minorBidi"/>
              <w:noProof/>
              <w:sz w:val="22"/>
            </w:rPr>
          </w:pPr>
          <w:ins w:id="9"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"_Toc44879259"</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2.1</w:t>
            </w:r>
            <w:r>
              <w:rPr>
                <w:rFonts w:asciiTheme="minorHAnsi" w:hAnsiTheme="minorHAnsi" w:cstheme="minorBidi"/>
                <w:noProof/>
                <w:sz w:val="22"/>
              </w:rPr>
              <w:tab/>
            </w:r>
            <w:r w:rsidRPr="00970B8F">
              <w:rPr>
                <w:rStyle w:val="Hipervnculo"/>
                <w:noProof/>
              </w:rPr>
              <w:t>Objetivo general</w:t>
            </w:r>
            <w:r>
              <w:rPr>
                <w:noProof/>
                <w:webHidden/>
              </w:rPr>
              <w:tab/>
            </w:r>
            <w:r>
              <w:rPr>
                <w:noProof/>
                <w:webHidden/>
              </w:rPr>
              <w:fldChar w:fldCharType="begin"/>
            </w:r>
            <w:r>
              <w:rPr>
                <w:noProof/>
                <w:webHidden/>
              </w:rPr>
              <w:instrText xml:space="preserve"> PAGEREF _Toc44879259 \h </w:instrText>
            </w:r>
            <w:r>
              <w:rPr>
                <w:noProof/>
                <w:webHidden/>
              </w:rPr>
            </w:r>
          </w:ins>
          <w:r>
            <w:rPr>
              <w:noProof/>
              <w:webHidden/>
            </w:rPr>
            <w:fldChar w:fldCharType="separate"/>
          </w:r>
          <w:ins w:id="10" w:author="Steven Ortiz" w:date="2020-07-05T22:02:00Z">
            <w:r>
              <w:rPr>
                <w:noProof/>
                <w:webHidden/>
              </w:rPr>
              <w:t>2</w:t>
            </w:r>
            <w:r>
              <w:rPr>
                <w:noProof/>
                <w:webHidden/>
              </w:rPr>
              <w:fldChar w:fldCharType="end"/>
            </w:r>
            <w:r w:rsidRPr="00970B8F">
              <w:rPr>
                <w:rStyle w:val="Hipervnculo"/>
                <w:noProof/>
              </w:rPr>
              <w:fldChar w:fldCharType="end"/>
            </w:r>
          </w:ins>
        </w:p>
        <w:p w14:paraId="7201D4FA" w14:textId="77777777" w:rsidR="007D640A" w:rsidRDefault="007D640A">
          <w:pPr>
            <w:pStyle w:val="TDC2"/>
            <w:tabs>
              <w:tab w:val="left" w:pos="1540"/>
              <w:tab w:val="right" w:leader="dot" w:pos="8828"/>
            </w:tabs>
            <w:rPr>
              <w:ins w:id="11" w:author="Steven Ortiz" w:date="2020-07-05T22:02:00Z"/>
              <w:rFonts w:asciiTheme="minorHAnsi" w:hAnsiTheme="minorHAnsi" w:cstheme="minorBidi"/>
              <w:noProof/>
              <w:sz w:val="22"/>
            </w:rPr>
          </w:pPr>
          <w:ins w:id="12"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"_Toc44879260"</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2.2</w:t>
            </w:r>
            <w:r>
              <w:rPr>
                <w:rFonts w:asciiTheme="minorHAnsi" w:hAnsiTheme="minorHAnsi" w:cstheme="minorBidi"/>
                <w:noProof/>
                <w:sz w:val="22"/>
              </w:rPr>
              <w:tab/>
            </w:r>
            <w:r w:rsidRPr="00970B8F">
              <w:rPr>
                <w:rStyle w:val="Hipervnculo"/>
                <w:noProof/>
              </w:rPr>
              <w:t>Objetivos específicos</w:t>
            </w:r>
            <w:r>
              <w:rPr>
                <w:noProof/>
                <w:webHidden/>
              </w:rPr>
              <w:tab/>
            </w:r>
            <w:r>
              <w:rPr>
                <w:noProof/>
                <w:webHidden/>
              </w:rPr>
              <w:fldChar w:fldCharType="begin"/>
            </w:r>
            <w:r>
              <w:rPr>
                <w:noProof/>
                <w:webHidden/>
              </w:rPr>
              <w:instrText xml:space="preserve"> PAGEREF _Toc44879260 \h </w:instrText>
            </w:r>
            <w:r>
              <w:rPr>
                <w:noProof/>
                <w:webHidden/>
              </w:rPr>
            </w:r>
          </w:ins>
          <w:r>
            <w:rPr>
              <w:noProof/>
              <w:webHidden/>
            </w:rPr>
            <w:fldChar w:fldCharType="separate"/>
          </w:r>
          <w:ins w:id="13" w:author="Steven Ortiz" w:date="2020-07-05T22:02:00Z">
            <w:r>
              <w:rPr>
                <w:noProof/>
                <w:webHidden/>
              </w:rPr>
              <w:t>2</w:t>
            </w:r>
            <w:r>
              <w:rPr>
                <w:noProof/>
                <w:webHidden/>
              </w:rPr>
              <w:fldChar w:fldCharType="end"/>
            </w:r>
            <w:r w:rsidRPr="00970B8F">
              <w:rPr>
                <w:rStyle w:val="Hipervnculo"/>
                <w:noProof/>
              </w:rPr>
              <w:fldChar w:fldCharType="end"/>
            </w:r>
          </w:ins>
        </w:p>
        <w:p w14:paraId="4B547182" w14:textId="77777777" w:rsidR="007D640A" w:rsidRDefault="007D640A">
          <w:pPr>
            <w:pStyle w:val="TDC3"/>
            <w:tabs>
              <w:tab w:val="left" w:pos="1849"/>
              <w:tab w:val="right" w:leader="dot" w:pos="8828"/>
            </w:tabs>
            <w:rPr>
              <w:ins w:id="14" w:author="Steven Ortiz" w:date="2020-07-05T22:02:00Z"/>
              <w:rFonts w:asciiTheme="minorHAnsi" w:hAnsiTheme="minorHAnsi" w:cstheme="minorBidi"/>
              <w:noProof/>
              <w:sz w:val="22"/>
            </w:rPr>
          </w:pPr>
          <w:ins w:id="15"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"_Toc44879261"</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rFonts w:eastAsia="Times New Roman"/>
                <w:noProof/>
              </w:rPr>
              <w:t>2.2.1</w:t>
            </w:r>
            <w:r>
              <w:rPr>
                <w:rFonts w:asciiTheme="minorHAnsi" w:hAnsiTheme="minorHAnsi" w:cstheme="minorBidi"/>
                <w:noProof/>
                <w:sz w:val="22"/>
              </w:rPr>
              <w:tab/>
            </w:r>
            <w:r w:rsidRPr="00970B8F">
              <w:rPr>
                <w:rStyle w:val="Hipervnculo"/>
                <w:rFonts w:eastAsia="Times New Roman"/>
                <w:noProof/>
              </w:rPr>
              <w:t>Construir bloques básicos de programación visual bajo el entorno de Blockly.</w:t>
            </w:r>
            <w:r>
              <w:rPr>
                <w:noProof/>
                <w:webHidden/>
              </w:rPr>
              <w:tab/>
            </w:r>
            <w:r>
              <w:rPr>
                <w:noProof/>
                <w:webHidden/>
              </w:rPr>
              <w:fldChar w:fldCharType="begin"/>
            </w:r>
            <w:r>
              <w:rPr>
                <w:noProof/>
                <w:webHidden/>
              </w:rPr>
              <w:instrText xml:space="preserve"> PAGEREF _Toc44879261 \h </w:instrText>
            </w:r>
            <w:r>
              <w:rPr>
                <w:noProof/>
                <w:webHidden/>
              </w:rPr>
            </w:r>
          </w:ins>
          <w:r>
            <w:rPr>
              <w:noProof/>
              <w:webHidden/>
            </w:rPr>
            <w:fldChar w:fldCharType="separate"/>
          </w:r>
          <w:ins w:id="16" w:author="Steven Ortiz" w:date="2020-07-05T22:02:00Z">
            <w:r>
              <w:rPr>
                <w:noProof/>
                <w:webHidden/>
              </w:rPr>
              <w:t>2</w:t>
            </w:r>
            <w:r>
              <w:rPr>
                <w:noProof/>
                <w:webHidden/>
              </w:rPr>
              <w:fldChar w:fldCharType="end"/>
            </w:r>
            <w:r w:rsidRPr="00970B8F">
              <w:rPr>
                <w:rStyle w:val="Hipervnculo"/>
                <w:noProof/>
              </w:rPr>
              <w:fldChar w:fldCharType="end"/>
            </w:r>
          </w:ins>
        </w:p>
        <w:p w14:paraId="01935748" w14:textId="77777777" w:rsidR="007D640A" w:rsidRDefault="007D640A">
          <w:pPr>
            <w:pStyle w:val="TDC3"/>
            <w:tabs>
              <w:tab w:val="left" w:pos="1849"/>
              <w:tab w:val="right" w:leader="dot" w:pos="8828"/>
            </w:tabs>
            <w:rPr>
              <w:ins w:id="17" w:author="Steven Ortiz" w:date="2020-07-05T22:02:00Z"/>
              <w:rFonts w:asciiTheme="minorHAnsi" w:hAnsiTheme="minorHAnsi" w:cstheme="minorBidi"/>
              <w:noProof/>
              <w:sz w:val="22"/>
            </w:rPr>
          </w:pPr>
          <w:ins w:id="18"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"_Toc44879262"</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rFonts w:eastAsia="Times New Roman"/>
                <w:noProof/>
              </w:rPr>
              <w:t>2.2.2</w:t>
            </w:r>
            <w:r>
              <w:rPr>
                <w:rFonts w:asciiTheme="minorHAnsi" w:hAnsiTheme="minorHAnsi" w:cstheme="minorBidi"/>
                <w:noProof/>
                <w:sz w:val="22"/>
              </w:rPr>
              <w:tab/>
            </w:r>
            <w:r w:rsidRPr="00970B8F">
              <w:rPr>
                <w:rStyle w:val="Hipervnculo"/>
                <w:rFonts w:eastAsia="Times New Roman"/>
                <w:noProof/>
              </w:rPr>
              <w:t>Construir un prototipo inicial de hardware que permita probar  la integración de la programación visual.</w:t>
            </w:r>
            <w:r>
              <w:rPr>
                <w:noProof/>
                <w:webHidden/>
              </w:rPr>
              <w:tab/>
            </w:r>
            <w:r>
              <w:rPr>
                <w:noProof/>
                <w:webHidden/>
              </w:rPr>
              <w:fldChar w:fldCharType="begin"/>
            </w:r>
            <w:r>
              <w:rPr>
                <w:noProof/>
                <w:webHidden/>
              </w:rPr>
              <w:instrText xml:space="preserve"> PAGEREF _Toc44879262 \h </w:instrText>
            </w:r>
            <w:r>
              <w:rPr>
                <w:noProof/>
                <w:webHidden/>
              </w:rPr>
            </w:r>
          </w:ins>
          <w:r>
            <w:rPr>
              <w:noProof/>
              <w:webHidden/>
            </w:rPr>
            <w:fldChar w:fldCharType="separate"/>
          </w:r>
          <w:ins w:id="19" w:author="Steven Ortiz" w:date="2020-07-05T22:02:00Z">
            <w:r>
              <w:rPr>
                <w:noProof/>
                <w:webHidden/>
              </w:rPr>
              <w:t>2</w:t>
            </w:r>
            <w:r>
              <w:rPr>
                <w:noProof/>
                <w:webHidden/>
              </w:rPr>
              <w:fldChar w:fldCharType="end"/>
            </w:r>
            <w:r w:rsidRPr="00970B8F">
              <w:rPr>
                <w:rStyle w:val="Hipervnculo"/>
                <w:noProof/>
              </w:rPr>
              <w:fldChar w:fldCharType="end"/>
            </w:r>
          </w:ins>
        </w:p>
        <w:p w14:paraId="0C880A79" w14:textId="77777777" w:rsidR="007D640A" w:rsidRDefault="007D640A">
          <w:pPr>
            <w:pStyle w:val="TDC3"/>
            <w:tabs>
              <w:tab w:val="left" w:pos="1849"/>
              <w:tab w:val="right" w:leader="dot" w:pos="8828"/>
            </w:tabs>
            <w:rPr>
              <w:ins w:id="20" w:author="Steven Ortiz" w:date="2020-07-05T22:02:00Z"/>
              <w:rFonts w:asciiTheme="minorHAnsi" w:hAnsiTheme="minorHAnsi" w:cstheme="minorBidi"/>
              <w:noProof/>
              <w:sz w:val="22"/>
            </w:rPr>
          </w:pPr>
          <w:ins w:id="21"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"_Toc44879263"</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rFonts w:eastAsia="Times New Roman"/>
                <w:noProof/>
              </w:rPr>
              <w:t>2.2.3</w:t>
            </w:r>
            <w:r>
              <w:rPr>
                <w:rFonts w:asciiTheme="minorHAnsi" w:hAnsiTheme="minorHAnsi" w:cstheme="minorBidi"/>
                <w:noProof/>
                <w:sz w:val="22"/>
              </w:rPr>
              <w:tab/>
            </w:r>
            <w:r w:rsidRPr="00970B8F">
              <w:rPr>
                <w:rStyle w:val="Hipervnculo"/>
                <w:rFonts w:eastAsia="Times New Roman"/>
                <w:noProof/>
              </w:rPr>
              <w:t>Validar la interface visual de programación con la tarjeta de procesamiento.</w:t>
            </w:r>
            <w:r>
              <w:rPr>
                <w:noProof/>
                <w:webHidden/>
              </w:rPr>
              <w:tab/>
            </w:r>
            <w:r>
              <w:rPr>
                <w:noProof/>
                <w:webHidden/>
              </w:rPr>
              <w:fldChar w:fldCharType="begin"/>
            </w:r>
            <w:r>
              <w:rPr>
                <w:noProof/>
                <w:webHidden/>
              </w:rPr>
              <w:instrText xml:space="preserve"> PAGEREF _Toc44879263 \h </w:instrText>
            </w:r>
            <w:r>
              <w:rPr>
                <w:noProof/>
                <w:webHidden/>
              </w:rPr>
            </w:r>
          </w:ins>
          <w:r>
            <w:rPr>
              <w:noProof/>
              <w:webHidden/>
            </w:rPr>
            <w:fldChar w:fldCharType="separate"/>
          </w:r>
          <w:ins w:id="22" w:author="Steven Ortiz" w:date="2020-07-05T22:02:00Z">
            <w:r>
              <w:rPr>
                <w:noProof/>
                <w:webHidden/>
              </w:rPr>
              <w:t>2</w:t>
            </w:r>
            <w:r>
              <w:rPr>
                <w:noProof/>
                <w:webHidden/>
              </w:rPr>
              <w:fldChar w:fldCharType="end"/>
            </w:r>
            <w:r w:rsidRPr="00970B8F">
              <w:rPr>
                <w:rStyle w:val="Hipervnculo"/>
                <w:noProof/>
              </w:rPr>
              <w:fldChar w:fldCharType="end"/>
            </w:r>
          </w:ins>
        </w:p>
        <w:p w14:paraId="5A0688F7" w14:textId="77777777" w:rsidR="007D640A" w:rsidRDefault="007D640A">
          <w:pPr>
            <w:pStyle w:val="TDC3"/>
            <w:tabs>
              <w:tab w:val="left" w:pos="1849"/>
              <w:tab w:val="right" w:leader="dot" w:pos="8828"/>
            </w:tabs>
            <w:rPr>
              <w:ins w:id="23" w:author="Steven Ortiz" w:date="2020-07-05T22:02:00Z"/>
              <w:rFonts w:asciiTheme="minorHAnsi" w:hAnsiTheme="minorHAnsi" w:cstheme="minorBidi"/>
              <w:noProof/>
              <w:sz w:val="22"/>
            </w:rPr>
          </w:pPr>
          <w:ins w:id="24"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"_Toc44879264"</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rFonts w:eastAsia="Times New Roman"/>
                <w:noProof/>
              </w:rPr>
              <w:t>2.2.4</w:t>
            </w:r>
            <w:r>
              <w:rPr>
                <w:rFonts w:asciiTheme="minorHAnsi" w:hAnsiTheme="minorHAnsi" w:cstheme="minorBidi"/>
                <w:noProof/>
                <w:sz w:val="22"/>
              </w:rPr>
              <w:tab/>
            </w:r>
            <w:r w:rsidRPr="00970B8F">
              <w:rPr>
                <w:rStyle w:val="Hipervnculo"/>
                <w:rFonts w:eastAsia="Times New Roman"/>
                <w:noProof/>
              </w:rPr>
              <w:t>Implementar la web e integrar el sistema con un diseño centrado en el usuario.</w:t>
            </w:r>
            <w:r>
              <w:rPr>
                <w:noProof/>
                <w:webHidden/>
              </w:rPr>
              <w:tab/>
            </w:r>
            <w:r>
              <w:rPr>
                <w:noProof/>
                <w:webHidden/>
              </w:rPr>
              <w:fldChar w:fldCharType="begin"/>
            </w:r>
            <w:r>
              <w:rPr>
                <w:noProof/>
                <w:webHidden/>
              </w:rPr>
              <w:instrText xml:space="preserve"> PAGEREF _Toc44879264 \h </w:instrText>
            </w:r>
            <w:r>
              <w:rPr>
                <w:noProof/>
                <w:webHidden/>
              </w:rPr>
            </w:r>
          </w:ins>
          <w:r>
            <w:rPr>
              <w:noProof/>
              <w:webHidden/>
            </w:rPr>
            <w:fldChar w:fldCharType="separate"/>
          </w:r>
          <w:ins w:id="25" w:author="Steven Ortiz" w:date="2020-07-05T22:02:00Z">
            <w:r>
              <w:rPr>
                <w:noProof/>
                <w:webHidden/>
              </w:rPr>
              <w:t>2</w:t>
            </w:r>
            <w:r>
              <w:rPr>
                <w:noProof/>
                <w:webHidden/>
              </w:rPr>
              <w:fldChar w:fldCharType="end"/>
            </w:r>
            <w:r w:rsidRPr="00970B8F">
              <w:rPr>
                <w:rStyle w:val="Hipervnculo"/>
                <w:noProof/>
              </w:rPr>
              <w:fldChar w:fldCharType="end"/>
            </w:r>
          </w:ins>
        </w:p>
        <w:p w14:paraId="47C15C3C" w14:textId="77777777" w:rsidR="007D640A" w:rsidRDefault="007D640A">
          <w:pPr>
            <w:pStyle w:val="TDC1"/>
            <w:rPr>
              <w:ins w:id="26" w:author="Steven Ortiz" w:date="2020-07-05T22:02:00Z"/>
              <w:rFonts w:asciiTheme="minorHAnsi" w:hAnsiTheme="minorHAnsi" w:cstheme="minorBidi"/>
              <w:noProof/>
              <w:sz w:val="22"/>
            </w:rPr>
          </w:pPr>
          <w:ins w:id="27"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"_Toc44879265"</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3</w:t>
            </w:r>
            <w:r>
              <w:rPr>
                <w:rFonts w:asciiTheme="minorHAnsi" w:hAnsiTheme="minorHAnsi" w:cstheme="minorBidi"/>
                <w:noProof/>
                <w:sz w:val="22"/>
              </w:rPr>
              <w:tab/>
            </w:r>
            <w:r w:rsidRPr="00970B8F">
              <w:rPr>
                <w:rStyle w:val="Hipervnculo"/>
                <w:noProof/>
              </w:rPr>
              <w:t>Justificación</w:t>
            </w:r>
            <w:r>
              <w:rPr>
                <w:noProof/>
                <w:webHidden/>
              </w:rPr>
              <w:tab/>
            </w:r>
            <w:r>
              <w:rPr>
                <w:noProof/>
                <w:webHidden/>
              </w:rPr>
              <w:fldChar w:fldCharType="begin"/>
            </w:r>
            <w:r>
              <w:rPr>
                <w:noProof/>
                <w:webHidden/>
              </w:rPr>
              <w:instrText xml:space="preserve"> PAGEREF _Toc44879265 \h </w:instrText>
            </w:r>
            <w:r>
              <w:rPr>
                <w:noProof/>
                <w:webHidden/>
              </w:rPr>
            </w:r>
          </w:ins>
          <w:r>
            <w:rPr>
              <w:noProof/>
              <w:webHidden/>
            </w:rPr>
            <w:fldChar w:fldCharType="separate"/>
          </w:r>
          <w:ins w:id="28" w:author="Steven Ortiz" w:date="2020-07-05T22:02:00Z">
            <w:r>
              <w:rPr>
                <w:noProof/>
                <w:webHidden/>
              </w:rPr>
              <w:t>3</w:t>
            </w:r>
            <w:r>
              <w:rPr>
                <w:noProof/>
                <w:webHidden/>
              </w:rPr>
              <w:fldChar w:fldCharType="end"/>
            </w:r>
            <w:r w:rsidRPr="00970B8F">
              <w:rPr>
                <w:rStyle w:val="Hipervnculo"/>
                <w:noProof/>
              </w:rPr>
              <w:fldChar w:fldCharType="end"/>
            </w:r>
          </w:ins>
        </w:p>
        <w:p w14:paraId="5FFC4C8D" w14:textId="77777777" w:rsidR="007D640A" w:rsidRDefault="007D640A">
          <w:pPr>
            <w:pStyle w:val="TDC1"/>
            <w:rPr>
              <w:ins w:id="29" w:author="Steven Ortiz" w:date="2020-07-05T22:02:00Z"/>
              <w:rFonts w:asciiTheme="minorHAnsi" w:hAnsiTheme="minorHAnsi" w:cstheme="minorBidi"/>
              <w:noProof/>
              <w:sz w:val="22"/>
            </w:rPr>
          </w:pPr>
          <w:ins w:id="30"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"_Toc44879266"</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4</w:t>
            </w:r>
            <w:r>
              <w:rPr>
                <w:rFonts w:asciiTheme="minorHAnsi" w:hAnsiTheme="minorHAnsi" w:cstheme="minorBidi"/>
                <w:noProof/>
                <w:sz w:val="22"/>
              </w:rPr>
              <w:tab/>
            </w:r>
            <w:r w:rsidRPr="00970B8F">
              <w:rPr>
                <w:rStyle w:val="Hipervnculo"/>
                <w:noProof/>
              </w:rPr>
              <w:t>Marco conceptual</w:t>
            </w:r>
            <w:r>
              <w:rPr>
                <w:noProof/>
                <w:webHidden/>
              </w:rPr>
              <w:tab/>
            </w:r>
            <w:r>
              <w:rPr>
                <w:noProof/>
                <w:webHidden/>
              </w:rPr>
              <w:fldChar w:fldCharType="begin"/>
            </w:r>
            <w:r>
              <w:rPr>
                <w:noProof/>
                <w:webHidden/>
              </w:rPr>
              <w:instrText xml:space="preserve"> PAGEREF _Toc44879266 \h </w:instrText>
            </w:r>
            <w:r>
              <w:rPr>
                <w:noProof/>
                <w:webHidden/>
              </w:rPr>
            </w:r>
          </w:ins>
          <w:r>
            <w:rPr>
              <w:noProof/>
              <w:webHidden/>
            </w:rPr>
            <w:fldChar w:fldCharType="separate"/>
          </w:r>
          <w:ins w:id="31" w:author="Steven Ortiz" w:date="2020-07-05T22:02:00Z">
            <w:r>
              <w:rPr>
                <w:noProof/>
                <w:webHidden/>
              </w:rPr>
              <w:t>5</w:t>
            </w:r>
            <w:r>
              <w:rPr>
                <w:noProof/>
                <w:webHidden/>
              </w:rPr>
              <w:fldChar w:fldCharType="end"/>
            </w:r>
            <w:r w:rsidRPr="00970B8F">
              <w:rPr>
                <w:rStyle w:val="Hipervnculo"/>
                <w:noProof/>
              </w:rPr>
              <w:fldChar w:fldCharType="end"/>
            </w:r>
          </w:ins>
        </w:p>
        <w:p w14:paraId="6D11A67F" w14:textId="77777777" w:rsidR="007D640A" w:rsidRDefault="007D640A">
          <w:pPr>
            <w:pStyle w:val="TDC2"/>
            <w:tabs>
              <w:tab w:val="left" w:pos="1540"/>
              <w:tab w:val="right" w:leader="dot" w:pos="8828"/>
            </w:tabs>
            <w:rPr>
              <w:ins w:id="32" w:author="Steven Ortiz" w:date="2020-07-05T22:02:00Z"/>
              <w:rFonts w:asciiTheme="minorHAnsi" w:hAnsiTheme="minorHAnsi" w:cstheme="minorBidi"/>
              <w:noProof/>
              <w:sz w:val="22"/>
            </w:rPr>
          </w:pPr>
          <w:ins w:id="33"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"_Toc44879267"</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4.1</w:t>
            </w:r>
            <w:r>
              <w:rPr>
                <w:rFonts w:asciiTheme="minorHAnsi" w:hAnsiTheme="minorHAnsi" w:cstheme="minorBidi"/>
                <w:noProof/>
                <w:sz w:val="22"/>
              </w:rPr>
              <w:tab/>
            </w:r>
            <w:r w:rsidRPr="00970B8F">
              <w:rPr>
                <w:rStyle w:val="Hipervnculo"/>
                <w:noProof/>
              </w:rPr>
              <w:t>Pensamiento computacional</w:t>
            </w:r>
            <w:r>
              <w:rPr>
                <w:noProof/>
                <w:webHidden/>
              </w:rPr>
              <w:tab/>
            </w:r>
            <w:r>
              <w:rPr>
                <w:noProof/>
                <w:webHidden/>
              </w:rPr>
              <w:fldChar w:fldCharType="begin"/>
            </w:r>
            <w:r>
              <w:rPr>
                <w:noProof/>
                <w:webHidden/>
              </w:rPr>
              <w:instrText xml:space="preserve"> PAGEREF _Toc44879267 \h </w:instrText>
            </w:r>
            <w:r>
              <w:rPr>
                <w:noProof/>
                <w:webHidden/>
              </w:rPr>
            </w:r>
          </w:ins>
          <w:r>
            <w:rPr>
              <w:noProof/>
              <w:webHidden/>
            </w:rPr>
            <w:fldChar w:fldCharType="separate"/>
          </w:r>
          <w:ins w:id="34" w:author="Steven Ortiz" w:date="2020-07-05T22:02:00Z">
            <w:r>
              <w:rPr>
                <w:noProof/>
                <w:webHidden/>
              </w:rPr>
              <w:t>5</w:t>
            </w:r>
            <w:r>
              <w:rPr>
                <w:noProof/>
                <w:webHidden/>
              </w:rPr>
              <w:fldChar w:fldCharType="end"/>
            </w:r>
            <w:r w:rsidRPr="00970B8F">
              <w:rPr>
                <w:rStyle w:val="Hipervnculo"/>
                <w:noProof/>
              </w:rPr>
              <w:fldChar w:fldCharType="end"/>
            </w:r>
          </w:ins>
        </w:p>
        <w:p w14:paraId="592D37D8" w14:textId="77777777" w:rsidR="007D640A" w:rsidRDefault="007D640A">
          <w:pPr>
            <w:pStyle w:val="TDC2"/>
            <w:tabs>
              <w:tab w:val="left" w:pos="1540"/>
              <w:tab w:val="right" w:leader="dot" w:pos="8828"/>
            </w:tabs>
            <w:rPr>
              <w:ins w:id="35" w:author="Steven Ortiz" w:date="2020-07-05T22:02:00Z"/>
              <w:rFonts w:asciiTheme="minorHAnsi" w:hAnsiTheme="minorHAnsi" w:cstheme="minorBidi"/>
              <w:noProof/>
              <w:sz w:val="22"/>
            </w:rPr>
          </w:pPr>
          <w:ins w:id="36"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"_Toc44879268"</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4.2</w:t>
            </w:r>
            <w:r>
              <w:rPr>
                <w:rFonts w:asciiTheme="minorHAnsi" w:hAnsiTheme="minorHAnsi" w:cstheme="minorBidi"/>
                <w:noProof/>
                <w:sz w:val="22"/>
              </w:rPr>
              <w:tab/>
            </w:r>
            <w:r w:rsidRPr="00970B8F">
              <w:rPr>
                <w:rStyle w:val="Hipervnculo"/>
                <w:noProof/>
              </w:rPr>
              <w:t>Programación por bloques</w:t>
            </w:r>
            <w:r>
              <w:rPr>
                <w:noProof/>
                <w:webHidden/>
              </w:rPr>
              <w:tab/>
            </w:r>
            <w:r>
              <w:rPr>
                <w:noProof/>
                <w:webHidden/>
              </w:rPr>
              <w:fldChar w:fldCharType="begin"/>
            </w:r>
            <w:r>
              <w:rPr>
                <w:noProof/>
                <w:webHidden/>
              </w:rPr>
              <w:instrText xml:space="preserve"> PAGEREF _Toc44879268 \h </w:instrText>
            </w:r>
            <w:r>
              <w:rPr>
                <w:noProof/>
                <w:webHidden/>
              </w:rPr>
            </w:r>
          </w:ins>
          <w:r>
            <w:rPr>
              <w:noProof/>
              <w:webHidden/>
            </w:rPr>
            <w:fldChar w:fldCharType="separate"/>
          </w:r>
          <w:ins w:id="37" w:author="Steven Ortiz" w:date="2020-07-05T22:02:00Z">
            <w:r>
              <w:rPr>
                <w:noProof/>
                <w:webHidden/>
              </w:rPr>
              <w:t>6</w:t>
            </w:r>
            <w:r>
              <w:rPr>
                <w:noProof/>
                <w:webHidden/>
              </w:rPr>
              <w:fldChar w:fldCharType="end"/>
            </w:r>
            <w:r w:rsidRPr="00970B8F">
              <w:rPr>
                <w:rStyle w:val="Hipervnculo"/>
                <w:noProof/>
              </w:rPr>
              <w:fldChar w:fldCharType="end"/>
            </w:r>
          </w:ins>
        </w:p>
        <w:p w14:paraId="36C42DEA" w14:textId="77777777" w:rsidR="007D640A" w:rsidRDefault="007D640A">
          <w:pPr>
            <w:pStyle w:val="TDC2"/>
            <w:tabs>
              <w:tab w:val="left" w:pos="1540"/>
              <w:tab w:val="right" w:leader="dot" w:pos="8828"/>
            </w:tabs>
            <w:rPr>
              <w:ins w:id="38" w:author="Steven Ortiz" w:date="2020-07-05T22:02:00Z"/>
              <w:rFonts w:asciiTheme="minorHAnsi" w:hAnsiTheme="minorHAnsi" w:cstheme="minorBidi"/>
              <w:noProof/>
              <w:sz w:val="22"/>
            </w:rPr>
          </w:pPr>
          <w:ins w:id="39"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"_Toc44879269"</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4.3</w:t>
            </w:r>
            <w:r>
              <w:rPr>
                <w:rFonts w:asciiTheme="minorHAnsi" w:hAnsiTheme="minorHAnsi" w:cstheme="minorBidi"/>
                <w:noProof/>
                <w:sz w:val="22"/>
              </w:rPr>
              <w:tab/>
            </w:r>
            <w:r w:rsidRPr="00970B8F">
              <w:rPr>
                <w:rStyle w:val="Hipervnculo"/>
                <w:noProof/>
              </w:rPr>
              <w:t>Blockly</w:t>
            </w:r>
            <w:r>
              <w:rPr>
                <w:noProof/>
                <w:webHidden/>
              </w:rPr>
              <w:tab/>
            </w:r>
            <w:r>
              <w:rPr>
                <w:noProof/>
                <w:webHidden/>
              </w:rPr>
              <w:fldChar w:fldCharType="begin"/>
            </w:r>
            <w:r>
              <w:rPr>
                <w:noProof/>
                <w:webHidden/>
              </w:rPr>
              <w:instrText xml:space="preserve"> PAGEREF _Toc44879269 \h </w:instrText>
            </w:r>
            <w:r>
              <w:rPr>
                <w:noProof/>
                <w:webHidden/>
              </w:rPr>
            </w:r>
          </w:ins>
          <w:r>
            <w:rPr>
              <w:noProof/>
              <w:webHidden/>
            </w:rPr>
            <w:fldChar w:fldCharType="separate"/>
          </w:r>
          <w:ins w:id="40" w:author="Steven Ortiz" w:date="2020-07-05T22:02:00Z">
            <w:r>
              <w:rPr>
                <w:noProof/>
                <w:webHidden/>
              </w:rPr>
              <w:t>7</w:t>
            </w:r>
            <w:r>
              <w:rPr>
                <w:noProof/>
                <w:webHidden/>
              </w:rPr>
              <w:fldChar w:fldCharType="end"/>
            </w:r>
            <w:r w:rsidRPr="00970B8F">
              <w:rPr>
                <w:rStyle w:val="Hipervnculo"/>
                <w:noProof/>
              </w:rPr>
              <w:fldChar w:fldCharType="end"/>
            </w:r>
          </w:ins>
        </w:p>
        <w:p w14:paraId="1F2238AF" w14:textId="77777777" w:rsidR="007D640A" w:rsidRDefault="007D640A">
          <w:pPr>
            <w:pStyle w:val="TDC3"/>
            <w:tabs>
              <w:tab w:val="left" w:pos="1849"/>
              <w:tab w:val="right" w:leader="dot" w:pos="8828"/>
            </w:tabs>
            <w:rPr>
              <w:ins w:id="41" w:author="Steven Ortiz" w:date="2020-07-05T22:02:00Z"/>
              <w:rFonts w:asciiTheme="minorHAnsi" w:hAnsiTheme="minorHAnsi" w:cstheme="minorBidi"/>
              <w:noProof/>
              <w:sz w:val="22"/>
            </w:rPr>
          </w:pPr>
          <w:ins w:id="42"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"_Toc44879270"</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4.3.1</w:t>
            </w:r>
            <w:r>
              <w:rPr>
                <w:rFonts w:asciiTheme="minorHAnsi" w:hAnsiTheme="minorHAnsi" w:cstheme="minorBidi"/>
                <w:noProof/>
                <w:sz w:val="22"/>
              </w:rPr>
              <w:tab/>
            </w:r>
            <w:r w:rsidRPr="00970B8F">
              <w:rPr>
                <w:rStyle w:val="Hipervnculo"/>
                <w:noProof/>
              </w:rPr>
              <w:t>App Inventor</w:t>
            </w:r>
            <w:r>
              <w:rPr>
                <w:noProof/>
                <w:webHidden/>
              </w:rPr>
              <w:tab/>
            </w:r>
            <w:r>
              <w:rPr>
                <w:noProof/>
                <w:webHidden/>
              </w:rPr>
              <w:fldChar w:fldCharType="begin"/>
            </w:r>
            <w:r>
              <w:rPr>
                <w:noProof/>
                <w:webHidden/>
              </w:rPr>
              <w:instrText xml:space="preserve"> PAGEREF _Toc44879270 \h </w:instrText>
            </w:r>
            <w:r>
              <w:rPr>
                <w:noProof/>
                <w:webHidden/>
              </w:rPr>
            </w:r>
          </w:ins>
          <w:r>
            <w:rPr>
              <w:noProof/>
              <w:webHidden/>
            </w:rPr>
            <w:fldChar w:fldCharType="separate"/>
          </w:r>
          <w:ins w:id="43" w:author="Steven Ortiz" w:date="2020-07-05T22:02:00Z">
            <w:r>
              <w:rPr>
                <w:noProof/>
                <w:webHidden/>
              </w:rPr>
              <w:t>7</w:t>
            </w:r>
            <w:r>
              <w:rPr>
                <w:noProof/>
                <w:webHidden/>
              </w:rPr>
              <w:fldChar w:fldCharType="end"/>
            </w:r>
            <w:r w:rsidRPr="00970B8F">
              <w:rPr>
                <w:rStyle w:val="Hipervnculo"/>
                <w:noProof/>
              </w:rPr>
              <w:fldChar w:fldCharType="end"/>
            </w:r>
          </w:ins>
        </w:p>
        <w:p w14:paraId="7EE560C5" w14:textId="77777777" w:rsidR="007D640A" w:rsidRDefault="007D640A">
          <w:pPr>
            <w:pStyle w:val="TDC3"/>
            <w:tabs>
              <w:tab w:val="left" w:pos="1849"/>
              <w:tab w:val="right" w:leader="dot" w:pos="8828"/>
            </w:tabs>
            <w:rPr>
              <w:ins w:id="44" w:author="Steven Ortiz" w:date="2020-07-05T22:02:00Z"/>
              <w:rFonts w:asciiTheme="minorHAnsi" w:hAnsiTheme="minorHAnsi" w:cstheme="minorBidi"/>
              <w:noProof/>
              <w:sz w:val="22"/>
            </w:rPr>
          </w:pPr>
          <w:ins w:id="45"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"_Toc44879271"</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4.3.2</w:t>
            </w:r>
            <w:r>
              <w:rPr>
                <w:rFonts w:asciiTheme="minorHAnsi" w:hAnsiTheme="minorHAnsi" w:cstheme="minorBidi"/>
                <w:noProof/>
                <w:sz w:val="22"/>
              </w:rPr>
              <w:tab/>
            </w:r>
            <w:r w:rsidRPr="00970B8F">
              <w:rPr>
                <w:rStyle w:val="Hipervnculo"/>
                <w:noProof/>
              </w:rPr>
              <w:t>Micro:bit</w:t>
            </w:r>
            <w:r>
              <w:rPr>
                <w:noProof/>
                <w:webHidden/>
              </w:rPr>
              <w:tab/>
            </w:r>
            <w:r>
              <w:rPr>
                <w:noProof/>
                <w:webHidden/>
              </w:rPr>
              <w:fldChar w:fldCharType="begin"/>
            </w:r>
            <w:r>
              <w:rPr>
                <w:noProof/>
                <w:webHidden/>
              </w:rPr>
              <w:instrText xml:space="preserve"> PAGEREF _Toc44879271 \h </w:instrText>
            </w:r>
            <w:r>
              <w:rPr>
                <w:noProof/>
                <w:webHidden/>
              </w:rPr>
            </w:r>
          </w:ins>
          <w:r>
            <w:rPr>
              <w:noProof/>
              <w:webHidden/>
            </w:rPr>
            <w:fldChar w:fldCharType="separate"/>
          </w:r>
          <w:ins w:id="46" w:author="Steven Ortiz" w:date="2020-07-05T22:02:00Z">
            <w:r>
              <w:rPr>
                <w:noProof/>
                <w:webHidden/>
              </w:rPr>
              <w:t>8</w:t>
            </w:r>
            <w:r>
              <w:rPr>
                <w:noProof/>
                <w:webHidden/>
              </w:rPr>
              <w:fldChar w:fldCharType="end"/>
            </w:r>
            <w:r w:rsidRPr="00970B8F">
              <w:rPr>
                <w:rStyle w:val="Hipervnculo"/>
                <w:noProof/>
              </w:rPr>
              <w:fldChar w:fldCharType="end"/>
            </w:r>
          </w:ins>
        </w:p>
        <w:p w14:paraId="40BE658B" w14:textId="77777777" w:rsidR="007D640A" w:rsidRDefault="007D640A">
          <w:pPr>
            <w:pStyle w:val="TDC3"/>
            <w:tabs>
              <w:tab w:val="left" w:pos="1849"/>
              <w:tab w:val="right" w:leader="dot" w:pos="8828"/>
            </w:tabs>
            <w:rPr>
              <w:ins w:id="47" w:author="Steven Ortiz" w:date="2020-07-05T22:02:00Z"/>
              <w:rFonts w:asciiTheme="minorHAnsi" w:hAnsiTheme="minorHAnsi" w:cstheme="minorBidi"/>
              <w:noProof/>
              <w:sz w:val="22"/>
            </w:rPr>
          </w:pPr>
          <w:ins w:id="48"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"_Toc44879272"</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4.3.3</w:t>
            </w:r>
            <w:r>
              <w:rPr>
                <w:rFonts w:asciiTheme="minorHAnsi" w:hAnsiTheme="minorHAnsi" w:cstheme="minorBidi"/>
                <w:noProof/>
                <w:sz w:val="22"/>
              </w:rPr>
              <w:tab/>
            </w:r>
            <w:r w:rsidRPr="00970B8F">
              <w:rPr>
                <w:rStyle w:val="Hipervnculo"/>
                <w:noProof/>
              </w:rPr>
              <w:t>CODE</w:t>
            </w:r>
            <w:r>
              <w:rPr>
                <w:noProof/>
                <w:webHidden/>
              </w:rPr>
              <w:tab/>
            </w:r>
            <w:r>
              <w:rPr>
                <w:noProof/>
                <w:webHidden/>
              </w:rPr>
              <w:fldChar w:fldCharType="begin"/>
            </w:r>
            <w:r>
              <w:rPr>
                <w:noProof/>
                <w:webHidden/>
              </w:rPr>
              <w:instrText xml:space="preserve"> PAGEREF _Toc44879272 \h </w:instrText>
            </w:r>
            <w:r>
              <w:rPr>
                <w:noProof/>
                <w:webHidden/>
              </w:rPr>
            </w:r>
          </w:ins>
          <w:r>
            <w:rPr>
              <w:noProof/>
              <w:webHidden/>
            </w:rPr>
            <w:fldChar w:fldCharType="separate"/>
          </w:r>
          <w:ins w:id="49" w:author="Steven Ortiz" w:date="2020-07-05T22:02:00Z">
            <w:r>
              <w:rPr>
                <w:noProof/>
                <w:webHidden/>
              </w:rPr>
              <w:t>9</w:t>
            </w:r>
            <w:r>
              <w:rPr>
                <w:noProof/>
                <w:webHidden/>
              </w:rPr>
              <w:fldChar w:fldCharType="end"/>
            </w:r>
            <w:r w:rsidRPr="00970B8F">
              <w:rPr>
                <w:rStyle w:val="Hipervnculo"/>
                <w:noProof/>
              </w:rPr>
              <w:fldChar w:fldCharType="end"/>
            </w:r>
          </w:ins>
        </w:p>
        <w:p w14:paraId="634A68A0" w14:textId="77777777" w:rsidR="007D640A" w:rsidRDefault="007D640A">
          <w:pPr>
            <w:pStyle w:val="TDC3"/>
            <w:tabs>
              <w:tab w:val="left" w:pos="1849"/>
              <w:tab w:val="right" w:leader="dot" w:pos="8828"/>
            </w:tabs>
            <w:rPr>
              <w:ins w:id="50" w:author="Steven Ortiz" w:date="2020-07-05T22:02:00Z"/>
              <w:rFonts w:asciiTheme="minorHAnsi" w:hAnsiTheme="minorHAnsi" w:cstheme="minorBidi"/>
              <w:noProof/>
              <w:sz w:val="22"/>
            </w:rPr>
          </w:pPr>
          <w:ins w:id="51"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"_Toc44879273"</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4.3.4</w:t>
            </w:r>
            <w:r>
              <w:rPr>
                <w:rFonts w:asciiTheme="minorHAnsi" w:hAnsiTheme="minorHAnsi" w:cstheme="minorBidi"/>
                <w:noProof/>
                <w:sz w:val="22"/>
              </w:rPr>
              <w:tab/>
            </w:r>
            <w:r w:rsidRPr="00970B8F">
              <w:rPr>
                <w:rStyle w:val="Hipervnculo"/>
                <w:noProof/>
              </w:rPr>
              <w:t>AutoBlocks for Jira</w:t>
            </w:r>
            <w:r>
              <w:rPr>
                <w:noProof/>
                <w:webHidden/>
              </w:rPr>
              <w:tab/>
            </w:r>
            <w:r>
              <w:rPr>
                <w:noProof/>
                <w:webHidden/>
              </w:rPr>
              <w:fldChar w:fldCharType="begin"/>
            </w:r>
            <w:r>
              <w:rPr>
                <w:noProof/>
                <w:webHidden/>
              </w:rPr>
              <w:instrText xml:space="preserve"> PAGEREF _Toc44879273 \h </w:instrText>
            </w:r>
            <w:r>
              <w:rPr>
                <w:noProof/>
                <w:webHidden/>
              </w:rPr>
            </w:r>
          </w:ins>
          <w:r>
            <w:rPr>
              <w:noProof/>
              <w:webHidden/>
            </w:rPr>
            <w:fldChar w:fldCharType="separate"/>
          </w:r>
          <w:ins w:id="52" w:author="Steven Ortiz" w:date="2020-07-05T22:02:00Z">
            <w:r>
              <w:rPr>
                <w:noProof/>
                <w:webHidden/>
              </w:rPr>
              <w:t>9</w:t>
            </w:r>
            <w:r>
              <w:rPr>
                <w:noProof/>
                <w:webHidden/>
              </w:rPr>
              <w:fldChar w:fldCharType="end"/>
            </w:r>
            <w:r w:rsidRPr="00970B8F">
              <w:rPr>
                <w:rStyle w:val="Hipervnculo"/>
                <w:noProof/>
              </w:rPr>
              <w:fldChar w:fldCharType="end"/>
            </w:r>
          </w:ins>
        </w:p>
        <w:p w14:paraId="389CA7E1" w14:textId="77777777" w:rsidR="007D640A" w:rsidRDefault="007D640A">
          <w:pPr>
            <w:pStyle w:val="TDC3"/>
            <w:tabs>
              <w:tab w:val="left" w:pos="1849"/>
              <w:tab w:val="right" w:leader="dot" w:pos="8828"/>
            </w:tabs>
            <w:rPr>
              <w:ins w:id="53" w:author="Steven Ortiz" w:date="2020-07-05T22:02:00Z"/>
              <w:rFonts w:asciiTheme="minorHAnsi" w:hAnsiTheme="minorHAnsi" w:cstheme="minorBidi"/>
              <w:noProof/>
              <w:sz w:val="22"/>
            </w:rPr>
          </w:pPr>
          <w:ins w:id="54"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"_Toc44879274"</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4.3.5</w:t>
            </w:r>
            <w:r>
              <w:rPr>
                <w:rFonts w:asciiTheme="minorHAnsi" w:hAnsiTheme="minorHAnsi" w:cstheme="minorBidi"/>
                <w:noProof/>
                <w:sz w:val="22"/>
              </w:rPr>
              <w:tab/>
            </w:r>
            <w:r w:rsidRPr="00970B8F">
              <w:rPr>
                <w:rStyle w:val="Hipervnculo"/>
                <w:noProof/>
              </w:rPr>
              <w:t>NOVA Labs</w:t>
            </w:r>
            <w:r>
              <w:rPr>
                <w:noProof/>
                <w:webHidden/>
              </w:rPr>
              <w:tab/>
            </w:r>
            <w:r>
              <w:rPr>
                <w:noProof/>
                <w:webHidden/>
              </w:rPr>
              <w:fldChar w:fldCharType="begin"/>
            </w:r>
            <w:r>
              <w:rPr>
                <w:noProof/>
                <w:webHidden/>
              </w:rPr>
              <w:instrText xml:space="preserve"> PAGEREF _Toc44879274 \h </w:instrText>
            </w:r>
            <w:r>
              <w:rPr>
                <w:noProof/>
                <w:webHidden/>
              </w:rPr>
            </w:r>
          </w:ins>
          <w:r>
            <w:rPr>
              <w:noProof/>
              <w:webHidden/>
            </w:rPr>
            <w:fldChar w:fldCharType="separate"/>
          </w:r>
          <w:ins w:id="55" w:author="Steven Ortiz" w:date="2020-07-05T22:02:00Z">
            <w:r>
              <w:rPr>
                <w:noProof/>
                <w:webHidden/>
              </w:rPr>
              <w:t>10</w:t>
            </w:r>
            <w:r>
              <w:rPr>
                <w:noProof/>
                <w:webHidden/>
              </w:rPr>
              <w:fldChar w:fldCharType="end"/>
            </w:r>
            <w:r w:rsidRPr="00970B8F">
              <w:rPr>
                <w:rStyle w:val="Hipervnculo"/>
                <w:noProof/>
              </w:rPr>
              <w:fldChar w:fldCharType="end"/>
            </w:r>
          </w:ins>
        </w:p>
        <w:p w14:paraId="6CE12FD6" w14:textId="77777777" w:rsidR="007D640A" w:rsidRDefault="007D640A">
          <w:pPr>
            <w:pStyle w:val="TDC2"/>
            <w:tabs>
              <w:tab w:val="left" w:pos="1540"/>
              <w:tab w:val="right" w:leader="dot" w:pos="8828"/>
            </w:tabs>
            <w:rPr>
              <w:ins w:id="56" w:author="Steven Ortiz" w:date="2020-07-05T22:02:00Z"/>
              <w:rFonts w:asciiTheme="minorHAnsi" w:hAnsiTheme="minorHAnsi" w:cstheme="minorBidi"/>
              <w:noProof/>
              <w:sz w:val="22"/>
            </w:rPr>
          </w:pPr>
          <w:ins w:id="57"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"_Toc44879275"</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4.4</w:t>
            </w:r>
            <w:r>
              <w:rPr>
                <w:rFonts w:asciiTheme="minorHAnsi" w:hAnsiTheme="minorHAnsi" w:cstheme="minorBidi"/>
                <w:noProof/>
                <w:sz w:val="22"/>
              </w:rPr>
              <w:tab/>
            </w:r>
            <w:r w:rsidRPr="00970B8F">
              <w:rPr>
                <w:rStyle w:val="Hipervnculo"/>
                <w:noProof/>
              </w:rPr>
              <w:t>ESP32</w:t>
            </w:r>
            <w:r>
              <w:rPr>
                <w:noProof/>
                <w:webHidden/>
              </w:rPr>
              <w:tab/>
            </w:r>
            <w:r>
              <w:rPr>
                <w:noProof/>
                <w:webHidden/>
              </w:rPr>
              <w:fldChar w:fldCharType="begin"/>
            </w:r>
            <w:r>
              <w:rPr>
                <w:noProof/>
                <w:webHidden/>
              </w:rPr>
              <w:instrText xml:space="preserve"> PAGEREF _Toc44879275 \h </w:instrText>
            </w:r>
            <w:r>
              <w:rPr>
                <w:noProof/>
                <w:webHidden/>
              </w:rPr>
            </w:r>
          </w:ins>
          <w:r>
            <w:rPr>
              <w:noProof/>
              <w:webHidden/>
            </w:rPr>
            <w:fldChar w:fldCharType="separate"/>
          </w:r>
          <w:ins w:id="58" w:author="Steven Ortiz" w:date="2020-07-05T22:02:00Z">
            <w:r>
              <w:rPr>
                <w:noProof/>
                <w:webHidden/>
              </w:rPr>
              <w:t>10</w:t>
            </w:r>
            <w:r>
              <w:rPr>
                <w:noProof/>
                <w:webHidden/>
              </w:rPr>
              <w:fldChar w:fldCharType="end"/>
            </w:r>
            <w:r w:rsidRPr="00970B8F">
              <w:rPr>
                <w:rStyle w:val="Hipervnculo"/>
                <w:noProof/>
              </w:rPr>
              <w:fldChar w:fldCharType="end"/>
            </w:r>
          </w:ins>
        </w:p>
        <w:p w14:paraId="15F5216D" w14:textId="77777777" w:rsidR="007D640A" w:rsidRDefault="007D640A">
          <w:pPr>
            <w:pStyle w:val="TDC2"/>
            <w:tabs>
              <w:tab w:val="left" w:pos="1540"/>
              <w:tab w:val="right" w:leader="dot" w:pos="8828"/>
            </w:tabs>
            <w:rPr>
              <w:ins w:id="59" w:author="Steven Ortiz" w:date="2020-07-05T22:02:00Z"/>
              <w:rFonts w:asciiTheme="minorHAnsi" w:hAnsiTheme="minorHAnsi" w:cstheme="minorBidi"/>
              <w:noProof/>
              <w:sz w:val="22"/>
            </w:rPr>
          </w:pPr>
          <w:ins w:id="60"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"_Toc44879276"</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4.5</w:t>
            </w:r>
            <w:r>
              <w:rPr>
                <w:rFonts w:asciiTheme="minorHAnsi" w:hAnsiTheme="minorHAnsi" w:cstheme="minorBidi"/>
                <w:noProof/>
                <w:sz w:val="22"/>
              </w:rPr>
              <w:tab/>
            </w:r>
            <w:r w:rsidRPr="00970B8F">
              <w:rPr>
                <w:rStyle w:val="Hipervnculo"/>
                <w:noProof/>
              </w:rPr>
              <w:t>MicroPython</w:t>
            </w:r>
            <w:r>
              <w:rPr>
                <w:noProof/>
                <w:webHidden/>
              </w:rPr>
              <w:tab/>
            </w:r>
            <w:r>
              <w:rPr>
                <w:noProof/>
                <w:webHidden/>
              </w:rPr>
              <w:fldChar w:fldCharType="begin"/>
            </w:r>
            <w:r>
              <w:rPr>
                <w:noProof/>
                <w:webHidden/>
              </w:rPr>
              <w:instrText xml:space="preserve"> PAGEREF _Toc44879276 \h </w:instrText>
            </w:r>
            <w:r>
              <w:rPr>
                <w:noProof/>
                <w:webHidden/>
              </w:rPr>
            </w:r>
          </w:ins>
          <w:r>
            <w:rPr>
              <w:noProof/>
              <w:webHidden/>
            </w:rPr>
            <w:fldChar w:fldCharType="separate"/>
          </w:r>
          <w:ins w:id="61" w:author="Steven Ortiz" w:date="2020-07-05T22:02:00Z">
            <w:r>
              <w:rPr>
                <w:noProof/>
                <w:webHidden/>
              </w:rPr>
              <w:t>11</w:t>
            </w:r>
            <w:r>
              <w:rPr>
                <w:noProof/>
                <w:webHidden/>
              </w:rPr>
              <w:fldChar w:fldCharType="end"/>
            </w:r>
            <w:r w:rsidRPr="00970B8F">
              <w:rPr>
                <w:rStyle w:val="Hipervnculo"/>
                <w:noProof/>
              </w:rPr>
              <w:fldChar w:fldCharType="end"/>
            </w:r>
          </w:ins>
        </w:p>
        <w:p w14:paraId="78100FA9" w14:textId="77777777" w:rsidR="007D640A" w:rsidRDefault="007D640A">
          <w:pPr>
            <w:pStyle w:val="TDC2"/>
            <w:tabs>
              <w:tab w:val="left" w:pos="1540"/>
              <w:tab w:val="right" w:leader="dot" w:pos="8828"/>
            </w:tabs>
            <w:rPr>
              <w:ins w:id="62" w:author="Steven Ortiz" w:date="2020-07-05T22:02:00Z"/>
              <w:rFonts w:asciiTheme="minorHAnsi" w:hAnsiTheme="minorHAnsi" w:cstheme="minorBidi"/>
              <w:noProof/>
              <w:sz w:val="22"/>
            </w:rPr>
          </w:pPr>
          <w:ins w:id="63"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"_Toc44879277"</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4.6</w:t>
            </w:r>
            <w:r>
              <w:rPr>
                <w:rFonts w:asciiTheme="minorHAnsi" w:hAnsiTheme="minorHAnsi" w:cstheme="minorBidi"/>
                <w:noProof/>
                <w:sz w:val="22"/>
              </w:rPr>
              <w:tab/>
            </w:r>
            <w:r w:rsidRPr="00970B8F">
              <w:rPr>
                <w:rStyle w:val="Hipervnculo"/>
                <w:noProof/>
              </w:rPr>
              <w:t>Wi-Fi</w:t>
            </w:r>
            <w:r>
              <w:rPr>
                <w:noProof/>
                <w:webHidden/>
              </w:rPr>
              <w:tab/>
            </w:r>
            <w:r>
              <w:rPr>
                <w:noProof/>
                <w:webHidden/>
              </w:rPr>
              <w:fldChar w:fldCharType="begin"/>
            </w:r>
            <w:r>
              <w:rPr>
                <w:noProof/>
                <w:webHidden/>
              </w:rPr>
              <w:instrText xml:space="preserve"> PAGEREF _Toc44879277 \h </w:instrText>
            </w:r>
            <w:r>
              <w:rPr>
                <w:noProof/>
                <w:webHidden/>
              </w:rPr>
            </w:r>
          </w:ins>
          <w:r>
            <w:rPr>
              <w:noProof/>
              <w:webHidden/>
            </w:rPr>
            <w:fldChar w:fldCharType="separate"/>
          </w:r>
          <w:ins w:id="64" w:author="Steven Ortiz" w:date="2020-07-05T22:02:00Z">
            <w:r>
              <w:rPr>
                <w:noProof/>
                <w:webHidden/>
              </w:rPr>
              <w:t>11</w:t>
            </w:r>
            <w:r>
              <w:rPr>
                <w:noProof/>
                <w:webHidden/>
              </w:rPr>
              <w:fldChar w:fldCharType="end"/>
            </w:r>
            <w:r w:rsidRPr="00970B8F">
              <w:rPr>
                <w:rStyle w:val="Hipervnculo"/>
                <w:noProof/>
              </w:rPr>
              <w:fldChar w:fldCharType="end"/>
            </w:r>
          </w:ins>
        </w:p>
        <w:p w14:paraId="1B35C806" w14:textId="77777777" w:rsidR="007D640A" w:rsidRDefault="007D640A">
          <w:pPr>
            <w:pStyle w:val="TDC2"/>
            <w:tabs>
              <w:tab w:val="left" w:pos="1540"/>
              <w:tab w:val="right" w:leader="dot" w:pos="8828"/>
            </w:tabs>
            <w:rPr>
              <w:ins w:id="65" w:author="Steven Ortiz" w:date="2020-07-05T22:02:00Z"/>
              <w:rFonts w:asciiTheme="minorHAnsi" w:hAnsiTheme="minorHAnsi" w:cstheme="minorBidi"/>
              <w:noProof/>
              <w:sz w:val="22"/>
            </w:rPr>
          </w:pPr>
          <w:ins w:id="66"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"_Toc44879280"</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4.7</w:t>
            </w:r>
            <w:r>
              <w:rPr>
                <w:rFonts w:asciiTheme="minorHAnsi" w:hAnsiTheme="minorHAnsi" w:cstheme="minorBidi"/>
                <w:noProof/>
                <w:sz w:val="22"/>
              </w:rPr>
              <w:tab/>
            </w:r>
            <w:r w:rsidRPr="00970B8F">
              <w:rPr>
                <w:rStyle w:val="Hipervnculo"/>
                <w:noProof/>
              </w:rPr>
              <w:t>PWM</w:t>
            </w:r>
            <w:r>
              <w:rPr>
                <w:noProof/>
                <w:webHidden/>
              </w:rPr>
              <w:tab/>
            </w:r>
            <w:r>
              <w:rPr>
                <w:noProof/>
                <w:webHidden/>
              </w:rPr>
              <w:fldChar w:fldCharType="begin"/>
            </w:r>
            <w:r>
              <w:rPr>
                <w:noProof/>
                <w:webHidden/>
              </w:rPr>
              <w:instrText xml:space="preserve"> PAGEREF _Toc44879280 \h </w:instrText>
            </w:r>
            <w:r>
              <w:rPr>
                <w:noProof/>
                <w:webHidden/>
              </w:rPr>
            </w:r>
          </w:ins>
          <w:r>
            <w:rPr>
              <w:noProof/>
              <w:webHidden/>
            </w:rPr>
            <w:fldChar w:fldCharType="separate"/>
          </w:r>
          <w:ins w:id="67" w:author="Steven Ortiz" w:date="2020-07-05T22:02:00Z">
            <w:r>
              <w:rPr>
                <w:noProof/>
                <w:webHidden/>
              </w:rPr>
              <w:t>11</w:t>
            </w:r>
            <w:r>
              <w:rPr>
                <w:noProof/>
                <w:webHidden/>
              </w:rPr>
              <w:fldChar w:fldCharType="end"/>
            </w:r>
            <w:r w:rsidRPr="00970B8F">
              <w:rPr>
                <w:rStyle w:val="Hipervnculo"/>
                <w:noProof/>
              </w:rPr>
              <w:fldChar w:fldCharType="end"/>
            </w:r>
          </w:ins>
        </w:p>
        <w:p w14:paraId="79474AF2" w14:textId="77777777" w:rsidR="007D640A" w:rsidRDefault="007D640A">
          <w:pPr>
            <w:pStyle w:val="TDC1"/>
            <w:rPr>
              <w:ins w:id="68" w:author="Steven Ortiz" w:date="2020-07-05T22:02:00Z"/>
              <w:rFonts w:asciiTheme="minorHAnsi" w:hAnsiTheme="minorHAnsi" w:cstheme="minorBidi"/>
              <w:noProof/>
              <w:sz w:val="22"/>
            </w:rPr>
          </w:pPr>
          <w:ins w:id="69"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"_Toc44879281"</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5</w:t>
            </w:r>
            <w:r>
              <w:rPr>
                <w:rFonts w:asciiTheme="minorHAnsi" w:hAnsiTheme="minorHAnsi" w:cstheme="minorBidi"/>
                <w:noProof/>
                <w:sz w:val="22"/>
              </w:rPr>
              <w:tab/>
            </w:r>
            <w:r w:rsidRPr="00970B8F">
              <w:rPr>
                <w:rStyle w:val="Hipervnculo"/>
                <w:noProof/>
              </w:rPr>
              <w:t>METODOLOGÍA</w:t>
            </w:r>
            <w:r>
              <w:rPr>
                <w:noProof/>
                <w:webHidden/>
              </w:rPr>
              <w:tab/>
            </w:r>
            <w:r>
              <w:rPr>
                <w:noProof/>
                <w:webHidden/>
              </w:rPr>
              <w:fldChar w:fldCharType="begin"/>
            </w:r>
            <w:r>
              <w:rPr>
                <w:noProof/>
                <w:webHidden/>
              </w:rPr>
              <w:instrText xml:space="preserve"> PAGEREF _Toc44879281 \h </w:instrText>
            </w:r>
            <w:r>
              <w:rPr>
                <w:noProof/>
                <w:webHidden/>
              </w:rPr>
            </w:r>
          </w:ins>
          <w:r>
            <w:rPr>
              <w:noProof/>
              <w:webHidden/>
            </w:rPr>
            <w:fldChar w:fldCharType="separate"/>
          </w:r>
          <w:ins w:id="70" w:author="Steven Ortiz" w:date="2020-07-05T22:02:00Z">
            <w:r>
              <w:rPr>
                <w:noProof/>
                <w:webHidden/>
              </w:rPr>
              <w:t>12</w:t>
            </w:r>
            <w:r>
              <w:rPr>
                <w:noProof/>
                <w:webHidden/>
              </w:rPr>
              <w:fldChar w:fldCharType="end"/>
            </w:r>
            <w:r w:rsidRPr="00970B8F">
              <w:rPr>
                <w:rStyle w:val="Hipervnculo"/>
                <w:noProof/>
              </w:rPr>
              <w:fldChar w:fldCharType="end"/>
            </w:r>
          </w:ins>
        </w:p>
        <w:p w14:paraId="3F130BAB" w14:textId="77777777" w:rsidR="007D640A" w:rsidRDefault="007D640A">
          <w:pPr>
            <w:pStyle w:val="TDC2"/>
            <w:tabs>
              <w:tab w:val="left" w:pos="1540"/>
              <w:tab w:val="right" w:leader="dot" w:pos="8828"/>
            </w:tabs>
            <w:rPr>
              <w:ins w:id="71" w:author="Steven Ortiz" w:date="2020-07-05T22:02:00Z"/>
              <w:rFonts w:asciiTheme="minorHAnsi" w:hAnsiTheme="minorHAnsi" w:cstheme="minorBidi"/>
              <w:noProof/>
              <w:sz w:val="22"/>
            </w:rPr>
          </w:pPr>
          <w:ins w:id="72"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"_Toc44879282"</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5.1</w:t>
            </w:r>
            <w:r>
              <w:rPr>
                <w:rFonts w:asciiTheme="minorHAnsi" w:hAnsiTheme="minorHAnsi" w:cstheme="minorBidi"/>
                <w:noProof/>
                <w:sz w:val="22"/>
              </w:rPr>
              <w:tab/>
            </w:r>
            <w:r w:rsidRPr="00970B8F">
              <w:rPr>
                <w:rStyle w:val="Hipervnculo"/>
                <w:noProof/>
              </w:rPr>
              <w:t>Objetivo 1 – Construir bloques básicos de programación visual bajo el entorno de Blockly</w:t>
            </w:r>
            <w:r>
              <w:rPr>
                <w:noProof/>
                <w:webHidden/>
              </w:rPr>
              <w:tab/>
            </w:r>
            <w:r>
              <w:rPr>
                <w:noProof/>
                <w:webHidden/>
              </w:rPr>
              <w:fldChar w:fldCharType="begin"/>
            </w:r>
            <w:r>
              <w:rPr>
                <w:noProof/>
                <w:webHidden/>
              </w:rPr>
              <w:instrText xml:space="preserve"> PAGEREF _Toc44879282 \h </w:instrText>
            </w:r>
            <w:r>
              <w:rPr>
                <w:noProof/>
                <w:webHidden/>
              </w:rPr>
            </w:r>
          </w:ins>
          <w:r>
            <w:rPr>
              <w:noProof/>
              <w:webHidden/>
            </w:rPr>
            <w:fldChar w:fldCharType="separate"/>
          </w:r>
          <w:ins w:id="73" w:author="Steven Ortiz" w:date="2020-07-05T22:02:00Z">
            <w:r>
              <w:rPr>
                <w:noProof/>
                <w:webHidden/>
              </w:rPr>
              <w:t>12</w:t>
            </w:r>
            <w:r>
              <w:rPr>
                <w:noProof/>
                <w:webHidden/>
              </w:rPr>
              <w:fldChar w:fldCharType="end"/>
            </w:r>
            <w:r w:rsidRPr="00970B8F">
              <w:rPr>
                <w:rStyle w:val="Hipervnculo"/>
                <w:noProof/>
              </w:rPr>
              <w:fldChar w:fldCharType="end"/>
            </w:r>
          </w:ins>
        </w:p>
        <w:p w14:paraId="58B36C5F" w14:textId="77777777" w:rsidR="007D640A" w:rsidRDefault="007D640A">
          <w:pPr>
            <w:pStyle w:val="TDC3"/>
            <w:tabs>
              <w:tab w:val="left" w:pos="1849"/>
              <w:tab w:val="right" w:leader="dot" w:pos="8828"/>
            </w:tabs>
            <w:rPr>
              <w:ins w:id="74" w:author="Steven Ortiz" w:date="2020-07-05T22:02:00Z"/>
              <w:rFonts w:asciiTheme="minorHAnsi" w:hAnsiTheme="minorHAnsi" w:cstheme="minorBidi"/>
              <w:noProof/>
              <w:sz w:val="22"/>
            </w:rPr>
          </w:pPr>
          <w:ins w:id="75"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"_Toc44879283"</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5.1.1</w:t>
            </w:r>
            <w:r>
              <w:rPr>
                <w:rFonts w:asciiTheme="minorHAnsi" w:hAnsiTheme="minorHAnsi" w:cstheme="minorBidi"/>
                <w:noProof/>
                <w:sz w:val="22"/>
              </w:rPr>
              <w:tab/>
            </w:r>
            <w:r w:rsidRPr="00970B8F">
              <w:rPr>
                <w:rStyle w:val="Hipervnculo"/>
                <w:noProof/>
              </w:rPr>
              <w:t>Actividad 1.1 - Selección de bloques funcionales y la metodología de construcción</w:t>
            </w:r>
            <w:r>
              <w:rPr>
                <w:noProof/>
                <w:webHidden/>
              </w:rPr>
              <w:tab/>
            </w:r>
            <w:r>
              <w:rPr>
                <w:noProof/>
                <w:webHidden/>
              </w:rPr>
              <w:fldChar w:fldCharType="begin"/>
            </w:r>
            <w:r>
              <w:rPr>
                <w:noProof/>
                <w:webHidden/>
              </w:rPr>
              <w:instrText xml:space="preserve"> PAGEREF _Toc44879283 \h </w:instrText>
            </w:r>
            <w:r>
              <w:rPr>
                <w:noProof/>
                <w:webHidden/>
              </w:rPr>
            </w:r>
          </w:ins>
          <w:r>
            <w:rPr>
              <w:noProof/>
              <w:webHidden/>
            </w:rPr>
            <w:fldChar w:fldCharType="separate"/>
          </w:r>
          <w:ins w:id="76" w:author="Steven Ortiz" w:date="2020-07-05T22:02:00Z">
            <w:r>
              <w:rPr>
                <w:noProof/>
                <w:webHidden/>
              </w:rPr>
              <w:t>12</w:t>
            </w:r>
            <w:r>
              <w:rPr>
                <w:noProof/>
                <w:webHidden/>
              </w:rPr>
              <w:fldChar w:fldCharType="end"/>
            </w:r>
            <w:r w:rsidRPr="00970B8F">
              <w:rPr>
                <w:rStyle w:val="Hipervnculo"/>
                <w:noProof/>
              </w:rPr>
              <w:fldChar w:fldCharType="end"/>
            </w:r>
          </w:ins>
        </w:p>
        <w:p w14:paraId="76515CC3" w14:textId="77777777" w:rsidR="007D640A" w:rsidRDefault="007D640A">
          <w:pPr>
            <w:pStyle w:val="TDC3"/>
            <w:tabs>
              <w:tab w:val="left" w:pos="1849"/>
              <w:tab w:val="right" w:leader="dot" w:pos="8828"/>
            </w:tabs>
            <w:rPr>
              <w:ins w:id="77" w:author="Steven Ortiz" w:date="2020-07-05T22:02:00Z"/>
              <w:rFonts w:asciiTheme="minorHAnsi" w:hAnsiTheme="minorHAnsi" w:cstheme="minorBidi"/>
              <w:noProof/>
              <w:sz w:val="22"/>
            </w:rPr>
          </w:pPr>
          <w:ins w:id="78"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"_Toc44879284"</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5.1.2</w:t>
            </w:r>
            <w:r>
              <w:rPr>
                <w:rFonts w:asciiTheme="minorHAnsi" w:hAnsiTheme="minorHAnsi" w:cstheme="minorBidi"/>
                <w:noProof/>
                <w:sz w:val="22"/>
              </w:rPr>
              <w:tab/>
            </w:r>
            <w:r w:rsidRPr="00970B8F">
              <w:rPr>
                <w:rStyle w:val="Hipervnculo"/>
                <w:noProof/>
              </w:rPr>
              <w:t>Actividad 1.2 – Descripción de bloques funcionales en Python</w:t>
            </w:r>
            <w:r>
              <w:rPr>
                <w:noProof/>
                <w:webHidden/>
              </w:rPr>
              <w:tab/>
            </w:r>
            <w:r>
              <w:rPr>
                <w:noProof/>
                <w:webHidden/>
              </w:rPr>
              <w:fldChar w:fldCharType="begin"/>
            </w:r>
            <w:r>
              <w:rPr>
                <w:noProof/>
                <w:webHidden/>
              </w:rPr>
              <w:instrText xml:space="preserve"> PAGEREF _Toc44879284 \h </w:instrText>
            </w:r>
            <w:r>
              <w:rPr>
                <w:noProof/>
                <w:webHidden/>
              </w:rPr>
            </w:r>
          </w:ins>
          <w:r>
            <w:rPr>
              <w:noProof/>
              <w:webHidden/>
            </w:rPr>
            <w:fldChar w:fldCharType="separate"/>
          </w:r>
          <w:ins w:id="79" w:author="Steven Ortiz" w:date="2020-07-05T22:02:00Z">
            <w:r>
              <w:rPr>
                <w:noProof/>
                <w:webHidden/>
              </w:rPr>
              <w:t>14</w:t>
            </w:r>
            <w:r>
              <w:rPr>
                <w:noProof/>
                <w:webHidden/>
              </w:rPr>
              <w:fldChar w:fldCharType="end"/>
            </w:r>
            <w:r w:rsidRPr="00970B8F">
              <w:rPr>
                <w:rStyle w:val="Hipervnculo"/>
                <w:noProof/>
              </w:rPr>
              <w:fldChar w:fldCharType="end"/>
            </w:r>
          </w:ins>
        </w:p>
        <w:p w14:paraId="2A60A664" w14:textId="77777777" w:rsidR="007D640A" w:rsidRDefault="007D640A">
          <w:pPr>
            <w:pStyle w:val="TDC3"/>
            <w:tabs>
              <w:tab w:val="left" w:pos="1849"/>
              <w:tab w:val="right" w:leader="dot" w:pos="8828"/>
            </w:tabs>
            <w:rPr>
              <w:ins w:id="80" w:author="Steven Ortiz" w:date="2020-07-05T22:02:00Z"/>
              <w:rFonts w:asciiTheme="minorHAnsi" w:hAnsiTheme="minorHAnsi" w:cstheme="minorBidi"/>
              <w:noProof/>
              <w:sz w:val="22"/>
            </w:rPr>
          </w:pPr>
          <w:ins w:id="81"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"_Toc44879285"</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5.1.3</w:t>
            </w:r>
            <w:r>
              <w:rPr>
                <w:rFonts w:asciiTheme="minorHAnsi" w:hAnsiTheme="minorHAnsi" w:cstheme="minorBidi"/>
                <w:noProof/>
                <w:sz w:val="22"/>
              </w:rPr>
              <w:tab/>
            </w:r>
            <w:r w:rsidRPr="00970B8F">
              <w:rPr>
                <w:rStyle w:val="Hipervnculo"/>
                <w:noProof/>
              </w:rPr>
              <w:t>Actividad 1.3 – Integración de bloques con JavaScript</w:t>
            </w:r>
            <w:r>
              <w:rPr>
                <w:noProof/>
                <w:webHidden/>
              </w:rPr>
              <w:tab/>
            </w:r>
            <w:r>
              <w:rPr>
                <w:noProof/>
                <w:webHidden/>
              </w:rPr>
              <w:fldChar w:fldCharType="begin"/>
            </w:r>
            <w:r>
              <w:rPr>
                <w:noProof/>
                <w:webHidden/>
              </w:rPr>
              <w:instrText xml:space="preserve"> PAGEREF _Toc44879285 \h </w:instrText>
            </w:r>
            <w:r>
              <w:rPr>
                <w:noProof/>
                <w:webHidden/>
              </w:rPr>
            </w:r>
          </w:ins>
          <w:r>
            <w:rPr>
              <w:noProof/>
              <w:webHidden/>
            </w:rPr>
            <w:fldChar w:fldCharType="separate"/>
          </w:r>
          <w:ins w:id="82" w:author="Steven Ortiz" w:date="2020-07-05T22:02:00Z">
            <w:r>
              <w:rPr>
                <w:noProof/>
                <w:webHidden/>
              </w:rPr>
              <w:t>14</w:t>
            </w:r>
            <w:r>
              <w:rPr>
                <w:noProof/>
                <w:webHidden/>
              </w:rPr>
              <w:fldChar w:fldCharType="end"/>
            </w:r>
            <w:r w:rsidRPr="00970B8F">
              <w:rPr>
                <w:rStyle w:val="Hipervnculo"/>
                <w:noProof/>
              </w:rPr>
              <w:fldChar w:fldCharType="end"/>
            </w:r>
          </w:ins>
        </w:p>
        <w:p w14:paraId="58DC266A" w14:textId="77777777" w:rsidR="007D640A" w:rsidRDefault="007D640A">
          <w:pPr>
            <w:pStyle w:val="TDC2"/>
            <w:tabs>
              <w:tab w:val="left" w:pos="1540"/>
              <w:tab w:val="right" w:leader="dot" w:pos="8828"/>
            </w:tabs>
            <w:rPr>
              <w:ins w:id="83" w:author="Steven Ortiz" w:date="2020-07-05T22:02:00Z"/>
              <w:rFonts w:asciiTheme="minorHAnsi" w:hAnsiTheme="minorHAnsi" w:cstheme="minorBidi"/>
              <w:noProof/>
              <w:sz w:val="22"/>
            </w:rPr>
          </w:pPr>
          <w:ins w:id="84" w:author="Steven Ortiz" w:date="2020-07-05T22:02:00Z">
            <w:r w:rsidRPr="00970B8F">
              <w:rPr>
                <w:rStyle w:val="Hipervnculo"/>
                <w:noProof/>
              </w:rPr>
              <w:lastRenderedPageBreak/>
              <w:fldChar w:fldCharType="begin"/>
            </w:r>
            <w:r w:rsidRPr="00970B8F">
              <w:rPr>
                <w:rStyle w:val="Hipervnculo"/>
                <w:noProof/>
              </w:rPr>
              <w:instrText xml:space="preserve"> </w:instrText>
            </w:r>
            <w:r>
              <w:rPr>
                <w:noProof/>
              </w:rPr>
              <w:instrText>HYPERLINK \l "_Toc44879286"</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5.2</w:t>
            </w:r>
            <w:r>
              <w:rPr>
                <w:rFonts w:asciiTheme="minorHAnsi" w:hAnsiTheme="minorHAnsi" w:cstheme="minorBidi"/>
                <w:noProof/>
                <w:sz w:val="22"/>
              </w:rPr>
              <w:tab/>
            </w:r>
            <w:r w:rsidRPr="00970B8F">
              <w:rPr>
                <w:rStyle w:val="Hipervnculo"/>
                <w:noProof/>
              </w:rPr>
              <w:t>Objetivo 2 - Construir un prototipo inicial de hardware que permita probar la integración de la programación visual</w:t>
            </w:r>
            <w:r>
              <w:rPr>
                <w:noProof/>
                <w:webHidden/>
              </w:rPr>
              <w:tab/>
            </w:r>
            <w:r>
              <w:rPr>
                <w:noProof/>
                <w:webHidden/>
              </w:rPr>
              <w:fldChar w:fldCharType="begin"/>
            </w:r>
            <w:r>
              <w:rPr>
                <w:noProof/>
                <w:webHidden/>
              </w:rPr>
              <w:instrText xml:space="preserve"> PAGEREF _Toc44879286 \h </w:instrText>
            </w:r>
            <w:r>
              <w:rPr>
                <w:noProof/>
                <w:webHidden/>
              </w:rPr>
            </w:r>
          </w:ins>
          <w:r>
            <w:rPr>
              <w:noProof/>
              <w:webHidden/>
            </w:rPr>
            <w:fldChar w:fldCharType="separate"/>
          </w:r>
          <w:ins w:id="85" w:author="Steven Ortiz" w:date="2020-07-05T22:02:00Z">
            <w:r>
              <w:rPr>
                <w:noProof/>
                <w:webHidden/>
              </w:rPr>
              <w:t>14</w:t>
            </w:r>
            <w:r>
              <w:rPr>
                <w:noProof/>
                <w:webHidden/>
              </w:rPr>
              <w:fldChar w:fldCharType="end"/>
            </w:r>
            <w:r w:rsidRPr="00970B8F">
              <w:rPr>
                <w:rStyle w:val="Hipervnculo"/>
                <w:noProof/>
              </w:rPr>
              <w:fldChar w:fldCharType="end"/>
            </w:r>
          </w:ins>
        </w:p>
        <w:p w14:paraId="10BA936B" w14:textId="77777777" w:rsidR="007D640A" w:rsidRDefault="007D640A">
          <w:pPr>
            <w:pStyle w:val="TDC3"/>
            <w:tabs>
              <w:tab w:val="left" w:pos="1849"/>
              <w:tab w:val="right" w:leader="dot" w:pos="8828"/>
            </w:tabs>
            <w:rPr>
              <w:ins w:id="86" w:author="Steven Ortiz" w:date="2020-07-05T22:02:00Z"/>
              <w:rFonts w:asciiTheme="minorHAnsi" w:hAnsiTheme="minorHAnsi" w:cstheme="minorBidi"/>
              <w:noProof/>
              <w:sz w:val="22"/>
            </w:rPr>
          </w:pPr>
          <w:ins w:id="87"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"_Toc44879287"</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5.2.1</w:t>
            </w:r>
            <w:r>
              <w:rPr>
                <w:rFonts w:asciiTheme="minorHAnsi" w:hAnsiTheme="minorHAnsi" w:cstheme="minorBidi"/>
                <w:noProof/>
                <w:sz w:val="22"/>
              </w:rPr>
              <w:tab/>
            </w:r>
            <w:r w:rsidRPr="00970B8F">
              <w:rPr>
                <w:rStyle w:val="Hipervnculo"/>
                <w:noProof/>
              </w:rPr>
              <w:t>Actividad 2.1 – Selección de componentes electrónicos</w:t>
            </w:r>
            <w:r>
              <w:rPr>
                <w:noProof/>
                <w:webHidden/>
              </w:rPr>
              <w:tab/>
            </w:r>
            <w:r>
              <w:rPr>
                <w:noProof/>
                <w:webHidden/>
              </w:rPr>
              <w:fldChar w:fldCharType="begin"/>
            </w:r>
            <w:r>
              <w:rPr>
                <w:noProof/>
                <w:webHidden/>
              </w:rPr>
              <w:instrText xml:space="preserve"> PAGEREF _Toc44879287 \h </w:instrText>
            </w:r>
            <w:r>
              <w:rPr>
                <w:noProof/>
                <w:webHidden/>
              </w:rPr>
            </w:r>
          </w:ins>
          <w:r>
            <w:rPr>
              <w:noProof/>
              <w:webHidden/>
            </w:rPr>
            <w:fldChar w:fldCharType="separate"/>
          </w:r>
          <w:ins w:id="88" w:author="Steven Ortiz" w:date="2020-07-05T22:02:00Z">
            <w:r>
              <w:rPr>
                <w:noProof/>
                <w:webHidden/>
              </w:rPr>
              <w:t>14</w:t>
            </w:r>
            <w:r>
              <w:rPr>
                <w:noProof/>
                <w:webHidden/>
              </w:rPr>
              <w:fldChar w:fldCharType="end"/>
            </w:r>
            <w:r w:rsidRPr="00970B8F">
              <w:rPr>
                <w:rStyle w:val="Hipervnculo"/>
                <w:noProof/>
              </w:rPr>
              <w:fldChar w:fldCharType="end"/>
            </w:r>
          </w:ins>
        </w:p>
        <w:p w14:paraId="60B61A5B" w14:textId="77777777" w:rsidR="007D640A" w:rsidRDefault="007D640A">
          <w:pPr>
            <w:pStyle w:val="TDC3"/>
            <w:tabs>
              <w:tab w:val="left" w:pos="1849"/>
              <w:tab w:val="right" w:leader="dot" w:pos="8828"/>
            </w:tabs>
            <w:rPr>
              <w:ins w:id="89" w:author="Steven Ortiz" w:date="2020-07-05T22:02:00Z"/>
              <w:rFonts w:asciiTheme="minorHAnsi" w:hAnsiTheme="minorHAnsi" w:cstheme="minorBidi"/>
              <w:noProof/>
              <w:sz w:val="22"/>
            </w:rPr>
          </w:pPr>
          <w:ins w:id="90"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"_Toc44879288"</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5.2.2</w:t>
            </w:r>
            <w:r>
              <w:rPr>
                <w:rFonts w:asciiTheme="minorHAnsi" w:hAnsiTheme="minorHAnsi" w:cstheme="minorBidi"/>
                <w:noProof/>
                <w:sz w:val="22"/>
              </w:rPr>
              <w:tab/>
            </w:r>
            <w:r w:rsidRPr="00970B8F">
              <w:rPr>
                <w:rStyle w:val="Hipervnculo"/>
                <w:noProof/>
              </w:rPr>
              <w:t>Actividad 2.2 – Diseño de la tarjeta PCB</w:t>
            </w:r>
            <w:r>
              <w:rPr>
                <w:noProof/>
                <w:webHidden/>
              </w:rPr>
              <w:tab/>
            </w:r>
            <w:r>
              <w:rPr>
                <w:noProof/>
                <w:webHidden/>
              </w:rPr>
              <w:fldChar w:fldCharType="begin"/>
            </w:r>
            <w:r>
              <w:rPr>
                <w:noProof/>
                <w:webHidden/>
              </w:rPr>
              <w:instrText xml:space="preserve"> PAGEREF _Toc44879288 \h </w:instrText>
            </w:r>
            <w:r>
              <w:rPr>
                <w:noProof/>
                <w:webHidden/>
              </w:rPr>
            </w:r>
          </w:ins>
          <w:r>
            <w:rPr>
              <w:noProof/>
              <w:webHidden/>
            </w:rPr>
            <w:fldChar w:fldCharType="separate"/>
          </w:r>
          <w:ins w:id="91" w:author="Steven Ortiz" w:date="2020-07-05T22:02:00Z">
            <w:r>
              <w:rPr>
                <w:noProof/>
                <w:webHidden/>
              </w:rPr>
              <w:t>14</w:t>
            </w:r>
            <w:r>
              <w:rPr>
                <w:noProof/>
                <w:webHidden/>
              </w:rPr>
              <w:fldChar w:fldCharType="end"/>
            </w:r>
            <w:r w:rsidRPr="00970B8F">
              <w:rPr>
                <w:rStyle w:val="Hipervnculo"/>
                <w:noProof/>
              </w:rPr>
              <w:fldChar w:fldCharType="end"/>
            </w:r>
          </w:ins>
        </w:p>
        <w:p w14:paraId="451DEE86" w14:textId="77777777" w:rsidR="007D640A" w:rsidRDefault="007D640A">
          <w:pPr>
            <w:pStyle w:val="TDC3"/>
            <w:tabs>
              <w:tab w:val="left" w:pos="1849"/>
              <w:tab w:val="right" w:leader="dot" w:pos="8828"/>
            </w:tabs>
            <w:rPr>
              <w:ins w:id="92" w:author="Steven Ortiz" w:date="2020-07-05T22:02:00Z"/>
              <w:rFonts w:asciiTheme="minorHAnsi" w:hAnsiTheme="minorHAnsi" w:cstheme="minorBidi"/>
              <w:noProof/>
              <w:sz w:val="22"/>
            </w:rPr>
          </w:pPr>
          <w:ins w:id="93"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"_Toc44879289"</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5.2.3</w:t>
            </w:r>
            <w:r>
              <w:rPr>
                <w:rFonts w:asciiTheme="minorHAnsi" w:hAnsiTheme="minorHAnsi" w:cstheme="minorBidi"/>
                <w:noProof/>
                <w:sz w:val="22"/>
              </w:rPr>
              <w:tab/>
            </w:r>
            <w:r w:rsidRPr="00970B8F">
              <w:rPr>
                <w:rStyle w:val="Hipervnculo"/>
                <w:noProof/>
              </w:rPr>
              <w:t>Actividad 2.3 - Ensamblaje y testeo del diseño de hardware</w:t>
            </w:r>
            <w:r>
              <w:rPr>
                <w:noProof/>
                <w:webHidden/>
              </w:rPr>
              <w:tab/>
            </w:r>
            <w:r>
              <w:rPr>
                <w:noProof/>
                <w:webHidden/>
              </w:rPr>
              <w:fldChar w:fldCharType="begin"/>
            </w:r>
            <w:r>
              <w:rPr>
                <w:noProof/>
                <w:webHidden/>
              </w:rPr>
              <w:instrText xml:space="preserve"> PAGEREF _Toc44879289 \h </w:instrText>
            </w:r>
            <w:r>
              <w:rPr>
                <w:noProof/>
                <w:webHidden/>
              </w:rPr>
            </w:r>
          </w:ins>
          <w:r>
            <w:rPr>
              <w:noProof/>
              <w:webHidden/>
            </w:rPr>
            <w:fldChar w:fldCharType="separate"/>
          </w:r>
          <w:ins w:id="94" w:author="Steven Ortiz" w:date="2020-07-05T22:02:00Z">
            <w:r>
              <w:rPr>
                <w:noProof/>
                <w:webHidden/>
              </w:rPr>
              <w:t>14</w:t>
            </w:r>
            <w:r>
              <w:rPr>
                <w:noProof/>
                <w:webHidden/>
              </w:rPr>
              <w:fldChar w:fldCharType="end"/>
            </w:r>
            <w:r w:rsidRPr="00970B8F">
              <w:rPr>
                <w:rStyle w:val="Hipervnculo"/>
                <w:noProof/>
              </w:rPr>
              <w:fldChar w:fldCharType="end"/>
            </w:r>
          </w:ins>
        </w:p>
        <w:p w14:paraId="28545FE0" w14:textId="77777777" w:rsidR="007D640A" w:rsidRDefault="007D640A">
          <w:pPr>
            <w:pStyle w:val="TDC2"/>
            <w:tabs>
              <w:tab w:val="left" w:pos="1540"/>
              <w:tab w:val="right" w:leader="dot" w:pos="8828"/>
            </w:tabs>
            <w:rPr>
              <w:ins w:id="95" w:author="Steven Ortiz" w:date="2020-07-05T22:02:00Z"/>
              <w:rFonts w:asciiTheme="minorHAnsi" w:hAnsiTheme="minorHAnsi" w:cstheme="minorBidi"/>
              <w:noProof/>
              <w:sz w:val="22"/>
            </w:rPr>
          </w:pPr>
          <w:ins w:id="96"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"_Toc44879290"</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5.3</w:t>
            </w:r>
            <w:r>
              <w:rPr>
                <w:rFonts w:asciiTheme="minorHAnsi" w:hAnsiTheme="minorHAnsi" w:cstheme="minorBidi"/>
                <w:noProof/>
                <w:sz w:val="22"/>
              </w:rPr>
              <w:tab/>
            </w:r>
            <w:r w:rsidRPr="00970B8F">
              <w:rPr>
                <w:rStyle w:val="Hipervnculo"/>
                <w:noProof/>
              </w:rPr>
              <w:t>Objetivo 3 - Validar la interface visual de programación con la tarjeta de procesamiento</w:t>
            </w:r>
            <w:r>
              <w:rPr>
                <w:noProof/>
                <w:webHidden/>
              </w:rPr>
              <w:tab/>
            </w:r>
            <w:r>
              <w:rPr>
                <w:noProof/>
                <w:webHidden/>
              </w:rPr>
              <w:fldChar w:fldCharType="begin"/>
            </w:r>
            <w:r>
              <w:rPr>
                <w:noProof/>
                <w:webHidden/>
              </w:rPr>
              <w:instrText xml:space="preserve"> PAGEREF _Toc44879290 \h </w:instrText>
            </w:r>
            <w:r>
              <w:rPr>
                <w:noProof/>
                <w:webHidden/>
              </w:rPr>
            </w:r>
          </w:ins>
          <w:r>
            <w:rPr>
              <w:noProof/>
              <w:webHidden/>
            </w:rPr>
            <w:fldChar w:fldCharType="separate"/>
          </w:r>
          <w:ins w:id="97" w:author="Steven Ortiz" w:date="2020-07-05T22:02:00Z">
            <w:r>
              <w:rPr>
                <w:noProof/>
                <w:webHidden/>
              </w:rPr>
              <w:t>15</w:t>
            </w:r>
            <w:r>
              <w:rPr>
                <w:noProof/>
                <w:webHidden/>
              </w:rPr>
              <w:fldChar w:fldCharType="end"/>
            </w:r>
            <w:r w:rsidRPr="00970B8F">
              <w:rPr>
                <w:rStyle w:val="Hipervnculo"/>
                <w:noProof/>
              </w:rPr>
              <w:fldChar w:fldCharType="end"/>
            </w:r>
          </w:ins>
        </w:p>
        <w:p w14:paraId="47EEDC02" w14:textId="77777777" w:rsidR="007D640A" w:rsidRDefault="007D640A">
          <w:pPr>
            <w:pStyle w:val="TDC3"/>
            <w:tabs>
              <w:tab w:val="left" w:pos="1849"/>
              <w:tab w:val="right" w:leader="dot" w:pos="8828"/>
            </w:tabs>
            <w:rPr>
              <w:ins w:id="98" w:author="Steven Ortiz" w:date="2020-07-05T22:02:00Z"/>
              <w:rFonts w:asciiTheme="minorHAnsi" w:hAnsiTheme="minorHAnsi" w:cstheme="minorBidi"/>
              <w:noProof/>
              <w:sz w:val="22"/>
            </w:rPr>
          </w:pPr>
          <w:ins w:id="99"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"_Toc44879291"</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5.3.1</w:t>
            </w:r>
            <w:r>
              <w:rPr>
                <w:rFonts w:asciiTheme="minorHAnsi" w:hAnsiTheme="minorHAnsi" w:cstheme="minorBidi"/>
                <w:noProof/>
                <w:sz w:val="22"/>
              </w:rPr>
              <w:tab/>
            </w:r>
            <w:r w:rsidRPr="00970B8F">
              <w:rPr>
                <w:rStyle w:val="Hipervnculo"/>
                <w:noProof/>
              </w:rPr>
              <w:t>Actividad 3.1 – Instalación de MicroPython en el procesador ESP32</w:t>
            </w:r>
            <w:r>
              <w:rPr>
                <w:noProof/>
                <w:webHidden/>
              </w:rPr>
              <w:tab/>
            </w:r>
            <w:r>
              <w:rPr>
                <w:noProof/>
                <w:webHidden/>
              </w:rPr>
              <w:fldChar w:fldCharType="begin"/>
            </w:r>
            <w:r>
              <w:rPr>
                <w:noProof/>
                <w:webHidden/>
              </w:rPr>
              <w:instrText xml:space="preserve"> PAGEREF _Toc44879291 \h </w:instrText>
            </w:r>
            <w:r>
              <w:rPr>
                <w:noProof/>
                <w:webHidden/>
              </w:rPr>
            </w:r>
          </w:ins>
          <w:r>
            <w:rPr>
              <w:noProof/>
              <w:webHidden/>
            </w:rPr>
            <w:fldChar w:fldCharType="separate"/>
          </w:r>
          <w:ins w:id="100" w:author="Steven Ortiz" w:date="2020-07-05T22:02:00Z">
            <w:r>
              <w:rPr>
                <w:noProof/>
                <w:webHidden/>
              </w:rPr>
              <w:t>15</w:t>
            </w:r>
            <w:r>
              <w:rPr>
                <w:noProof/>
                <w:webHidden/>
              </w:rPr>
              <w:fldChar w:fldCharType="end"/>
            </w:r>
            <w:r w:rsidRPr="00970B8F">
              <w:rPr>
                <w:rStyle w:val="Hipervnculo"/>
                <w:noProof/>
              </w:rPr>
              <w:fldChar w:fldCharType="end"/>
            </w:r>
          </w:ins>
        </w:p>
        <w:p w14:paraId="317B0514" w14:textId="77777777" w:rsidR="007D640A" w:rsidRDefault="007D640A">
          <w:pPr>
            <w:pStyle w:val="TDC3"/>
            <w:tabs>
              <w:tab w:val="left" w:pos="1849"/>
              <w:tab w:val="right" w:leader="dot" w:pos="8828"/>
            </w:tabs>
            <w:rPr>
              <w:ins w:id="101" w:author="Steven Ortiz" w:date="2020-07-05T22:02:00Z"/>
              <w:rFonts w:asciiTheme="minorHAnsi" w:hAnsiTheme="minorHAnsi" w:cstheme="minorBidi"/>
              <w:noProof/>
              <w:sz w:val="22"/>
            </w:rPr>
          </w:pPr>
          <w:ins w:id="102"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"_Toc44879292"</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5.3.2</w:t>
            </w:r>
            <w:r>
              <w:rPr>
                <w:rFonts w:asciiTheme="minorHAnsi" w:hAnsiTheme="minorHAnsi" w:cstheme="minorBidi"/>
                <w:noProof/>
                <w:sz w:val="22"/>
              </w:rPr>
              <w:tab/>
            </w:r>
            <w:r w:rsidRPr="00970B8F">
              <w:rPr>
                <w:rStyle w:val="Hipervnculo"/>
                <w:noProof/>
              </w:rPr>
              <w:t>Actividad 3.2 – Prueba de MicroPython en el procesador con la tarjeta de desarrollo ESP32 SparkFun</w:t>
            </w:r>
            <w:r>
              <w:rPr>
                <w:noProof/>
                <w:webHidden/>
              </w:rPr>
              <w:tab/>
            </w:r>
            <w:r>
              <w:rPr>
                <w:noProof/>
                <w:webHidden/>
              </w:rPr>
              <w:fldChar w:fldCharType="begin"/>
            </w:r>
            <w:r>
              <w:rPr>
                <w:noProof/>
                <w:webHidden/>
              </w:rPr>
              <w:instrText xml:space="preserve"> PAGEREF _Toc44879292 \h </w:instrText>
            </w:r>
            <w:r>
              <w:rPr>
                <w:noProof/>
                <w:webHidden/>
              </w:rPr>
            </w:r>
          </w:ins>
          <w:r>
            <w:rPr>
              <w:noProof/>
              <w:webHidden/>
            </w:rPr>
            <w:fldChar w:fldCharType="separate"/>
          </w:r>
          <w:ins w:id="103" w:author="Steven Ortiz" w:date="2020-07-05T22:02:00Z">
            <w:r>
              <w:rPr>
                <w:noProof/>
                <w:webHidden/>
              </w:rPr>
              <w:t>15</w:t>
            </w:r>
            <w:r>
              <w:rPr>
                <w:noProof/>
                <w:webHidden/>
              </w:rPr>
              <w:fldChar w:fldCharType="end"/>
            </w:r>
            <w:r w:rsidRPr="00970B8F">
              <w:rPr>
                <w:rStyle w:val="Hipervnculo"/>
                <w:noProof/>
              </w:rPr>
              <w:fldChar w:fldCharType="end"/>
            </w:r>
          </w:ins>
        </w:p>
        <w:p w14:paraId="577EADA0" w14:textId="77777777" w:rsidR="007D640A" w:rsidRDefault="007D640A">
          <w:pPr>
            <w:pStyle w:val="TDC3"/>
            <w:tabs>
              <w:tab w:val="left" w:pos="1849"/>
              <w:tab w:val="right" w:leader="dot" w:pos="8828"/>
            </w:tabs>
            <w:rPr>
              <w:ins w:id="104" w:author="Steven Ortiz" w:date="2020-07-05T22:02:00Z"/>
              <w:rFonts w:asciiTheme="minorHAnsi" w:hAnsiTheme="minorHAnsi" w:cstheme="minorBidi"/>
              <w:noProof/>
              <w:sz w:val="22"/>
            </w:rPr>
          </w:pPr>
          <w:ins w:id="105"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"_Toc44879293"</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5.3.3</w:t>
            </w:r>
            <w:r>
              <w:rPr>
                <w:rFonts w:asciiTheme="minorHAnsi" w:hAnsiTheme="minorHAnsi" w:cstheme="minorBidi"/>
                <w:noProof/>
                <w:sz w:val="22"/>
              </w:rPr>
              <w:tab/>
            </w:r>
            <w:r w:rsidRPr="00970B8F">
              <w:rPr>
                <w:rStyle w:val="Hipervnculo"/>
                <w:noProof/>
              </w:rPr>
              <w:t>Actividad 3.3 - Integración de los bloques con MicroPython</w:t>
            </w:r>
            <w:r>
              <w:rPr>
                <w:noProof/>
                <w:webHidden/>
              </w:rPr>
              <w:tab/>
            </w:r>
            <w:r>
              <w:rPr>
                <w:noProof/>
                <w:webHidden/>
              </w:rPr>
              <w:fldChar w:fldCharType="begin"/>
            </w:r>
            <w:r>
              <w:rPr>
                <w:noProof/>
                <w:webHidden/>
              </w:rPr>
              <w:instrText xml:space="preserve"> PAGEREF _Toc44879293 \h </w:instrText>
            </w:r>
            <w:r>
              <w:rPr>
                <w:noProof/>
                <w:webHidden/>
              </w:rPr>
            </w:r>
          </w:ins>
          <w:r>
            <w:rPr>
              <w:noProof/>
              <w:webHidden/>
            </w:rPr>
            <w:fldChar w:fldCharType="separate"/>
          </w:r>
          <w:ins w:id="106" w:author="Steven Ortiz" w:date="2020-07-05T22:02:00Z">
            <w:r>
              <w:rPr>
                <w:noProof/>
                <w:webHidden/>
              </w:rPr>
              <w:t>15</w:t>
            </w:r>
            <w:r>
              <w:rPr>
                <w:noProof/>
                <w:webHidden/>
              </w:rPr>
              <w:fldChar w:fldCharType="end"/>
            </w:r>
            <w:r w:rsidRPr="00970B8F">
              <w:rPr>
                <w:rStyle w:val="Hipervnculo"/>
                <w:noProof/>
              </w:rPr>
              <w:fldChar w:fldCharType="end"/>
            </w:r>
          </w:ins>
        </w:p>
        <w:p w14:paraId="31D7B967" w14:textId="77777777" w:rsidR="007D640A" w:rsidRDefault="007D640A">
          <w:pPr>
            <w:pStyle w:val="TDC3"/>
            <w:tabs>
              <w:tab w:val="left" w:pos="1849"/>
              <w:tab w:val="right" w:leader="dot" w:pos="8828"/>
            </w:tabs>
            <w:rPr>
              <w:ins w:id="107" w:author="Steven Ortiz" w:date="2020-07-05T22:02:00Z"/>
              <w:rFonts w:asciiTheme="minorHAnsi" w:hAnsiTheme="minorHAnsi" w:cstheme="minorBidi"/>
              <w:noProof/>
              <w:sz w:val="22"/>
            </w:rPr>
          </w:pPr>
          <w:ins w:id="108"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"_Toc44879294"</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5.3.4</w:t>
            </w:r>
            <w:r>
              <w:rPr>
                <w:rFonts w:asciiTheme="minorHAnsi" w:hAnsiTheme="minorHAnsi" w:cstheme="minorBidi"/>
                <w:noProof/>
                <w:sz w:val="22"/>
              </w:rPr>
              <w:tab/>
            </w:r>
            <w:r w:rsidRPr="00970B8F">
              <w:rPr>
                <w:rStyle w:val="Hipervnculo"/>
                <w:noProof/>
              </w:rPr>
              <w:t>Actividad 3.4 - Prueba del hardware básico y su funcionalidad</w:t>
            </w:r>
            <w:r>
              <w:rPr>
                <w:noProof/>
                <w:webHidden/>
              </w:rPr>
              <w:tab/>
            </w:r>
            <w:r>
              <w:rPr>
                <w:noProof/>
                <w:webHidden/>
              </w:rPr>
              <w:fldChar w:fldCharType="begin"/>
            </w:r>
            <w:r>
              <w:rPr>
                <w:noProof/>
                <w:webHidden/>
              </w:rPr>
              <w:instrText xml:space="preserve"> PAGEREF _Toc44879294 \h </w:instrText>
            </w:r>
            <w:r>
              <w:rPr>
                <w:noProof/>
                <w:webHidden/>
              </w:rPr>
            </w:r>
          </w:ins>
          <w:r>
            <w:rPr>
              <w:noProof/>
              <w:webHidden/>
            </w:rPr>
            <w:fldChar w:fldCharType="separate"/>
          </w:r>
          <w:ins w:id="109" w:author="Steven Ortiz" w:date="2020-07-05T22:02:00Z">
            <w:r>
              <w:rPr>
                <w:noProof/>
                <w:webHidden/>
              </w:rPr>
              <w:t>16</w:t>
            </w:r>
            <w:r>
              <w:rPr>
                <w:noProof/>
                <w:webHidden/>
              </w:rPr>
              <w:fldChar w:fldCharType="end"/>
            </w:r>
            <w:r w:rsidRPr="00970B8F">
              <w:rPr>
                <w:rStyle w:val="Hipervnculo"/>
                <w:noProof/>
              </w:rPr>
              <w:fldChar w:fldCharType="end"/>
            </w:r>
          </w:ins>
        </w:p>
        <w:p w14:paraId="3BF07BEF" w14:textId="77777777" w:rsidR="007D640A" w:rsidRDefault="007D640A">
          <w:pPr>
            <w:pStyle w:val="TDC2"/>
            <w:tabs>
              <w:tab w:val="left" w:pos="1540"/>
              <w:tab w:val="right" w:leader="dot" w:pos="8828"/>
            </w:tabs>
            <w:rPr>
              <w:ins w:id="110" w:author="Steven Ortiz" w:date="2020-07-05T22:02:00Z"/>
              <w:rFonts w:asciiTheme="minorHAnsi" w:hAnsiTheme="minorHAnsi" w:cstheme="minorBidi"/>
              <w:noProof/>
              <w:sz w:val="22"/>
            </w:rPr>
          </w:pPr>
          <w:ins w:id="111"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"_Toc44879295"</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5.4</w:t>
            </w:r>
            <w:r>
              <w:rPr>
                <w:rFonts w:asciiTheme="minorHAnsi" w:hAnsiTheme="minorHAnsi" w:cstheme="minorBidi"/>
                <w:noProof/>
                <w:sz w:val="22"/>
              </w:rPr>
              <w:tab/>
            </w:r>
            <w:r w:rsidRPr="00970B8F">
              <w:rPr>
                <w:rStyle w:val="Hipervnculo"/>
                <w:noProof/>
              </w:rPr>
              <w:t>Objetivo 4 - Implementar la web e integrar el sistema con un diseño centrado en el usuario</w:t>
            </w:r>
            <w:r>
              <w:rPr>
                <w:noProof/>
                <w:webHidden/>
              </w:rPr>
              <w:tab/>
            </w:r>
            <w:r>
              <w:rPr>
                <w:noProof/>
                <w:webHidden/>
              </w:rPr>
              <w:fldChar w:fldCharType="begin"/>
            </w:r>
            <w:r>
              <w:rPr>
                <w:noProof/>
                <w:webHidden/>
              </w:rPr>
              <w:instrText xml:space="preserve"> PAGEREF _Toc44879295 \h </w:instrText>
            </w:r>
            <w:r>
              <w:rPr>
                <w:noProof/>
                <w:webHidden/>
              </w:rPr>
            </w:r>
          </w:ins>
          <w:r>
            <w:rPr>
              <w:noProof/>
              <w:webHidden/>
            </w:rPr>
            <w:fldChar w:fldCharType="separate"/>
          </w:r>
          <w:ins w:id="112" w:author="Steven Ortiz" w:date="2020-07-05T22:02:00Z">
            <w:r>
              <w:rPr>
                <w:noProof/>
                <w:webHidden/>
              </w:rPr>
              <w:t>16</w:t>
            </w:r>
            <w:r>
              <w:rPr>
                <w:noProof/>
                <w:webHidden/>
              </w:rPr>
              <w:fldChar w:fldCharType="end"/>
            </w:r>
            <w:r w:rsidRPr="00970B8F">
              <w:rPr>
                <w:rStyle w:val="Hipervnculo"/>
                <w:noProof/>
              </w:rPr>
              <w:fldChar w:fldCharType="end"/>
            </w:r>
          </w:ins>
        </w:p>
        <w:p w14:paraId="13CF5FA9" w14:textId="77777777" w:rsidR="007D640A" w:rsidRDefault="007D640A">
          <w:pPr>
            <w:pStyle w:val="TDC3"/>
            <w:tabs>
              <w:tab w:val="left" w:pos="1849"/>
              <w:tab w:val="right" w:leader="dot" w:pos="8828"/>
            </w:tabs>
            <w:rPr>
              <w:ins w:id="113" w:author="Steven Ortiz" w:date="2020-07-05T22:02:00Z"/>
              <w:rFonts w:asciiTheme="minorHAnsi" w:hAnsiTheme="minorHAnsi" w:cstheme="minorBidi"/>
              <w:noProof/>
              <w:sz w:val="22"/>
            </w:rPr>
          </w:pPr>
          <w:ins w:id="114"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"_Toc44879296"</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5.4.1</w:t>
            </w:r>
            <w:r>
              <w:rPr>
                <w:rFonts w:asciiTheme="minorHAnsi" w:hAnsiTheme="minorHAnsi" w:cstheme="minorBidi"/>
                <w:noProof/>
                <w:sz w:val="22"/>
              </w:rPr>
              <w:tab/>
            </w:r>
            <w:r w:rsidRPr="00970B8F">
              <w:rPr>
                <w:rStyle w:val="Hipervnculo"/>
                <w:noProof/>
              </w:rPr>
              <w:t>Actividad 4.1 – Configuración del web server</w:t>
            </w:r>
            <w:r>
              <w:rPr>
                <w:noProof/>
                <w:webHidden/>
              </w:rPr>
              <w:tab/>
            </w:r>
            <w:r>
              <w:rPr>
                <w:noProof/>
                <w:webHidden/>
              </w:rPr>
              <w:fldChar w:fldCharType="begin"/>
            </w:r>
            <w:r>
              <w:rPr>
                <w:noProof/>
                <w:webHidden/>
              </w:rPr>
              <w:instrText xml:space="preserve"> PAGEREF _Toc44879296 \h </w:instrText>
            </w:r>
            <w:r>
              <w:rPr>
                <w:noProof/>
                <w:webHidden/>
              </w:rPr>
            </w:r>
          </w:ins>
          <w:r>
            <w:rPr>
              <w:noProof/>
              <w:webHidden/>
            </w:rPr>
            <w:fldChar w:fldCharType="separate"/>
          </w:r>
          <w:ins w:id="115" w:author="Steven Ortiz" w:date="2020-07-05T22:02:00Z">
            <w:r>
              <w:rPr>
                <w:noProof/>
                <w:webHidden/>
              </w:rPr>
              <w:t>16</w:t>
            </w:r>
            <w:r>
              <w:rPr>
                <w:noProof/>
                <w:webHidden/>
              </w:rPr>
              <w:fldChar w:fldCharType="end"/>
            </w:r>
            <w:r w:rsidRPr="00970B8F">
              <w:rPr>
                <w:rStyle w:val="Hipervnculo"/>
                <w:noProof/>
              </w:rPr>
              <w:fldChar w:fldCharType="end"/>
            </w:r>
          </w:ins>
        </w:p>
        <w:p w14:paraId="15959616" w14:textId="77777777" w:rsidR="007D640A" w:rsidRDefault="007D640A">
          <w:pPr>
            <w:pStyle w:val="TDC3"/>
            <w:tabs>
              <w:tab w:val="left" w:pos="1849"/>
              <w:tab w:val="right" w:leader="dot" w:pos="8828"/>
            </w:tabs>
            <w:rPr>
              <w:ins w:id="116" w:author="Steven Ortiz" w:date="2020-07-05T22:02:00Z"/>
              <w:rFonts w:asciiTheme="minorHAnsi" w:hAnsiTheme="minorHAnsi" w:cstheme="minorBidi"/>
              <w:noProof/>
              <w:sz w:val="22"/>
            </w:rPr>
          </w:pPr>
          <w:ins w:id="117"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"_Toc44879297"</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5.4.2</w:t>
            </w:r>
            <w:r>
              <w:rPr>
                <w:rFonts w:asciiTheme="minorHAnsi" w:hAnsiTheme="minorHAnsi" w:cstheme="minorBidi"/>
                <w:noProof/>
                <w:sz w:val="22"/>
              </w:rPr>
              <w:tab/>
            </w:r>
            <w:r w:rsidRPr="00970B8F">
              <w:rPr>
                <w:rStyle w:val="Hipervnculo"/>
                <w:noProof/>
              </w:rPr>
              <w:t>Actividad 4.2 - Diseño del HTML e integración de los bloques</w:t>
            </w:r>
            <w:r>
              <w:rPr>
                <w:noProof/>
                <w:webHidden/>
              </w:rPr>
              <w:tab/>
            </w:r>
            <w:r>
              <w:rPr>
                <w:noProof/>
                <w:webHidden/>
              </w:rPr>
              <w:fldChar w:fldCharType="begin"/>
            </w:r>
            <w:r>
              <w:rPr>
                <w:noProof/>
                <w:webHidden/>
              </w:rPr>
              <w:instrText xml:space="preserve"> PAGEREF _Toc44879297 \h </w:instrText>
            </w:r>
            <w:r>
              <w:rPr>
                <w:noProof/>
                <w:webHidden/>
              </w:rPr>
            </w:r>
          </w:ins>
          <w:r>
            <w:rPr>
              <w:noProof/>
              <w:webHidden/>
            </w:rPr>
            <w:fldChar w:fldCharType="separate"/>
          </w:r>
          <w:ins w:id="118" w:author="Steven Ortiz" w:date="2020-07-05T22:02:00Z">
            <w:r>
              <w:rPr>
                <w:noProof/>
                <w:webHidden/>
              </w:rPr>
              <w:t>16</w:t>
            </w:r>
            <w:r>
              <w:rPr>
                <w:noProof/>
                <w:webHidden/>
              </w:rPr>
              <w:fldChar w:fldCharType="end"/>
            </w:r>
            <w:r w:rsidRPr="00970B8F">
              <w:rPr>
                <w:rStyle w:val="Hipervnculo"/>
                <w:noProof/>
              </w:rPr>
              <w:fldChar w:fldCharType="end"/>
            </w:r>
          </w:ins>
        </w:p>
        <w:p w14:paraId="26AB8C9B" w14:textId="77777777" w:rsidR="007D640A" w:rsidRDefault="007D640A">
          <w:pPr>
            <w:pStyle w:val="TDC1"/>
            <w:rPr>
              <w:ins w:id="119" w:author="Steven Ortiz" w:date="2020-07-05T22:02:00Z"/>
              <w:rFonts w:asciiTheme="minorHAnsi" w:hAnsiTheme="minorHAnsi" w:cstheme="minorBidi"/>
              <w:noProof/>
              <w:sz w:val="22"/>
            </w:rPr>
          </w:pPr>
          <w:ins w:id="120"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"_Toc44879298"</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6</w:t>
            </w:r>
            <w:r>
              <w:rPr>
                <w:rFonts w:asciiTheme="minorHAnsi" w:hAnsiTheme="minorHAnsi" w:cstheme="minorBidi"/>
                <w:noProof/>
                <w:sz w:val="22"/>
              </w:rPr>
              <w:tab/>
            </w:r>
            <w:r w:rsidRPr="00970B8F">
              <w:rPr>
                <w:rStyle w:val="Hipervnculo"/>
                <w:noProof/>
              </w:rPr>
              <w:t>Cronograma</w:t>
            </w:r>
            <w:r>
              <w:rPr>
                <w:noProof/>
                <w:webHidden/>
              </w:rPr>
              <w:tab/>
            </w:r>
            <w:r>
              <w:rPr>
                <w:noProof/>
                <w:webHidden/>
              </w:rPr>
              <w:fldChar w:fldCharType="begin"/>
            </w:r>
            <w:r>
              <w:rPr>
                <w:noProof/>
                <w:webHidden/>
              </w:rPr>
              <w:instrText xml:space="preserve"> PAGEREF _Toc44879298 \h </w:instrText>
            </w:r>
            <w:r>
              <w:rPr>
                <w:noProof/>
                <w:webHidden/>
              </w:rPr>
            </w:r>
          </w:ins>
          <w:r>
            <w:rPr>
              <w:noProof/>
              <w:webHidden/>
            </w:rPr>
            <w:fldChar w:fldCharType="separate"/>
          </w:r>
          <w:ins w:id="121" w:author="Steven Ortiz" w:date="2020-07-05T22:02:00Z">
            <w:r>
              <w:rPr>
                <w:noProof/>
                <w:webHidden/>
              </w:rPr>
              <w:t>17</w:t>
            </w:r>
            <w:r>
              <w:rPr>
                <w:noProof/>
                <w:webHidden/>
              </w:rPr>
              <w:fldChar w:fldCharType="end"/>
            </w:r>
            <w:r w:rsidRPr="00970B8F">
              <w:rPr>
                <w:rStyle w:val="Hipervnculo"/>
                <w:noProof/>
              </w:rPr>
              <w:fldChar w:fldCharType="end"/>
            </w:r>
          </w:ins>
        </w:p>
        <w:p w14:paraId="1E3DDC25" w14:textId="77777777" w:rsidR="007D640A" w:rsidRDefault="007D640A">
          <w:pPr>
            <w:pStyle w:val="TDC1"/>
            <w:rPr>
              <w:ins w:id="122" w:author="Steven Ortiz" w:date="2020-07-05T22:02:00Z"/>
              <w:rFonts w:asciiTheme="minorHAnsi" w:hAnsiTheme="minorHAnsi" w:cstheme="minorBidi"/>
              <w:noProof/>
              <w:sz w:val="22"/>
            </w:rPr>
          </w:pPr>
          <w:ins w:id="123"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"_Toc44879299"</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7</w:t>
            </w:r>
            <w:r>
              <w:rPr>
                <w:rFonts w:asciiTheme="minorHAnsi" w:hAnsiTheme="minorHAnsi" w:cstheme="minorBidi"/>
                <w:noProof/>
                <w:sz w:val="22"/>
              </w:rPr>
              <w:tab/>
            </w:r>
            <w:r w:rsidRPr="00970B8F">
              <w:rPr>
                <w:rStyle w:val="Hipervnculo"/>
                <w:noProof/>
              </w:rPr>
              <w:t>RESULTADOS</w:t>
            </w:r>
            <w:r>
              <w:rPr>
                <w:noProof/>
                <w:webHidden/>
              </w:rPr>
              <w:tab/>
            </w:r>
            <w:r>
              <w:rPr>
                <w:noProof/>
                <w:webHidden/>
              </w:rPr>
              <w:fldChar w:fldCharType="begin"/>
            </w:r>
            <w:r>
              <w:rPr>
                <w:noProof/>
                <w:webHidden/>
              </w:rPr>
              <w:instrText xml:space="preserve"> PAGEREF _Toc44879299 \h </w:instrText>
            </w:r>
            <w:r>
              <w:rPr>
                <w:noProof/>
                <w:webHidden/>
              </w:rPr>
            </w:r>
          </w:ins>
          <w:r>
            <w:rPr>
              <w:noProof/>
              <w:webHidden/>
            </w:rPr>
            <w:fldChar w:fldCharType="separate"/>
          </w:r>
          <w:ins w:id="124" w:author="Steven Ortiz" w:date="2020-07-05T22:02:00Z">
            <w:r>
              <w:rPr>
                <w:noProof/>
                <w:webHidden/>
              </w:rPr>
              <w:t>18</w:t>
            </w:r>
            <w:r>
              <w:rPr>
                <w:noProof/>
                <w:webHidden/>
              </w:rPr>
              <w:fldChar w:fldCharType="end"/>
            </w:r>
            <w:r w:rsidRPr="00970B8F">
              <w:rPr>
                <w:rStyle w:val="Hipervnculo"/>
                <w:noProof/>
              </w:rPr>
              <w:fldChar w:fldCharType="end"/>
            </w:r>
          </w:ins>
        </w:p>
        <w:p w14:paraId="46333602" w14:textId="77777777" w:rsidR="007D640A" w:rsidRDefault="007D640A">
          <w:pPr>
            <w:pStyle w:val="TDC2"/>
            <w:tabs>
              <w:tab w:val="left" w:pos="1540"/>
              <w:tab w:val="right" w:leader="dot" w:pos="8828"/>
            </w:tabs>
            <w:rPr>
              <w:ins w:id="125" w:author="Steven Ortiz" w:date="2020-07-05T22:02:00Z"/>
              <w:rFonts w:asciiTheme="minorHAnsi" w:hAnsiTheme="minorHAnsi" w:cstheme="minorBidi"/>
              <w:noProof/>
              <w:sz w:val="22"/>
            </w:rPr>
          </w:pPr>
          <w:ins w:id="126"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"_Toc44879300"</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7.1</w:t>
            </w:r>
            <w:r>
              <w:rPr>
                <w:rFonts w:asciiTheme="minorHAnsi" w:hAnsiTheme="minorHAnsi" w:cstheme="minorBidi"/>
                <w:noProof/>
                <w:sz w:val="22"/>
              </w:rPr>
              <w:tab/>
            </w:r>
            <w:r w:rsidRPr="00970B8F">
              <w:rPr>
                <w:rStyle w:val="Hipervnculo"/>
                <w:noProof/>
              </w:rPr>
              <w:t>Creación de bloques funcionales</w:t>
            </w:r>
            <w:r>
              <w:rPr>
                <w:noProof/>
                <w:webHidden/>
              </w:rPr>
              <w:tab/>
            </w:r>
            <w:r>
              <w:rPr>
                <w:noProof/>
                <w:webHidden/>
              </w:rPr>
              <w:fldChar w:fldCharType="begin"/>
            </w:r>
            <w:r>
              <w:rPr>
                <w:noProof/>
                <w:webHidden/>
              </w:rPr>
              <w:instrText xml:space="preserve"> PAGEREF _Toc44879300 \h </w:instrText>
            </w:r>
            <w:r>
              <w:rPr>
                <w:noProof/>
                <w:webHidden/>
              </w:rPr>
            </w:r>
          </w:ins>
          <w:r>
            <w:rPr>
              <w:noProof/>
              <w:webHidden/>
            </w:rPr>
            <w:fldChar w:fldCharType="separate"/>
          </w:r>
          <w:ins w:id="127" w:author="Steven Ortiz" w:date="2020-07-05T22:02:00Z">
            <w:r>
              <w:rPr>
                <w:noProof/>
                <w:webHidden/>
              </w:rPr>
              <w:t>18</w:t>
            </w:r>
            <w:r>
              <w:rPr>
                <w:noProof/>
                <w:webHidden/>
              </w:rPr>
              <w:fldChar w:fldCharType="end"/>
            </w:r>
            <w:r w:rsidRPr="00970B8F">
              <w:rPr>
                <w:rStyle w:val="Hipervnculo"/>
                <w:noProof/>
              </w:rPr>
              <w:fldChar w:fldCharType="end"/>
            </w:r>
          </w:ins>
        </w:p>
        <w:p w14:paraId="35ABB7E7" w14:textId="77777777" w:rsidR="007D640A" w:rsidRDefault="007D640A">
          <w:pPr>
            <w:pStyle w:val="TDC3"/>
            <w:tabs>
              <w:tab w:val="left" w:pos="1849"/>
              <w:tab w:val="right" w:leader="dot" w:pos="8828"/>
            </w:tabs>
            <w:rPr>
              <w:ins w:id="128" w:author="Steven Ortiz" w:date="2020-07-05T22:02:00Z"/>
              <w:rFonts w:asciiTheme="minorHAnsi" w:hAnsiTheme="minorHAnsi" w:cstheme="minorBidi"/>
              <w:noProof/>
              <w:sz w:val="22"/>
            </w:rPr>
          </w:pPr>
          <w:ins w:id="129"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"_Toc44879301"</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7.1.1</w:t>
            </w:r>
            <w:r>
              <w:rPr>
                <w:rFonts w:asciiTheme="minorHAnsi" w:hAnsiTheme="minorHAnsi" w:cstheme="minorBidi"/>
                <w:noProof/>
                <w:sz w:val="22"/>
              </w:rPr>
              <w:tab/>
            </w:r>
            <w:r w:rsidRPr="00970B8F">
              <w:rPr>
                <w:rStyle w:val="Hipervnculo"/>
                <w:noProof/>
              </w:rPr>
              <w:t>Notas</w:t>
            </w:r>
            <w:r>
              <w:rPr>
                <w:noProof/>
                <w:webHidden/>
              </w:rPr>
              <w:tab/>
            </w:r>
            <w:r>
              <w:rPr>
                <w:noProof/>
                <w:webHidden/>
              </w:rPr>
              <w:fldChar w:fldCharType="begin"/>
            </w:r>
            <w:r>
              <w:rPr>
                <w:noProof/>
                <w:webHidden/>
              </w:rPr>
              <w:instrText xml:space="preserve"> PAGEREF _Toc44879301 \h </w:instrText>
            </w:r>
            <w:r>
              <w:rPr>
                <w:noProof/>
                <w:webHidden/>
              </w:rPr>
            </w:r>
          </w:ins>
          <w:r>
            <w:rPr>
              <w:noProof/>
              <w:webHidden/>
            </w:rPr>
            <w:fldChar w:fldCharType="separate"/>
          </w:r>
          <w:ins w:id="130" w:author="Steven Ortiz" w:date="2020-07-05T22:02:00Z">
            <w:r>
              <w:rPr>
                <w:noProof/>
                <w:webHidden/>
              </w:rPr>
              <w:t>18</w:t>
            </w:r>
            <w:r>
              <w:rPr>
                <w:noProof/>
                <w:webHidden/>
              </w:rPr>
              <w:fldChar w:fldCharType="end"/>
            </w:r>
            <w:r w:rsidRPr="00970B8F">
              <w:rPr>
                <w:rStyle w:val="Hipervnculo"/>
                <w:noProof/>
              </w:rPr>
              <w:fldChar w:fldCharType="end"/>
            </w:r>
          </w:ins>
        </w:p>
        <w:p w14:paraId="17BAF635" w14:textId="77777777" w:rsidR="007D640A" w:rsidRDefault="007D640A">
          <w:pPr>
            <w:pStyle w:val="TDC3"/>
            <w:tabs>
              <w:tab w:val="left" w:pos="1849"/>
              <w:tab w:val="right" w:leader="dot" w:pos="8828"/>
            </w:tabs>
            <w:rPr>
              <w:ins w:id="131" w:author="Steven Ortiz" w:date="2020-07-05T22:02:00Z"/>
              <w:rFonts w:asciiTheme="minorHAnsi" w:hAnsiTheme="minorHAnsi" w:cstheme="minorBidi"/>
              <w:noProof/>
              <w:sz w:val="22"/>
            </w:rPr>
          </w:pPr>
          <w:ins w:id="132"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"_Toc44879302"</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7.1.2</w:t>
            </w:r>
            <w:r>
              <w:rPr>
                <w:rFonts w:asciiTheme="minorHAnsi" w:hAnsiTheme="minorHAnsi" w:cstheme="minorBidi"/>
                <w:noProof/>
                <w:sz w:val="22"/>
              </w:rPr>
              <w:tab/>
            </w:r>
            <w:r w:rsidRPr="00970B8F">
              <w:rPr>
                <w:rStyle w:val="Hipervnculo"/>
                <w:noProof/>
              </w:rPr>
              <w:t>Sensores</w:t>
            </w:r>
            <w:r>
              <w:rPr>
                <w:noProof/>
                <w:webHidden/>
              </w:rPr>
              <w:tab/>
            </w:r>
            <w:r>
              <w:rPr>
                <w:noProof/>
                <w:webHidden/>
              </w:rPr>
              <w:fldChar w:fldCharType="begin"/>
            </w:r>
            <w:r>
              <w:rPr>
                <w:noProof/>
                <w:webHidden/>
              </w:rPr>
              <w:instrText xml:space="preserve"> PAGEREF _Toc44879302 \h </w:instrText>
            </w:r>
            <w:r>
              <w:rPr>
                <w:noProof/>
                <w:webHidden/>
              </w:rPr>
            </w:r>
          </w:ins>
          <w:r>
            <w:rPr>
              <w:noProof/>
              <w:webHidden/>
            </w:rPr>
            <w:fldChar w:fldCharType="separate"/>
          </w:r>
          <w:ins w:id="133" w:author="Steven Ortiz" w:date="2020-07-05T22:02:00Z">
            <w:r>
              <w:rPr>
                <w:noProof/>
                <w:webHidden/>
              </w:rPr>
              <w:t>19</w:t>
            </w:r>
            <w:r>
              <w:rPr>
                <w:noProof/>
                <w:webHidden/>
              </w:rPr>
              <w:fldChar w:fldCharType="end"/>
            </w:r>
            <w:r w:rsidRPr="00970B8F">
              <w:rPr>
                <w:rStyle w:val="Hipervnculo"/>
                <w:noProof/>
              </w:rPr>
              <w:fldChar w:fldCharType="end"/>
            </w:r>
          </w:ins>
        </w:p>
        <w:p w14:paraId="7A840832" w14:textId="77777777" w:rsidR="007D640A" w:rsidRDefault="007D640A">
          <w:pPr>
            <w:pStyle w:val="TDC3"/>
            <w:tabs>
              <w:tab w:val="left" w:pos="1849"/>
              <w:tab w:val="right" w:leader="dot" w:pos="8828"/>
            </w:tabs>
            <w:rPr>
              <w:ins w:id="134" w:author="Steven Ortiz" w:date="2020-07-05T22:02:00Z"/>
              <w:rFonts w:asciiTheme="minorHAnsi" w:hAnsiTheme="minorHAnsi" w:cstheme="minorBidi"/>
              <w:noProof/>
              <w:sz w:val="22"/>
            </w:rPr>
          </w:pPr>
          <w:ins w:id="135"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"_Toc44879303"</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7.1.3</w:t>
            </w:r>
            <w:r>
              <w:rPr>
                <w:rFonts w:asciiTheme="minorHAnsi" w:hAnsiTheme="minorHAnsi" w:cstheme="minorBidi"/>
                <w:noProof/>
                <w:sz w:val="22"/>
              </w:rPr>
              <w:tab/>
            </w:r>
            <w:r w:rsidRPr="00970B8F">
              <w:rPr>
                <w:rStyle w:val="Hipervnculo"/>
                <w:noProof/>
              </w:rPr>
              <w:t>ESP32</w:t>
            </w:r>
            <w:r>
              <w:rPr>
                <w:noProof/>
                <w:webHidden/>
              </w:rPr>
              <w:tab/>
            </w:r>
            <w:r>
              <w:rPr>
                <w:noProof/>
                <w:webHidden/>
              </w:rPr>
              <w:fldChar w:fldCharType="begin"/>
            </w:r>
            <w:r>
              <w:rPr>
                <w:noProof/>
                <w:webHidden/>
              </w:rPr>
              <w:instrText xml:space="preserve"> PAGEREF _Toc44879303 \h </w:instrText>
            </w:r>
            <w:r>
              <w:rPr>
                <w:noProof/>
                <w:webHidden/>
              </w:rPr>
            </w:r>
          </w:ins>
          <w:r>
            <w:rPr>
              <w:noProof/>
              <w:webHidden/>
            </w:rPr>
            <w:fldChar w:fldCharType="separate"/>
          </w:r>
          <w:ins w:id="136" w:author="Steven Ortiz" w:date="2020-07-05T22:02:00Z">
            <w:r>
              <w:rPr>
                <w:noProof/>
                <w:webHidden/>
              </w:rPr>
              <w:t>21</w:t>
            </w:r>
            <w:r>
              <w:rPr>
                <w:noProof/>
                <w:webHidden/>
              </w:rPr>
              <w:fldChar w:fldCharType="end"/>
            </w:r>
            <w:r w:rsidRPr="00970B8F">
              <w:rPr>
                <w:rStyle w:val="Hipervnculo"/>
                <w:noProof/>
              </w:rPr>
              <w:fldChar w:fldCharType="end"/>
            </w:r>
          </w:ins>
        </w:p>
        <w:p w14:paraId="363B682A" w14:textId="77777777" w:rsidR="007D640A" w:rsidRDefault="007D640A">
          <w:pPr>
            <w:pStyle w:val="TDC3"/>
            <w:tabs>
              <w:tab w:val="left" w:pos="1849"/>
              <w:tab w:val="right" w:leader="dot" w:pos="8828"/>
            </w:tabs>
            <w:rPr>
              <w:ins w:id="137" w:author="Steven Ortiz" w:date="2020-07-05T22:02:00Z"/>
              <w:rFonts w:asciiTheme="minorHAnsi" w:hAnsiTheme="minorHAnsi" w:cstheme="minorBidi"/>
              <w:noProof/>
              <w:sz w:val="22"/>
            </w:rPr>
          </w:pPr>
          <w:ins w:id="138"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"_Toc44879304"</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7.1.4</w:t>
            </w:r>
            <w:r>
              <w:rPr>
                <w:rFonts w:asciiTheme="minorHAnsi" w:hAnsiTheme="minorHAnsi" w:cstheme="minorBidi"/>
                <w:noProof/>
                <w:sz w:val="22"/>
              </w:rPr>
              <w:tab/>
            </w:r>
            <w:r w:rsidRPr="00970B8F">
              <w:rPr>
                <w:rStyle w:val="Hipervnculo"/>
                <w:noProof/>
              </w:rPr>
              <w:t>NeoPixel</w:t>
            </w:r>
            <w:r>
              <w:rPr>
                <w:noProof/>
                <w:webHidden/>
              </w:rPr>
              <w:tab/>
            </w:r>
            <w:r>
              <w:rPr>
                <w:noProof/>
                <w:webHidden/>
              </w:rPr>
              <w:fldChar w:fldCharType="begin"/>
            </w:r>
            <w:r>
              <w:rPr>
                <w:noProof/>
                <w:webHidden/>
              </w:rPr>
              <w:instrText xml:space="preserve"> PAGEREF _Toc44879304 \h </w:instrText>
            </w:r>
            <w:r>
              <w:rPr>
                <w:noProof/>
                <w:webHidden/>
              </w:rPr>
            </w:r>
          </w:ins>
          <w:r>
            <w:rPr>
              <w:noProof/>
              <w:webHidden/>
            </w:rPr>
            <w:fldChar w:fldCharType="separate"/>
          </w:r>
          <w:ins w:id="139" w:author="Steven Ortiz" w:date="2020-07-05T22:02:00Z">
            <w:r>
              <w:rPr>
                <w:noProof/>
                <w:webHidden/>
              </w:rPr>
              <w:t>24</w:t>
            </w:r>
            <w:r>
              <w:rPr>
                <w:noProof/>
                <w:webHidden/>
              </w:rPr>
              <w:fldChar w:fldCharType="end"/>
            </w:r>
            <w:r w:rsidRPr="00970B8F">
              <w:rPr>
                <w:rStyle w:val="Hipervnculo"/>
                <w:noProof/>
              </w:rPr>
              <w:fldChar w:fldCharType="end"/>
            </w:r>
          </w:ins>
        </w:p>
        <w:p w14:paraId="2017F2CB" w14:textId="77777777" w:rsidR="007D640A" w:rsidRDefault="007D640A">
          <w:pPr>
            <w:pStyle w:val="TDC3"/>
            <w:tabs>
              <w:tab w:val="left" w:pos="1849"/>
              <w:tab w:val="right" w:leader="dot" w:pos="8828"/>
            </w:tabs>
            <w:rPr>
              <w:ins w:id="140" w:author="Steven Ortiz" w:date="2020-07-05T22:02:00Z"/>
              <w:rFonts w:asciiTheme="minorHAnsi" w:hAnsiTheme="minorHAnsi" w:cstheme="minorBidi"/>
              <w:noProof/>
              <w:sz w:val="22"/>
            </w:rPr>
          </w:pPr>
          <w:ins w:id="141"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"_Toc44879305"</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7.1.5</w:t>
            </w:r>
            <w:r>
              <w:rPr>
                <w:rFonts w:asciiTheme="minorHAnsi" w:hAnsiTheme="minorHAnsi" w:cstheme="minorBidi"/>
                <w:noProof/>
                <w:sz w:val="22"/>
              </w:rPr>
              <w:tab/>
            </w:r>
            <w:r w:rsidRPr="00970B8F">
              <w:rPr>
                <w:rStyle w:val="Hipervnculo"/>
                <w:noProof/>
              </w:rPr>
              <w:t>Tiempo</w:t>
            </w:r>
            <w:r>
              <w:rPr>
                <w:noProof/>
                <w:webHidden/>
              </w:rPr>
              <w:tab/>
            </w:r>
            <w:r>
              <w:rPr>
                <w:noProof/>
                <w:webHidden/>
              </w:rPr>
              <w:fldChar w:fldCharType="begin"/>
            </w:r>
            <w:r>
              <w:rPr>
                <w:noProof/>
                <w:webHidden/>
              </w:rPr>
              <w:instrText xml:space="preserve"> PAGEREF _Toc44879305 \h </w:instrText>
            </w:r>
            <w:r>
              <w:rPr>
                <w:noProof/>
                <w:webHidden/>
              </w:rPr>
            </w:r>
          </w:ins>
          <w:r>
            <w:rPr>
              <w:noProof/>
              <w:webHidden/>
            </w:rPr>
            <w:fldChar w:fldCharType="separate"/>
          </w:r>
          <w:ins w:id="142" w:author="Steven Ortiz" w:date="2020-07-05T22:02:00Z">
            <w:r>
              <w:rPr>
                <w:noProof/>
                <w:webHidden/>
              </w:rPr>
              <w:t>25</w:t>
            </w:r>
            <w:r>
              <w:rPr>
                <w:noProof/>
                <w:webHidden/>
              </w:rPr>
              <w:fldChar w:fldCharType="end"/>
            </w:r>
            <w:r w:rsidRPr="00970B8F">
              <w:rPr>
                <w:rStyle w:val="Hipervnculo"/>
                <w:noProof/>
              </w:rPr>
              <w:fldChar w:fldCharType="end"/>
            </w:r>
          </w:ins>
        </w:p>
        <w:p w14:paraId="51CA1FED" w14:textId="77777777" w:rsidR="007D640A" w:rsidRDefault="007D640A">
          <w:pPr>
            <w:pStyle w:val="TDC3"/>
            <w:tabs>
              <w:tab w:val="left" w:pos="1849"/>
              <w:tab w:val="right" w:leader="dot" w:pos="8828"/>
            </w:tabs>
            <w:rPr>
              <w:ins w:id="143" w:author="Steven Ortiz" w:date="2020-07-05T22:02:00Z"/>
              <w:rFonts w:asciiTheme="minorHAnsi" w:hAnsiTheme="minorHAnsi" w:cstheme="minorBidi"/>
              <w:noProof/>
              <w:sz w:val="22"/>
            </w:rPr>
          </w:pPr>
          <w:ins w:id="144"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"_Toc44879306"</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7.1.6</w:t>
            </w:r>
            <w:r>
              <w:rPr>
                <w:rFonts w:asciiTheme="minorHAnsi" w:hAnsiTheme="minorHAnsi" w:cstheme="minorBidi"/>
                <w:noProof/>
                <w:sz w:val="22"/>
              </w:rPr>
              <w:tab/>
            </w:r>
            <w:r w:rsidRPr="00970B8F">
              <w:rPr>
                <w:rStyle w:val="Hipervnculo"/>
                <w:noProof/>
              </w:rPr>
              <w:t>Construcción de bloques</w:t>
            </w:r>
            <w:r>
              <w:rPr>
                <w:noProof/>
                <w:webHidden/>
              </w:rPr>
              <w:tab/>
            </w:r>
            <w:r>
              <w:rPr>
                <w:noProof/>
                <w:webHidden/>
              </w:rPr>
              <w:fldChar w:fldCharType="begin"/>
            </w:r>
            <w:r>
              <w:rPr>
                <w:noProof/>
                <w:webHidden/>
              </w:rPr>
              <w:instrText xml:space="preserve"> PAGEREF _Toc44879306 \h </w:instrText>
            </w:r>
            <w:r>
              <w:rPr>
                <w:noProof/>
                <w:webHidden/>
              </w:rPr>
            </w:r>
          </w:ins>
          <w:r>
            <w:rPr>
              <w:noProof/>
              <w:webHidden/>
            </w:rPr>
            <w:fldChar w:fldCharType="separate"/>
          </w:r>
          <w:ins w:id="145" w:author="Steven Ortiz" w:date="2020-07-05T22:02:00Z">
            <w:r>
              <w:rPr>
                <w:noProof/>
                <w:webHidden/>
              </w:rPr>
              <w:t>26</w:t>
            </w:r>
            <w:r>
              <w:rPr>
                <w:noProof/>
                <w:webHidden/>
              </w:rPr>
              <w:fldChar w:fldCharType="end"/>
            </w:r>
            <w:r w:rsidRPr="00970B8F">
              <w:rPr>
                <w:rStyle w:val="Hipervnculo"/>
                <w:noProof/>
              </w:rPr>
              <w:fldChar w:fldCharType="end"/>
            </w:r>
          </w:ins>
        </w:p>
        <w:p w14:paraId="52379A31" w14:textId="77777777" w:rsidR="007D640A" w:rsidRDefault="007D640A">
          <w:pPr>
            <w:pStyle w:val="TDC2"/>
            <w:tabs>
              <w:tab w:val="left" w:pos="1540"/>
              <w:tab w:val="right" w:leader="dot" w:pos="8828"/>
            </w:tabs>
            <w:rPr>
              <w:ins w:id="146" w:author="Steven Ortiz" w:date="2020-07-05T22:02:00Z"/>
              <w:rFonts w:asciiTheme="minorHAnsi" w:hAnsiTheme="minorHAnsi" w:cstheme="minorBidi"/>
              <w:noProof/>
              <w:sz w:val="22"/>
            </w:rPr>
          </w:pPr>
          <w:ins w:id="147"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"_Toc44879307"</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7.2</w:t>
            </w:r>
            <w:r>
              <w:rPr>
                <w:rFonts w:asciiTheme="minorHAnsi" w:hAnsiTheme="minorHAnsi" w:cstheme="minorBidi"/>
                <w:noProof/>
                <w:sz w:val="22"/>
              </w:rPr>
              <w:tab/>
            </w:r>
            <w:r w:rsidRPr="00970B8F">
              <w:rPr>
                <w:rStyle w:val="Hipervnculo"/>
                <w:noProof/>
              </w:rPr>
              <w:t>Diseño de la PCB</w:t>
            </w:r>
            <w:r>
              <w:rPr>
                <w:noProof/>
                <w:webHidden/>
              </w:rPr>
              <w:tab/>
            </w:r>
            <w:r>
              <w:rPr>
                <w:noProof/>
                <w:webHidden/>
              </w:rPr>
              <w:fldChar w:fldCharType="begin"/>
            </w:r>
            <w:r>
              <w:rPr>
                <w:noProof/>
                <w:webHidden/>
              </w:rPr>
              <w:instrText xml:space="preserve"> PAGEREF _Toc44879307 \h </w:instrText>
            </w:r>
            <w:r>
              <w:rPr>
                <w:noProof/>
                <w:webHidden/>
              </w:rPr>
            </w:r>
          </w:ins>
          <w:r>
            <w:rPr>
              <w:noProof/>
              <w:webHidden/>
            </w:rPr>
            <w:fldChar w:fldCharType="separate"/>
          </w:r>
          <w:ins w:id="148" w:author="Steven Ortiz" w:date="2020-07-05T22:02:00Z">
            <w:r>
              <w:rPr>
                <w:noProof/>
                <w:webHidden/>
              </w:rPr>
              <w:t>27</w:t>
            </w:r>
            <w:r>
              <w:rPr>
                <w:noProof/>
                <w:webHidden/>
              </w:rPr>
              <w:fldChar w:fldCharType="end"/>
            </w:r>
            <w:r w:rsidRPr="00970B8F">
              <w:rPr>
                <w:rStyle w:val="Hipervnculo"/>
                <w:noProof/>
              </w:rPr>
              <w:fldChar w:fldCharType="end"/>
            </w:r>
          </w:ins>
        </w:p>
        <w:p w14:paraId="3A233480" w14:textId="77777777" w:rsidR="007D640A" w:rsidRDefault="007D640A">
          <w:pPr>
            <w:pStyle w:val="TDC2"/>
            <w:tabs>
              <w:tab w:val="left" w:pos="1540"/>
              <w:tab w:val="right" w:leader="dot" w:pos="8828"/>
            </w:tabs>
            <w:rPr>
              <w:ins w:id="149" w:author="Steven Ortiz" w:date="2020-07-05T22:02:00Z"/>
              <w:rFonts w:asciiTheme="minorHAnsi" w:hAnsiTheme="minorHAnsi" w:cstheme="minorBidi"/>
              <w:noProof/>
              <w:sz w:val="22"/>
            </w:rPr>
          </w:pPr>
          <w:ins w:id="150"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"_Toc44879308"</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7.3</w:t>
            </w:r>
            <w:r>
              <w:rPr>
                <w:rFonts w:asciiTheme="minorHAnsi" w:hAnsiTheme="minorHAnsi" w:cstheme="minorBidi"/>
                <w:noProof/>
                <w:sz w:val="22"/>
              </w:rPr>
              <w:tab/>
            </w:r>
            <w:r w:rsidRPr="00970B8F">
              <w:rPr>
                <w:rStyle w:val="Hipervnculo"/>
                <w:noProof/>
              </w:rPr>
              <w:t>Validación de la interfaz visual y la tarjeta</w:t>
            </w:r>
            <w:r>
              <w:rPr>
                <w:noProof/>
                <w:webHidden/>
              </w:rPr>
              <w:tab/>
            </w:r>
            <w:r>
              <w:rPr>
                <w:noProof/>
                <w:webHidden/>
              </w:rPr>
              <w:fldChar w:fldCharType="begin"/>
            </w:r>
            <w:r>
              <w:rPr>
                <w:noProof/>
                <w:webHidden/>
              </w:rPr>
              <w:instrText xml:space="preserve"> PAGEREF _Toc44879308 \h </w:instrText>
            </w:r>
            <w:r>
              <w:rPr>
                <w:noProof/>
                <w:webHidden/>
              </w:rPr>
            </w:r>
          </w:ins>
          <w:r>
            <w:rPr>
              <w:noProof/>
              <w:webHidden/>
            </w:rPr>
            <w:fldChar w:fldCharType="separate"/>
          </w:r>
          <w:ins w:id="151" w:author="Steven Ortiz" w:date="2020-07-05T22:02:00Z">
            <w:r>
              <w:rPr>
                <w:noProof/>
                <w:webHidden/>
              </w:rPr>
              <w:t>29</w:t>
            </w:r>
            <w:r>
              <w:rPr>
                <w:noProof/>
                <w:webHidden/>
              </w:rPr>
              <w:fldChar w:fldCharType="end"/>
            </w:r>
            <w:r w:rsidRPr="00970B8F">
              <w:rPr>
                <w:rStyle w:val="Hipervnculo"/>
                <w:noProof/>
              </w:rPr>
              <w:fldChar w:fldCharType="end"/>
            </w:r>
          </w:ins>
        </w:p>
        <w:p w14:paraId="73A1DF26" w14:textId="77777777" w:rsidR="007D640A" w:rsidRDefault="007D640A">
          <w:pPr>
            <w:pStyle w:val="TDC3"/>
            <w:tabs>
              <w:tab w:val="left" w:pos="1849"/>
              <w:tab w:val="right" w:leader="dot" w:pos="8828"/>
            </w:tabs>
            <w:rPr>
              <w:ins w:id="152" w:author="Steven Ortiz" w:date="2020-07-05T22:02:00Z"/>
              <w:rFonts w:asciiTheme="minorHAnsi" w:hAnsiTheme="minorHAnsi" w:cstheme="minorBidi"/>
              <w:noProof/>
              <w:sz w:val="22"/>
            </w:rPr>
          </w:pPr>
          <w:ins w:id="153"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"_Toc44879309"</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7.3.1</w:t>
            </w:r>
            <w:r>
              <w:rPr>
                <w:rFonts w:asciiTheme="minorHAnsi" w:hAnsiTheme="minorHAnsi" w:cstheme="minorBidi"/>
                <w:noProof/>
                <w:sz w:val="22"/>
              </w:rPr>
              <w:tab/>
            </w:r>
            <w:r w:rsidRPr="00970B8F">
              <w:rPr>
                <w:rStyle w:val="Hipervnculo"/>
                <w:noProof/>
              </w:rPr>
              <w:t>Creación del WebSocket</w:t>
            </w:r>
            <w:r>
              <w:rPr>
                <w:noProof/>
                <w:webHidden/>
              </w:rPr>
              <w:tab/>
            </w:r>
            <w:r>
              <w:rPr>
                <w:noProof/>
                <w:webHidden/>
              </w:rPr>
              <w:fldChar w:fldCharType="begin"/>
            </w:r>
            <w:r>
              <w:rPr>
                <w:noProof/>
                <w:webHidden/>
              </w:rPr>
              <w:instrText xml:space="preserve"> PAGEREF _Toc44879309 \h </w:instrText>
            </w:r>
            <w:r>
              <w:rPr>
                <w:noProof/>
                <w:webHidden/>
              </w:rPr>
            </w:r>
          </w:ins>
          <w:r>
            <w:rPr>
              <w:noProof/>
              <w:webHidden/>
            </w:rPr>
            <w:fldChar w:fldCharType="separate"/>
          </w:r>
          <w:ins w:id="154" w:author="Steven Ortiz" w:date="2020-07-05T22:02:00Z">
            <w:r>
              <w:rPr>
                <w:noProof/>
                <w:webHidden/>
              </w:rPr>
              <w:t>29</w:t>
            </w:r>
            <w:r>
              <w:rPr>
                <w:noProof/>
                <w:webHidden/>
              </w:rPr>
              <w:fldChar w:fldCharType="end"/>
            </w:r>
            <w:r w:rsidRPr="00970B8F">
              <w:rPr>
                <w:rStyle w:val="Hipervnculo"/>
                <w:noProof/>
              </w:rPr>
              <w:fldChar w:fldCharType="end"/>
            </w:r>
          </w:ins>
        </w:p>
        <w:p w14:paraId="23FAAE0A" w14:textId="77777777" w:rsidR="007D640A" w:rsidRDefault="007D640A">
          <w:pPr>
            <w:pStyle w:val="TDC3"/>
            <w:tabs>
              <w:tab w:val="left" w:pos="1849"/>
              <w:tab w:val="right" w:leader="dot" w:pos="8828"/>
            </w:tabs>
            <w:rPr>
              <w:ins w:id="155" w:author="Steven Ortiz" w:date="2020-07-05T22:02:00Z"/>
              <w:rFonts w:asciiTheme="minorHAnsi" w:hAnsiTheme="minorHAnsi" w:cstheme="minorBidi"/>
              <w:noProof/>
              <w:sz w:val="22"/>
            </w:rPr>
          </w:pPr>
          <w:ins w:id="156"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"_Toc44879310"</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7.3.2</w:t>
            </w:r>
            <w:r>
              <w:rPr>
                <w:rFonts w:asciiTheme="minorHAnsi" w:hAnsiTheme="minorHAnsi" w:cstheme="minorBidi"/>
                <w:noProof/>
                <w:sz w:val="22"/>
              </w:rPr>
              <w:tab/>
            </w:r>
            <w:r w:rsidRPr="00970B8F">
              <w:rPr>
                <w:rStyle w:val="Hipervnculo"/>
                <w:noProof/>
              </w:rPr>
              <w:t>Validación con el Software-Hardware</w:t>
            </w:r>
            <w:r>
              <w:rPr>
                <w:noProof/>
                <w:webHidden/>
              </w:rPr>
              <w:tab/>
            </w:r>
            <w:r>
              <w:rPr>
                <w:noProof/>
                <w:webHidden/>
              </w:rPr>
              <w:fldChar w:fldCharType="begin"/>
            </w:r>
            <w:r>
              <w:rPr>
                <w:noProof/>
                <w:webHidden/>
              </w:rPr>
              <w:instrText xml:space="preserve"> PAGEREF _Toc44879310 \h </w:instrText>
            </w:r>
            <w:r>
              <w:rPr>
                <w:noProof/>
                <w:webHidden/>
              </w:rPr>
            </w:r>
          </w:ins>
          <w:r>
            <w:rPr>
              <w:noProof/>
              <w:webHidden/>
            </w:rPr>
            <w:fldChar w:fldCharType="separate"/>
          </w:r>
          <w:ins w:id="157" w:author="Steven Ortiz" w:date="2020-07-05T22:02:00Z">
            <w:r>
              <w:rPr>
                <w:noProof/>
                <w:webHidden/>
              </w:rPr>
              <w:t>30</w:t>
            </w:r>
            <w:r>
              <w:rPr>
                <w:noProof/>
                <w:webHidden/>
              </w:rPr>
              <w:fldChar w:fldCharType="end"/>
            </w:r>
            <w:r w:rsidRPr="00970B8F">
              <w:rPr>
                <w:rStyle w:val="Hipervnculo"/>
                <w:noProof/>
              </w:rPr>
              <w:fldChar w:fldCharType="end"/>
            </w:r>
          </w:ins>
        </w:p>
        <w:p w14:paraId="62F38B93" w14:textId="77777777" w:rsidR="007D640A" w:rsidRDefault="007D640A">
          <w:pPr>
            <w:pStyle w:val="TDC2"/>
            <w:tabs>
              <w:tab w:val="left" w:pos="1540"/>
              <w:tab w:val="right" w:leader="dot" w:pos="8828"/>
            </w:tabs>
            <w:rPr>
              <w:ins w:id="158" w:author="Steven Ortiz" w:date="2020-07-05T22:02:00Z"/>
              <w:rFonts w:asciiTheme="minorHAnsi" w:hAnsiTheme="minorHAnsi" w:cstheme="minorBidi"/>
              <w:noProof/>
              <w:sz w:val="22"/>
            </w:rPr>
          </w:pPr>
          <w:ins w:id="159"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"_Toc44879311"</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7.4</w:t>
            </w:r>
            <w:r>
              <w:rPr>
                <w:rFonts w:asciiTheme="minorHAnsi" w:hAnsiTheme="minorHAnsi" w:cstheme="minorBidi"/>
                <w:noProof/>
                <w:sz w:val="22"/>
              </w:rPr>
              <w:tab/>
            </w:r>
            <w:r w:rsidRPr="00970B8F">
              <w:rPr>
                <w:rStyle w:val="Hipervnculo"/>
                <w:noProof/>
              </w:rPr>
              <w:t>Diseño centrado en el usuario</w:t>
            </w:r>
            <w:r>
              <w:rPr>
                <w:noProof/>
                <w:webHidden/>
              </w:rPr>
              <w:tab/>
            </w:r>
            <w:r>
              <w:rPr>
                <w:noProof/>
                <w:webHidden/>
              </w:rPr>
              <w:fldChar w:fldCharType="begin"/>
            </w:r>
            <w:r>
              <w:rPr>
                <w:noProof/>
                <w:webHidden/>
              </w:rPr>
              <w:instrText xml:space="preserve"> PAGEREF _Toc44879311 \h </w:instrText>
            </w:r>
            <w:r>
              <w:rPr>
                <w:noProof/>
                <w:webHidden/>
              </w:rPr>
            </w:r>
          </w:ins>
          <w:r>
            <w:rPr>
              <w:noProof/>
              <w:webHidden/>
            </w:rPr>
            <w:fldChar w:fldCharType="separate"/>
          </w:r>
          <w:ins w:id="160" w:author="Steven Ortiz" w:date="2020-07-05T22:02:00Z">
            <w:r>
              <w:rPr>
                <w:noProof/>
                <w:webHidden/>
              </w:rPr>
              <w:t>32</w:t>
            </w:r>
            <w:r>
              <w:rPr>
                <w:noProof/>
                <w:webHidden/>
              </w:rPr>
              <w:fldChar w:fldCharType="end"/>
            </w:r>
            <w:r w:rsidRPr="00970B8F">
              <w:rPr>
                <w:rStyle w:val="Hipervnculo"/>
                <w:noProof/>
              </w:rPr>
              <w:fldChar w:fldCharType="end"/>
            </w:r>
          </w:ins>
        </w:p>
        <w:p w14:paraId="343E6D5B" w14:textId="77777777" w:rsidR="007D640A" w:rsidRDefault="007D640A">
          <w:pPr>
            <w:pStyle w:val="TDC3"/>
            <w:tabs>
              <w:tab w:val="left" w:pos="1849"/>
              <w:tab w:val="right" w:leader="dot" w:pos="8828"/>
            </w:tabs>
            <w:rPr>
              <w:ins w:id="161" w:author="Steven Ortiz" w:date="2020-07-05T22:02:00Z"/>
              <w:rFonts w:asciiTheme="minorHAnsi" w:hAnsiTheme="minorHAnsi" w:cstheme="minorBidi"/>
              <w:noProof/>
              <w:sz w:val="22"/>
            </w:rPr>
          </w:pPr>
          <w:ins w:id="162"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"_Toc44879312"</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7.4.1</w:t>
            </w:r>
            <w:r>
              <w:rPr>
                <w:rFonts w:asciiTheme="minorHAnsi" w:hAnsiTheme="minorHAnsi" w:cstheme="minorBidi"/>
                <w:noProof/>
                <w:sz w:val="22"/>
              </w:rPr>
              <w:tab/>
            </w:r>
            <w:r w:rsidRPr="00970B8F">
              <w:rPr>
                <w:rStyle w:val="Hipervnculo"/>
                <w:noProof/>
              </w:rPr>
              <w:t>Área musical</w:t>
            </w:r>
            <w:r>
              <w:rPr>
                <w:noProof/>
                <w:webHidden/>
              </w:rPr>
              <w:tab/>
            </w:r>
            <w:r>
              <w:rPr>
                <w:noProof/>
                <w:webHidden/>
              </w:rPr>
              <w:fldChar w:fldCharType="begin"/>
            </w:r>
            <w:r>
              <w:rPr>
                <w:noProof/>
                <w:webHidden/>
              </w:rPr>
              <w:instrText xml:space="preserve"> PAGEREF _Toc44879312 \h </w:instrText>
            </w:r>
            <w:r>
              <w:rPr>
                <w:noProof/>
                <w:webHidden/>
              </w:rPr>
            </w:r>
          </w:ins>
          <w:r>
            <w:rPr>
              <w:noProof/>
              <w:webHidden/>
            </w:rPr>
            <w:fldChar w:fldCharType="separate"/>
          </w:r>
          <w:ins w:id="163" w:author="Steven Ortiz" w:date="2020-07-05T22:02:00Z">
            <w:r>
              <w:rPr>
                <w:noProof/>
                <w:webHidden/>
              </w:rPr>
              <w:t>33</w:t>
            </w:r>
            <w:r>
              <w:rPr>
                <w:noProof/>
                <w:webHidden/>
              </w:rPr>
              <w:fldChar w:fldCharType="end"/>
            </w:r>
            <w:r w:rsidRPr="00970B8F">
              <w:rPr>
                <w:rStyle w:val="Hipervnculo"/>
                <w:noProof/>
              </w:rPr>
              <w:fldChar w:fldCharType="end"/>
            </w:r>
          </w:ins>
        </w:p>
        <w:p w14:paraId="59F60590" w14:textId="77777777" w:rsidR="007D640A" w:rsidRDefault="007D640A">
          <w:pPr>
            <w:pStyle w:val="TDC3"/>
            <w:tabs>
              <w:tab w:val="left" w:pos="1849"/>
              <w:tab w:val="right" w:leader="dot" w:pos="8828"/>
            </w:tabs>
            <w:rPr>
              <w:ins w:id="164" w:author="Steven Ortiz" w:date="2020-07-05T22:02:00Z"/>
              <w:rFonts w:asciiTheme="minorHAnsi" w:hAnsiTheme="minorHAnsi" w:cstheme="minorBidi"/>
              <w:noProof/>
              <w:sz w:val="22"/>
            </w:rPr>
          </w:pPr>
          <w:ins w:id="165"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"_Toc44879313"</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7.4.2</w:t>
            </w:r>
            <w:r>
              <w:rPr>
                <w:rFonts w:asciiTheme="minorHAnsi" w:hAnsiTheme="minorHAnsi" w:cstheme="minorBidi"/>
                <w:noProof/>
                <w:sz w:val="22"/>
              </w:rPr>
              <w:tab/>
            </w:r>
            <w:r w:rsidRPr="00970B8F">
              <w:rPr>
                <w:rStyle w:val="Hipervnculo"/>
                <w:noProof/>
              </w:rPr>
              <w:t>Área de botones</w:t>
            </w:r>
            <w:r>
              <w:rPr>
                <w:noProof/>
                <w:webHidden/>
              </w:rPr>
              <w:tab/>
            </w:r>
            <w:r>
              <w:rPr>
                <w:noProof/>
                <w:webHidden/>
              </w:rPr>
              <w:fldChar w:fldCharType="begin"/>
            </w:r>
            <w:r>
              <w:rPr>
                <w:noProof/>
                <w:webHidden/>
              </w:rPr>
              <w:instrText xml:space="preserve"> PAGEREF _Toc44879313 \h </w:instrText>
            </w:r>
            <w:r>
              <w:rPr>
                <w:noProof/>
                <w:webHidden/>
              </w:rPr>
            </w:r>
          </w:ins>
          <w:r>
            <w:rPr>
              <w:noProof/>
              <w:webHidden/>
            </w:rPr>
            <w:fldChar w:fldCharType="separate"/>
          </w:r>
          <w:ins w:id="166" w:author="Steven Ortiz" w:date="2020-07-05T22:02:00Z">
            <w:r>
              <w:rPr>
                <w:noProof/>
                <w:webHidden/>
              </w:rPr>
              <w:t>33</w:t>
            </w:r>
            <w:r>
              <w:rPr>
                <w:noProof/>
                <w:webHidden/>
              </w:rPr>
              <w:fldChar w:fldCharType="end"/>
            </w:r>
            <w:r w:rsidRPr="00970B8F">
              <w:rPr>
                <w:rStyle w:val="Hipervnculo"/>
                <w:noProof/>
              </w:rPr>
              <w:fldChar w:fldCharType="end"/>
            </w:r>
          </w:ins>
        </w:p>
        <w:p w14:paraId="4E40466B" w14:textId="77777777" w:rsidR="007D640A" w:rsidRDefault="007D640A">
          <w:pPr>
            <w:pStyle w:val="TDC3"/>
            <w:tabs>
              <w:tab w:val="left" w:pos="1849"/>
              <w:tab w:val="right" w:leader="dot" w:pos="8828"/>
            </w:tabs>
            <w:rPr>
              <w:ins w:id="167" w:author="Steven Ortiz" w:date="2020-07-05T22:02:00Z"/>
              <w:rFonts w:asciiTheme="minorHAnsi" w:hAnsiTheme="minorHAnsi" w:cstheme="minorBidi"/>
              <w:noProof/>
              <w:sz w:val="22"/>
            </w:rPr>
          </w:pPr>
          <w:ins w:id="168"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"_Toc44879314"</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7.4.3</w:t>
            </w:r>
            <w:r>
              <w:rPr>
                <w:rFonts w:asciiTheme="minorHAnsi" w:hAnsiTheme="minorHAnsi" w:cstheme="minorBidi"/>
                <w:noProof/>
                <w:sz w:val="22"/>
              </w:rPr>
              <w:tab/>
            </w:r>
            <w:r w:rsidRPr="00970B8F">
              <w:rPr>
                <w:rStyle w:val="Hipervnculo"/>
                <w:noProof/>
              </w:rPr>
              <w:t>Área de trabajo</w:t>
            </w:r>
            <w:r>
              <w:rPr>
                <w:noProof/>
                <w:webHidden/>
              </w:rPr>
              <w:tab/>
            </w:r>
            <w:r>
              <w:rPr>
                <w:noProof/>
                <w:webHidden/>
              </w:rPr>
              <w:fldChar w:fldCharType="begin"/>
            </w:r>
            <w:r>
              <w:rPr>
                <w:noProof/>
                <w:webHidden/>
              </w:rPr>
              <w:instrText xml:space="preserve"> PAGEREF _Toc44879314 \h </w:instrText>
            </w:r>
            <w:r>
              <w:rPr>
                <w:noProof/>
                <w:webHidden/>
              </w:rPr>
            </w:r>
          </w:ins>
          <w:r>
            <w:rPr>
              <w:noProof/>
              <w:webHidden/>
            </w:rPr>
            <w:fldChar w:fldCharType="separate"/>
          </w:r>
          <w:ins w:id="169" w:author="Steven Ortiz" w:date="2020-07-05T22:02:00Z">
            <w:r>
              <w:rPr>
                <w:noProof/>
                <w:webHidden/>
              </w:rPr>
              <w:t>34</w:t>
            </w:r>
            <w:r>
              <w:rPr>
                <w:noProof/>
                <w:webHidden/>
              </w:rPr>
              <w:fldChar w:fldCharType="end"/>
            </w:r>
            <w:r w:rsidRPr="00970B8F">
              <w:rPr>
                <w:rStyle w:val="Hipervnculo"/>
                <w:noProof/>
              </w:rPr>
              <w:fldChar w:fldCharType="end"/>
            </w:r>
          </w:ins>
        </w:p>
        <w:p w14:paraId="12DA604C" w14:textId="77777777" w:rsidR="007D640A" w:rsidRDefault="007D640A">
          <w:pPr>
            <w:pStyle w:val="TDC3"/>
            <w:tabs>
              <w:tab w:val="left" w:pos="1849"/>
              <w:tab w:val="right" w:leader="dot" w:pos="8828"/>
            </w:tabs>
            <w:rPr>
              <w:ins w:id="170" w:author="Steven Ortiz" w:date="2020-07-05T22:02:00Z"/>
              <w:rFonts w:asciiTheme="minorHAnsi" w:hAnsiTheme="minorHAnsi" w:cstheme="minorBidi"/>
              <w:noProof/>
              <w:sz w:val="22"/>
            </w:rPr>
          </w:pPr>
          <w:ins w:id="171"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"_Toc44879315"</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7.4.4</w:t>
            </w:r>
            <w:r>
              <w:rPr>
                <w:rFonts w:asciiTheme="minorHAnsi" w:hAnsiTheme="minorHAnsi" w:cstheme="minorBidi"/>
                <w:noProof/>
                <w:sz w:val="22"/>
              </w:rPr>
              <w:tab/>
            </w:r>
            <w:r w:rsidRPr="00970B8F">
              <w:rPr>
                <w:rStyle w:val="Hipervnculo"/>
                <w:noProof/>
              </w:rPr>
              <w:t>Área de Tarjeta</w:t>
            </w:r>
            <w:r>
              <w:rPr>
                <w:noProof/>
                <w:webHidden/>
              </w:rPr>
              <w:tab/>
            </w:r>
            <w:r>
              <w:rPr>
                <w:noProof/>
                <w:webHidden/>
              </w:rPr>
              <w:fldChar w:fldCharType="begin"/>
            </w:r>
            <w:r>
              <w:rPr>
                <w:noProof/>
                <w:webHidden/>
              </w:rPr>
              <w:instrText xml:space="preserve"> PAGEREF _Toc44879315 \h </w:instrText>
            </w:r>
            <w:r>
              <w:rPr>
                <w:noProof/>
                <w:webHidden/>
              </w:rPr>
            </w:r>
          </w:ins>
          <w:r>
            <w:rPr>
              <w:noProof/>
              <w:webHidden/>
            </w:rPr>
            <w:fldChar w:fldCharType="separate"/>
          </w:r>
          <w:ins w:id="172" w:author="Steven Ortiz" w:date="2020-07-05T22:02:00Z">
            <w:r>
              <w:rPr>
                <w:noProof/>
                <w:webHidden/>
              </w:rPr>
              <w:t>34</w:t>
            </w:r>
            <w:r>
              <w:rPr>
                <w:noProof/>
                <w:webHidden/>
              </w:rPr>
              <w:fldChar w:fldCharType="end"/>
            </w:r>
            <w:r w:rsidRPr="00970B8F">
              <w:rPr>
                <w:rStyle w:val="Hipervnculo"/>
                <w:noProof/>
              </w:rPr>
              <w:fldChar w:fldCharType="end"/>
            </w:r>
          </w:ins>
        </w:p>
        <w:p w14:paraId="5EAD0CE3" w14:textId="77777777" w:rsidR="007D640A" w:rsidRDefault="007D640A">
          <w:pPr>
            <w:pStyle w:val="TDC1"/>
            <w:rPr>
              <w:ins w:id="173" w:author="Steven Ortiz" w:date="2020-07-05T22:02:00Z"/>
              <w:rFonts w:asciiTheme="minorHAnsi" w:hAnsiTheme="minorHAnsi" w:cstheme="minorBidi"/>
              <w:noProof/>
              <w:sz w:val="22"/>
            </w:rPr>
          </w:pPr>
          <w:ins w:id="174"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"_Toc44879316"</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8</w:t>
            </w:r>
            <w:r>
              <w:rPr>
                <w:rFonts w:asciiTheme="minorHAnsi" w:hAnsiTheme="minorHAnsi" w:cstheme="minorBidi"/>
                <w:noProof/>
                <w:sz w:val="22"/>
              </w:rPr>
              <w:tab/>
            </w:r>
            <w:r w:rsidRPr="00970B8F">
              <w:rPr>
                <w:rStyle w:val="Hipervnculo"/>
                <w:noProof/>
              </w:rPr>
              <w:t>Análisis de resultados</w:t>
            </w:r>
            <w:r>
              <w:rPr>
                <w:noProof/>
                <w:webHidden/>
              </w:rPr>
              <w:tab/>
            </w:r>
            <w:r>
              <w:rPr>
                <w:noProof/>
                <w:webHidden/>
              </w:rPr>
              <w:fldChar w:fldCharType="begin"/>
            </w:r>
            <w:r>
              <w:rPr>
                <w:noProof/>
                <w:webHidden/>
              </w:rPr>
              <w:instrText xml:space="preserve"> PAGEREF _Toc44879316 \h </w:instrText>
            </w:r>
            <w:r>
              <w:rPr>
                <w:noProof/>
                <w:webHidden/>
              </w:rPr>
            </w:r>
          </w:ins>
          <w:r>
            <w:rPr>
              <w:noProof/>
              <w:webHidden/>
            </w:rPr>
            <w:fldChar w:fldCharType="separate"/>
          </w:r>
          <w:ins w:id="175" w:author="Steven Ortiz" w:date="2020-07-05T22:02:00Z">
            <w:r>
              <w:rPr>
                <w:noProof/>
                <w:webHidden/>
              </w:rPr>
              <w:t>36</w:t>
            </w:r>
            <w:r>
              <w:rPr>
                <w:noProof/>
                <w:webHidden/>
              </w:rPr>
              <w:fldChar w:fldCharType="end"/>
            </w:r>
            <w:r w:rsidRPr="00970B8F">
              <w:rPr>
                <w:rStyle w:val="Hipervnculo"/>
                <w:noProof/>
              </w:rPr>
              <w:fldChar w:fldCharType="end"/>
            </w:r>
          </w:ins>
        </w:p>
        <w:p w14:paraId="2FD45308" w14:textId="77777777" w:rsidR="007D640A" w:rsidRDefault="007D640A">
          <w:pPr>
            <w:pStyle w:val="TDC1"/>
            <w:rPr>
              <w:ins w:id="176" w:author="Steven Ortiz" w:date="2020-07-05T22:02:00Z"/>
              <w:rFonts w:asciiTheme="minorHAnsi" w:hAnsiTheme="minorHAnsi" w:cstheme="minorBidi"/>
              <w:noProof/>
              <w:sz w:val="22"/>
            </w:rPr>
          </w:pPr>
          <w:ins w:id="177" w:author="Steven Ortiz" w:date="2020-07-05T22:02:00Z">
            <w:r w:rsidRPr="00970B8F">
              <w:rPr>
                <w:rStyle w:val="Hipervnculo"/>
                <w:noProof/>
              </w:rPr>
              <w:lastRenderedPageBreak/>
              <w:fldChar w:fldCharType="begin"/>
            </w:r>
            <w:r w:rsidRPr="00970B8F">
              <w:rPr>
                <w:rStyle w:val="Hipervnculo"/>
                <w:noProof/>
              </w:rPr>
              <w:instrText xml:space="preserve"> </w:instrText>
            </w:r>
            <w:r>
              <w:rPr>
                <w:noProof/>
              </w:rPr>
              <w:instrText>HYPERLINK \l "_Toc44879594"</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9</w:t>
            </w:r>
            <w:r>
              <w:rPr>
                <w:rFonts w:asciiTheme="minorHAnsi" w:hAnsiTheme="minorHAnsi" w:cstheme="minorBidi"/>
                <w:noProof/>
                <w:sz w:val="22"/>
              </w:rPr>
              <w:tab/>
            </w:r>
            <w:r w:rsidRPr="00970B8F">
              <w:rPr>
                <w:rStyle w:val="Hipervnculo"/>
                <w:noProof/>
              </w:rPr>
              <w:t>CONCLUSIONES</w:t>
            </w:r>
            <w:r>
              <w:rPr>
                <w:noProof/>
                <w:webHidden/>
              </w:rPr>
              <w:tab/>
            </w:r>
            <w:r>
              <w:rPr>
                <w:noProof/>
                <w:webHidden/>
              </w:rPr>
              <w:fldChar w:fldCharType="begin"/>
            </w:r>
            <w:r>
              <w:rPr>
                <w:noProof/>
                <w:webHidden/>
              </w:rPr>
              <w:instrText xml:space="preserve"> PAGEREF _Toc44879594 \h </w:instrText>
            </w:r>
            <w:r>
              <w:rPr>
                <w:noProof/>
                <w:webHidden/>
              </w:rPr>
            </w:r>
          </w:ins>
          <w:r>
            <w:rPr>
              <w:noProof/>
              <w:webHidden/>
            </w:rPr>
            <w:fldChar w:fldCharType="separate"/>
          </w:r>
          <w:ins w:id="178" w:author="Steven Ortiz" w:date="2020-07-05T22:02:00Z">
            <w:r>
              <w:rPr>
                <w:noProof/>
                <w:webHidden/>
              </w:rPr>
              <w:t>38</w:t>
            </w:r>
            <w:r>
              <w:rPr>
                <w:noProof/>
                <w:webHidden/>
              </w:rPr>
              <w:fldChar w:fldCharType="end"/>
            </w:r>
            <w:r w:rsidRPr="00970B8F">
              <w:rPr>
                <w:rStyle w:val="Hipervnculo"/>
                <w:noProof/>
              </w:rPr>
              <w:fldChar w:fldCharType="end"/>
            </w:r>
          </w:ins>
        </w:p>
        <w:p w14:paraId="7F822954" w14:textId="77777777" w:rsidR="007D640A" w:rsidRDefault="007D640A">
          <w:pPr>
            <w:pStyle w:val="TDC1"/>
            <w:rPr>
              <w:ins w:id="179" w:author="Steven Ortiz" w:date="2020-07-05T22:02:00Z"/>
              <w:rFonts w:asciiTheme="minorHAnsi" w:hAnsiTheme="minorHAnsi" w:cstheme="minorBidi"/>
              <w:noProof/>
              <w:sz w:val="22"/>
            </w:rPr>
          </w:pPr>
          <w:ins w:id="180" w:author="Steven Ortiz" w:date="2020-07-05T22:02:00Z">
            <w:r w:rsidRPr="00970B8F">
              <w:rPr>
                <w:rStyle w:val="Hipervnculo"/>
                <w:noProof/>
              </w:rPr>
              <w:fldChar w:fldCharType="begin"/>
            </w:r>
            <w:r w:rsidRPr="00970B8F">
              <w:rPr>
                <w:rStyle w:val="Hipervnculo"/>
                <w:noProof/>
              </w:rPr>
              <w:instrText xml:space="preserve"> </w:instrText>
            </w:r>
            <w:r>
              <w:rPr>
                <w:noProof/>
              </w:rPr>
              <w:instrText>HYPERLINK \l "_Toc44879595"</w:instrText>
            </w:r>
            <w:r w:rsidRPr="00970B8F">
              <w:rPr>
                <w:rStyle w:val="Hipervnculo"/>
                <w:noProof/>
              </w:rPr>
              <w:instrText xml:space="preserve"> </w:instrText>
            </w:r>
            <w:r w:rsidRPr="00970B8F">
              <w:rPr>
                <w:rStyle w:val="Hipervnculo"/>
                <w:noProof/>
              </w:rPr>
            </w:r>
            <w:r w:rsidRPr="00970B8F">
              <w:rPr>
                <w:rStyle w:val="Hipervnculo"/>
                <w:noProof/>
              </w:rPr>
              <w:fldChar w:fldCharType="separate"/>
            </w:r>
            <w:r w:rsidRPr="00970B8F">
              <w:rPr>
                <w:rStyle w:val="Hipervnculo"/>
                <w:noProof/>
              </w:rPr>
              <w:t>10</w:t>
            </w:r>
            <w:r>
              <w:rPr>
                <w:rFonts w:asciiTheme="minorHAnsi" w:hAnsiTheme="minorHAnsi" w:cstheme="minorBidi"/>
                <w:noProof/>
                <w:sz w:val="22"/>
              </w:rPr>
              <w:tab/>
            </w:r>
            <w:r w:rsidRPr="00970B8F">
              <w:rPr>
                <w:rStyle w:val="Hipervnculo"/>
                <w:noProof/>
                <w:lang w:val="es-ES"/>
              </w:rPr>
              <w:t>BIBLIOGRAFÍA</w:t>
            </w:r>
            <w:r>
              <w:rPr>
                <w:noProof/>
                <w:webHidden/>
              </w:rPr>
              <w:tab/>
            </w:r>
            <w:r>
              <w:rPr>
                <w:noProof/>
                <w:webHidden/>
              </w:rPr>
              <w:fldChar w:fldCharType="begin"/>
            </w:r>
            <w:r>
              <w:rPr>
                <w:noProof/>
                <w:webHidden/>
              </w:rPr>
              <w:instrText xml:space="preserve"> PAGEREF _Toc44879595 \h </w:instrText>
            </w:r>
            <w:r>
              <w:rPr>
                <w:noProof/>
                <w:webHidden/>
              </w:rPr>
            </w:r>
          </w:ins>
          <w:r>
            <w:rPr>
              <w:noProof/>
              <w:webHidden/>
            </w:rPr>
            <w:fldChar w:fldCharType="separate"/>
          </w:r>
          <w:ins w:id="181" w:author="Steven Ortiz" w:date="2020-07-05T22:02:00Z">
            <w:r>
              <w:rPr>
                <w:noProof/>
                <w:webHidden/>
              </w:rPr>
              <w:t>39</w:t>
            </w:r>
            <w:r>
              <w:rPr>
                <w:noProof/>
                <w:webHidden/>
              </w:rPr>
              <w:fldChar w:fldCharType="end"/>
            </w:r>
            <w:r w:rsidRPr="00970B8F">
              <w:rPr>
                <w:rStyle w:val="Hipervnculo"/>
                <w:noProof/>
              </w:rPr>
              <w:fldChar w:fldCharType="end"/>
            </w:r>
          </w:ins>
        </w:p>
        <w:p w14:paraId="65F5FD38" w14:textId="77777777" w:rsidR="004771CE" w:rsidDel="007D640A" w:rsidRDefault="004771CE">
          <w:pPr>
            <w:pStyle w:val="TDC1"/>
            <w:rPr>
              <w:del w:id="182" w:author="Steven Ortiz" w:date="2020-07-05T22:01:00Z"/>
              <w:rFonts w:asciiTheme="minorHAnsi" w:hAnsiTheme="minorHAnsi" w:cstheme="minorBidi"/>
              <w:noProof/>
              <w:sz w:val="22"/>
            </w:rPr>
          </w:pPr>
          <w:del w:id="183" w:author="Steven Ortiz" w:date="2020-07-05T22:01:00Z">
            <w:r w:rsidRPr="007D640A" w:rsidDel="007D640A">
              <w:rPr>
                <w:rStyle w:val="Hipervnculo"/>
                <w:noProof/>
                <w:rPrChange w:id="184" w:author="Steven Ortiz" w:date="2020-07-05T22:01:00Z">
                  <w:rPr>
                    <w:rStyle w:val="Hipervnculo"/>
                    <w:noProof/>
                  </w:rPr>
                </w:rPrChange>
              </w:rPr>
              <w:delText>1</w:delText>
            </w:r>
            <w:r w:rsidDel="007D640A">
              <w:rPr>
                <w:rFonts w:asciiTheme="minorHAnsi" w:hAnsiTheme="minorHAnsi" w:cstheme="minorBidi"/>
                <w:noProof/>
                <w:sz w:val="22"/>
              </w:rPr>
              <w:tab/>
            </w:r>
            <w:r w:rsidRPr="007D640A" w:rsidDel="007D640A">
              <w:rPr>
                <w:rStyle w:val="Hipervnculo"/>
                <w:noProof/>
                <w:rPrChange w:id="185" w:author="Steven Ortiz" w:date="2020-07-05T22:01:00Z">
                  <w:rPr>
                    <w:rStyle w:val="Hipervnculo"/>
                    <w:noProof/>
                  </w:rPr>
                </w:rPrChange>
              </w:rPr>
              <w:delText>Definición del problema</w:delText>
            </w:r>
            <w:r w:rsidDel="007D640A">
              <w:rPr>
                <w:noProof/>
                <w:webHidden/>
              </w:rPr>
              <w:tab/>
            </w:r>
            <w:r w:rsidR="007D640A" w:rsidDel="007D640A">
              <w:rPr>
                <w:noProof/>
                <w:webHidden/>
              </w:rPr>
              <w:delText>1</w:delText>
            </w:r>
          </w:del>
        </w:p>
        <w:p w14:paraId="2900435C" w14:textId="77777777" w:rsidR="004771CE" w:rsidDel="007D640A" w:rsidRDefault="004771CE">
          <w:pPr>
            <w:pStyle w:val="TDC1"/>
            <w:rPr>
              <w:del w:id="186" w:author="Steven Ortiz" w:date="2020-07-05T22:01:00Z"/>
              <w:rFonts w:asciiTheme="minorHAnsi" w:hAnsiTheme="minorHAnsi" w:cstheme="minorBidi"/>
              <w:noProof/>
              <w:sz w:val="22"/>
            </w:rPr>
          </w:pPr>
          <w:del w:id="187" w:author="Steven Ortiz" w:date="2020-07-05T22:01:00Z">
            <w:r w:rsidRPr="007D640A" w:rsidDel="007D640A">
              <w:rPr>
                <w:rStyle w:val="Hipervnculo"/>
                <w:noProof/>
                <w:rPrChange w:id="188" w:author="Steven Ortiz" w:date="2020-07-05T22:01:00Z">
                  <w:rPr>
                    <w:rStyle w:val="Hipervnculo"/>
                    <w:noProof/>
                  </w:rPr>
                </w:rPrChange>
              </w:rPr>
              <w:delText>2</w:delText>
            </w:r>
            <w:r w:rsidDel="007D640A">
              <w:rPr>
                <w:rFonts w:asciiTheme="minorHAnsi" w:hAnsiTheme="minorHAnsi" w:cstheme="minorBidi"/>
                <w:noProof/>
                <w:sz w:val="22"/>
              </w:rPr>
              <w:tab/>
            </w:r>
            <w:r w:rsidRPr="007D640A" w:rsidDel="007D640A">
              <w:rPr>
                <w:rStyle w:val="Hipervnculo"/>
                <w:noProof/>
                <w:rPrChange w:id="189" w:author="Steven Ortiz" w:date="2020-07-05T22:01:00Z">
                  <w:rPr>
                    <w:rStyle w:val="Hipervnculo"/>
                    <w:noProof/>
                  </w:rPr>
                </w:rPrChange>
              </w:rPr>
              <w:delText>Objetivos</w:delText>
            </w:r>
            <w:r w:rsidDel="007D640A">
              <w:rPr>
                <w:noProof/>
                <w:webHidden/>
              </w:rPr>
              <w:tab/>
            </w:r>
            <w:r w:rsidR="007D640A" w:rsidDel="007D640A">
              <w:rPr>
                <w:noProof/>
                <w:webHidden/>
              </w:rPr>
              <w:delText>2</w:delText>
            </w:r>
          </w:del>
        </w:p>
        <w:p w14:paraId="0A24D720" w14:textId="77777777" w:rsidR="004771CE" w:rsidDel="007D640A" w:rsidRDefault="004771CE">
          <w:pPr>
            <w:pStyle w:val="TDC2"/>
            <w:tabs>
              <w:tab w:val="left" w:pos="1540"/>
              <w:tab w:val="right" w:leader="dot" w:pos="8828"/>
            </w:tabs>
            <w:rPr>
              <w:del w:id="190" w:author="Steven Ortiz" w:date="2020-07-05T22:01:00Z"/>
              <w:rFonts w:asciiTheme="minorHAnsi" w:hAnsiTheme="minorHAnsi" w:cstheme="minorBidi"/>
              <w:noProof/>
              <w:sz w:val="22"/>
            </w:rPr>
          </w:pPr>
          <w:del w:id="191" w:author="Steven Ortiz" w:date="2020-07-05T22:01:00Z">
            <w:r w:rsidRPr="007D640A" w:rsidDel="007D640A">
              <w:rPr>
                <w:rStyle w:val="Hipervnculo"/>
                <w:noProof/>
                <w:rPrChange w:id="192" w:author="Steven Ortiz" w:date="2020-07-05T22:01:00Z">
                  <w:rPr>
                    <w:rStyle w:val="Hipervnculo"/>
                    <w:noProof/>
                  </w:rPr>
                </w:rPrChange>
              </w:rPr>
              <w:delText>2.1</w:delText>
            </w:r>
            <w:r w:rsidDel="007D640A">
              <w:rPr>
                <w:rFonts w:asciiTheme="minorHAnsi" w:hAnsiTheme="minorHAnsi" w:cstheme="minorBidi"/>
                <w:noProof/>
                <w:sz w:val="22"/>
              </w:rPr>
              <w:tab/>
            </w:r>
            <w:r w:rsidRPr="007D640A" w:rsidDel="007D640A">
              <w:rPr>
                <w:rStyle w:val="Hipervnculo"/>
                <w:noProof/>
                <w:rPrChange w:id="193" w:author="Steven Ortiz" w:date="2020-07-05T22:01:00Z">
                  <w:rPr>
                    <w:rStyle w:val="Hipervnculo"/>
                    <w:noProof/>
                  </w:rPr>
                </w:rPrChange>
              </w:rPr>
              <w:delText>Objetivo general</w:delText>
            </w:r>
            <w:r w:rsidDel="007D640A">
              <w:rPr>
                <w:noProof/>
                <w:webHidden/>
              </w:rPr>
              <w:tab/>
            </w:r>
            <w:r w:rsidR="007D640A" w:rsidDel="007D640A">
              <w:rPr>
                <w:noProof/>
                <w:webHidden/>
              </w:rPr>
              <w:delText>2</w:delText>
            </w:r>
          </w:del>
        </w:p>
        <w:p w14:paraId="425D8AAA" w14:textId="77777777" w:rsidR="004771CE" w:rsidDel="007D640A" w:rsidRDefault="004771CE">
          <w:pPr>
            <w:pStyle w:val="TDC2"/>
            <w:tabs>
              <w:tab w:val="left" w:pos="1540"/>
              <w:tab w:val="right" w:leader="dot" w:pos="8828"/>
            </w:tabs>
            <w:rPr>
              <w:del w:id="194" w:author="Steven Ortiz" w:date="2020-07-05T22:01:00Z"/>
              <w:rFonts w:asciiTheme="minorHAnsi" w:hAnsiTheme="minorHAnsi" w:cstheme="minorBidi"/>
              <w:noProof/>
              <w:sz w:val="22"/>
            </w:rPr>
          </w:pPr>
          <w:del w:id="195" w:author="Steven Ortiz" w:date="2020-07-05T22:01:00Z">
            <w:r w:rsidRPr="007D640A" w:rsidDel="007D640A">
              <w:rPr>
                <w:rStyle w:val="Hipervnculo"/>
                <w:noProof/>
                <w:rPrChange w:id="196" w:author="Steven Ortiz" w:date="2020-07-05T22:01:00Z">
                  <w:rPr>
                    <w:rStyle w:val="Hipervnculo"/>
                    <w:noProof/>
                  </w:rPr>
                </w:rPrChange>
              </w:rPr>
              <w:delText>2.2</w:delText>
            </w:r>
            <w:r w:rsidDel="007D640A">
              <w:rPr>
                <w:rFonts w:asciiTheme="minorHAnsi" w:hAnsiTheme="minorHAnsi" w:cstheme="minorBidi"/>
                <w:noProof/>
                <w:sz w:val="22"/>
              </w:rPr>
              <w:tab/>
            </w:r>
            <w:r w:rsidRPr="007D640A" w:rsidDel="007D640A">
              <w:rPr>
                <w:rStyle w:val="Hipervnculo"/>
                <w:noProof/>
                <w:rPrChange w:id="197" w:author="Steven Ortiz" w:date="2020-07-05T22:01:00Z">
                  <w:rPr>
                    <w:rStyle w:val="Hipervnculo"/>
                    <w:noProof/>
                  </w:rPr>
                </w:rPrChange>
              </w:rPr>
              <w:delText>Objetivos específicos</w:delText>
            </w:r>
            <w:r w:rsidDel="007D640A">
              <w:rPr>
                <w:noProof/>
                <w:webHidden/>
              </w:rPr>
              <w:tab/>
            </w:r>
            <w:r w:rsidR="007D640A" w:rsidDel="007D640A">
              <w:rPr>
                <w:noProof/>
                <w:webHidden/>
              </w:rPr>
              <w:delText>2</w:delText>
            </w:r>
          </w:del>
        </w:p>
        <w:p w14:paraId="199D83C3" w14:textId="77777777" w:rsidR="004771CE" w:rsidDel="007D640A" w:rsidRDefault="004771CE">
          <w:pPr>
            <w:pStyle w:val="TDC3"/>
            <w:tabs>
              <w:tab w:val="left" w:pos="1849"/>
              <w:tab w:val="right" w:leader="dot" w:pos="8828"/>
            </w:tabs>
            <w:rPr>
              <w:del w:id="198" w:author="Steven Ortiz" w:date="2020-07-05T22:01:00Z"/>
              <w:rFonts w:asciiTheme="minorHAnsi" w:hAnsiTheme="minorHAnsi" w:cstheme="minorBidi"/>
              <w:noProof/>
              <w:sz w:val="22"/>
            </w:rPr>
          </w:pPr>
          <w:del w:id="199" w:author="Steven Ortiz" w:date="2020-07-05T22:01:00Z">
            <w:r w:rsidRPr="007D640A" w:rsidDel="007D640A">
              <w:rPr>
                <w:rStyle w:val="Hipervnculo"/>
                <w:rFonts w:eastAsia="Times New Roman"/>
                <w:noProof/>
                <w:rPrChange w:id="200" w:author="Steven Ortiz" w:date="2020-07-05T22:01:00Z">
                  <w:rPr>
                    <w:rStyle w:val="Hipervnculo"/>
                    <w:rFonts w:eastAsia="Times New Roman"/>
                    <w:noProof/>
                  </w:rPr>
                </w:rPrChange>
              </w:rPr>
              <w:delText>2.2.1</w:delText>
            </w:r>
            <w:r w:rsidDel="007D640A">
              <w:rPr>
                <w:rFonts w:asciiTheme="minorHAnsi" w:hAnsiTheme="minorHAnsi" w:cstheme="minorBidi"/>
                <w:noProof/>
                <w:sz w:val="22"/>
              </w:rPr>
              <w:tab/>
            </w:r>
            <w:r w:rsidRPr="007D640A" w:rsidDel="007D640A">
              <w:rPr>
                <w:rStyle w:val="Hipervnculo"/>
                <w:rFonts w:eastAsia="Times New Roman"/>
                <w:noProof/>
                <w:rPrChange w:id="201" w:author="Steven Ortiz" w:date="2020-07-05T22:01:00Z">
                  <w:rPr>
                    <w:rStyle w:val="Hipervnculo"/>
                    <w:rFonts w:eastAsia="Times New Roman"/>
                    <w:noProof/>
                  </w:rPr>
                </w:rPrChange>
              </w:rPr>
              <w:delText>Construir bloques básicos de programación visual bajo el entorno de Blockly.</w:delText>
            </w:r>
            <w:r w:rsidDel="007D640A">
              <w:rPr>
                <w:noProof/>
                <w:webHidden/>
              </w:rPr>
              <w:tab/>
            </w:r>
            <w:r w:rsidR="007D640A" w:rsidDel="007D640A">
              <w:rPr>
                <w:noProof/>
                <w:webHidden/>
              </w:rPr>
              <w:delText>2</w:delText>
            </w:r>
          </w:del>
        </w:p>
        <w:p w14:paraId="4AD487D0" w14:textId="77777777" w:rsidR="004771CE" w:rsidDel="007D640A" w:rsidRDefault="004771CE">
          <w:pPr>
            <w:pStyle w:val="TDC3"/>
            <w:tabs>
              <w:tab w:val="left" w:pos="1849"/>
              <w:tab w:val="right" w:leader="dot" w:pos="8828"/>
            </w:tabs>
            <w:rPr>
              <w:del w:id="202" w:author="Steven Ortiz" w:date="2020-07-05T22:01:00Z"/>
              <w:rFonts w:asciiTheme="minorHAnsi" w:hAnsiTheme="minorHAnsi" w:cstheme="minorBidi"/>
              <w:noProof/>
              <w:sz w:val="22"/>
            </w:rPr>
          </w:pPr>
          <w:del w:id="203" w:author="Steven Ortiz" w:date="2020-07-05T22:01:00Z">
            <w:r w:rsidRPr="007D640A" w:rsidDel="007D640A">
              <w:rPr>
                <w:rStyle w:val="Hipervnculo"/>
                <w:rFonts w:eastAsia="Times New Roman"/>
                <w:noProof/>
                <w:rPrChange w:id="204" w:author="Steven Ortiz" w:date="2020-07-05T22:01:00Z">
                  <w:rPr>
                    <w:rStyle w:val="Hipervnculo"/>
                    <w:rFonts w:eastAsia="Times New Roman"/>
                    <w:noProof/>
                  </w:rPr>
                </w:rPrChange>
              </w:rPr>
              <w:delText>2.2.2</w:delText>
            </w:r>
            <w:r w:rsidDel="007D640A">
              <w:rPr>
                <w:rFonts w:asciiTheme="minorHAnsi" w:hAnsiTheme="minorHAnsi" w:cstheme="minorBidi"/>
                <w:noProof/>
                <w:sz w:val="22"/>
              </w:rPr>
              <w:tab/>
            </w:r>
            <w:r w:rsidRPr="007D640A" w:rsidDel="007D640A">
              <w:rPr>
                <w:rStyle w:val="Hipervnculo"/>
                <w:rFonts w:eastAsia="Times New Roman"/>
                <w:noProof/>
                <w:rPrChange w:id="205" w:author="Steven Ortiz" w:date="2020-07-05T22:01:00Z">
                  <w:rPr>
                    <w:rStyle w:val="Hipervnculo"/>
                    <w:rFonts w:eastAsia="Times New Roman"/>
                    <w:noProof/>
                  </w:rPr>
                </w:rPrChange>
              </w:rPr>
              <w:delText>Construir un prototipo inicial de hardware que permita probar  la integración de la programación visual.</w:delText>
            </w:r>
            <w:r w:rsidDel="007D640A">
              <w:rPr>
                <w:noProof/>
                <w:webHidden/>
              </w:rPr>
              <w:tab/>
            </w:r>
            <w:r w:rsidR="007D640A" w:rsidDel="007D640A">
              <w:rPr>
                <w:noProof/>
                <w:webHidden/>
              </w:rPr>
              <w:delText>2</w:delText>
            </w:r>
          </w:del>
        </w:p>
        <w:p w14:paraId="566B0456" w14:textId="77777777" w:rsidR="004771CE" w:rsidDel="007D640A" w:rsidRDefault="004771CE">
          <w:pPr>
            <w:pStyle w:val="TDC3"/>
            <w:tabs>
              <w:tab w:val="left" w:pos="1849"/>
              <w:tab w:val="right" w:leader="dot" w:pos="8828"/>
            </w:tabs>
            <w:rPr>
              <w:del w:id="206" w:author="Steven Ortiz" w:date="2020-07-05T22:01:00Z"/>
              <w:rFonts w:asciiTheme="minorHAnsi" w:hAnsiTheme="minorHAnsi" w:cstheme="minorBidi"/>
              <w:noProof/>
              <w:sz w:val="22"/>
            </w:rPr>
          </w:pPr>
          <w:del w:id="207" w:author="Steven Ortiz" w:date="2020-07-05T22:01:00Z">
            <w:r w:rsidRPr="007D640A" w:rsidDel="007D640A">
              <w:rPr>
                <w:rStyle w:val="Hipervnculo"/>
                <w:rFonts w:eastAsia="Times New Roman"/>
                <w:noProof/>
                <w:rPrChange w:id="208" w:author="Steven Ortiz" w:date="2020-07-05T22:01:00Z">
                  <w:rPr>
                    <w:rStyle w:val="Hipervnculo"/>
                    <w:rFonts w:eastAsia="Times New Roman"/>
                    <w:noProof/>
                  </w:rPr>
                </w:rPrChange>
              </w:rPr>
              <w:delText>2.2.3</w:delText>
            </w:r>
            <w:r w:rsidDel="007D640A">
              <w:rPr>
                <w:rFonts w:asciiTheme="minorHAnsi" w:hAnsiTheme="minorHAnsi" w:cstheme="minorBidi"/>
                <w:noProof/>
                <w:sz w:val="22"/>
              </w:rPr>
              <w:tab/>
            </w:r>
            <w:r w:rsidRPr="007D640A" w:rsidDel="007D640A">
              <w:rPr>
                <w:rStyle w:val="Hipervnculo"/>
                <w:rFonts w:eastAsia="Times New Roman"/>
                <w:noProof/>
                <w:rPrChange w:id="209" w:author="Steven Ortiz" w:date="2020-07-05T22:01:00Z">
                  <w:rPr>
                    <w:rStyle w:val="Hipervnculo"/>
                    <w:rFonts w:eastAsia="Times New Roman"/>
                    <w:noProof/>
                  </w:rPr>
                </w:rPrChange>
              </w:rPr>
              <w:delText>Validar la interface visual de programación con la tarjeta de procesamiento.</w:delText>
            </w:r>
            <w:r w:rsidDel="007D640A">
              <w:rPr>
                <w:noProof/>
                <w:webHidden/>
              </w:rPr>
              <w:tab/>
            </w:r>
            <w:r w:rsidR="007D640A" w:rsidDel="007D640A">
              <w:rPr>
                <w:noProof/>
                <w:webHidden/>
              </w:rPr>
              <w:delText>2</w:delText>
            </w:r>
          </w:del>
        </w:p>
        <w:p w14:paraId="629245E9" w14:textId="77777777" w:rsidR="004771CE" w:rsidDel="007D640A" w:rsidRDefault="004771CE">
          <w:pPr>
            <w:pStyle w:val="TDC3"/>
            <w:tabs>
              <w:tab w:val="left" w:pos="1849"/>
              <w:tab w:val="right" w:leader="dot" w:pos="8828"/>
            </w:tabs>
            <w:rPr>
              <w:del w:id="210" w:author="Steven Ortiz" w:date="2020-07-05T22:01:00Z"/>
              <w:rFonts w:asciiTheme="minorHAnsi" w:hAnsiTheme="minorHAnsi" w:cstheme="minorBidi"/>
              <w:noProof/>
              <w:sz w:val="22"/>
            </w:rPr>
          </w:pPr>
          <w:del w:id="211" w:author="Steven Ortiz" w:date="2020-07-05T22:01:00Z">
            <w:r w:rsidRPr="007D640A" w:rsidDel="007D640A">
              <w:rPr>
                <w:rStyle w:val="Hipervnculo"/>
                <w:rFonts w:eastAsia="Times New Roman"/>
                <w:noProof/>
                <w:rPrChange w:id="212" w:author="Steven Ortiz" w:date="2020-07-05T22:01:00Z">
                  <w:rPr>
                    <w:rStyle w:val="Hipervnculo"/>
                    <w:rFonts w:eastAsia="Times New Roman"/>
                    <w:noProof/>
                  </w:rPr>
                </w:rPrChange>
              </w:rPr>
              <w:delText>2.2.4</w:delText>
            </w:r>
            <w:r w:rsidDel="007D640A">
              <w:rPr>
                <w:rFonts w:asciiTheme="minorHAnsi" w:hAnsiTheme="minorHAnsi" w:cstheme="minorBidi"/>
                <w:noProof/>
                <w:sz w:val="22"/>
              </w:rPr>
              <w:tab/>
            </w:r>
            <w:r w:rsidRPr="007D640A" w:rsidDel="007D640A">
              <w:rPr>
                <w:rStyle w:val="Hipervnculo"/>
                <w:rFonts w:eastAsia="Times New Roman"/>
                <w:noProof/>
                <w:rPrChange w:id="213" w:author="Steven Ortiz" w:date="2020-07-05T22:01:00Z">
                  <w:rPr>
                    <w:rStyle w:val="Hipervnculo"/>
                    <w:rFonts w:eastAsia="Times New Roman"/>
                    <w:noProof/>
                  </w:rPr>
                </w:rPrChange>
              </w:rPr>
              <w:delText>Implementar la web e integrar el sistema con un diseño centrado en el usuario.</w:delText>
            </w:r>
            <w:r w:rsidDel="007D640A">
              <w:rPr>
                <w:noProof/>
                <w:webHidden/>
              </w:rPr>
              <w:tab/>
            </w:r>
            <w:r w:rsidR="007D640A" w:rsidDel="007D640A">
              <w:rPr>
                <w:noProof/>
                <w:webHidden/>
              </w:rPr>
              <w:delText>2</w:delText>
            </w:r>
          </w:del>
        </w:p>
        <w:p w14:paraId="2090E05A" w14:textId="77777777" w:rsidR="004771CE" w:rsidDel="007D640A" w:rsidRDefault="004771CE">
          <w:pPr>
            <w:pStyle w:val="TDC1"/>
            <w:rPr>
              <w:del w:id="214" w:author="Steven Ortiz" w:date="2020-07-05T22:01:00Z"/>
              <w:rFonts w:asciiTheme="minorHAnsi" w:hAnsiTheme="minorHAnsi" w:cstheme="minorBidi"/>
              <w:noProof/>
              <w:sz w:val="22"/>
            </w:rPr>
          </w:pPr>
          <w:del w:id="215" w:author="Steven Ortiz" w:date="2020-07-05T22:01:00Z">
            <w:r w:rsidRPr="007D640A" w:rsidDel="007D640A">
              <w:rPr>
                <w:rStyle w:val="Hipervnculo"/>
                <w:noProof/>
                <w:rPrChange w:id="216" w:author="Steven Ortiz" w:date="2020-07-05T22:01:00Z">
                  <w:rPr>
                    <w:rStyle w:val="Hipervnculo"/>
                    <w:noProof/>
                  </w:rPr>
                </w:rPrChange>
              </w:rPr>
              <w:delText>3</w:delText>
            </w:r>
            <w:r w:rsidDel="007D640A">
              <w:rPr>
                <w:rFonts w:asciiTheme="minorHAnsi" w:hAnsiTheme="minorHAnsi" w:cstheme="minorBidi"/>
                <w:noProof/>
                <w:sz w:val="22"/>
              </w:rPr>
              <w:tab/>
            </w:r>
            <w:r w:rsidRPr="007D640A" w:rsidDel="007D640A">
              <w:rPr>
                <w:rStyle w:val="Hipervnculo"/>
                <w:noProof/>
                <w:rPrChange w:id="217" w:author="Steven Ortiz" w:date="2020-07-05T22:01:00Z">
                  <w:rPr>
                    <w:rStyle w:val="Hipervnculo"/>
                    <w:noProof/>
                  </w:rPr>
                </w:rPrChange>
              </w:rPr>
              <w:delText>Justificación</w:delText>
            </w:r>
            <w:r w:rsidDel="007D640A">
              <w:rPr>
                <w:noProof/>
                <w:webHidden/>
              </w:rPr>
              <w:tab/>
              <w:delText>2</w:delText>
            </w:r>
          </w:del>
        </w:p>
        <w:p w14:paraId="70FB94F7" w14:textId="77777777" w:rsidR="004771CE" w:rsidDel="007D640A" w:rsidRDefault="004771CE">
          <w:pPr>
            <w:pStyle w:val="TDC1"/>
            <w:rPr>
              <w:del w:id="218" w:author="Steven Ortiz" w:date="2020-07-05T22:01:00Z"/>
              <w:rFonts w:asciiTheme="minorHAnsi" w:hAnsiTheme="minorHAnsi" w:cstheme="minorBidi"/>
              <w:noProof/>
              <w:sz w:val="22"/>
            </w:rPr>
          </w:pPr>
          <w:del w:id="219" w:author="Steven Ortiz" w:date="2020-07-05T22:01:00Z">
            <w:r w:rsidRPr="007D640A" w:rsidDel="007D640A">
              <w:rPr>
                <w:rStyle w:val="Hipervnculo"/>
                <w:noProof/>
                <w:rPrChange w:id="220" w:author="Steven Ortiz" w:date="2020-07-05T22:01:00Z">
                  <w:rPr>
                    <w:rStyle w:val="Hipervnculo"/>
                    <w:noProof/>
                  </w:rPr>
                </w:rPrChange>
              </w:rPr>
              <w:delText>4</w:delText>
            </w:r>
            <w:r w:rsidDel="007D640A">
              <w:rPr>
                <w:rFonts w:asciiTheme="minorHAnsi" w:hAnsiTheme="minorHAnsi" w:cstheme="minorBidi"/>
                <w:noProof/>
                <w:sz w:val="22"/>
              </w:rPr>
              <w:tab/>
            </w:r>
            <w:r w:rsidRPr="007D640A" w:rsidDel="007D640A">
              <w:rPr>
                <w:rStyle w:val="Hipervnculo"/>
                <w:noProof/>
                <w:rPrChange w:id="221" w:author="Steven Ortiz" w:date="2020-07-05T22:01:00Z">
                  <w:rPr>
                    <w:rStyle w:val="Hipervnculo"/>
                    <w:noProof/>
                  </w:rPr>
                </w:rPrChange>
              </w:rPr>
              <w:delText>Marco conceptual</w:delText>
            </w:r>
            <w:r w:rsidDel="007D640A">
              <w:rPr>
                <w:noProof/>
                <w:webHidden/>
              </w:rPr>
              <w:tab/>
              <w:delText>4</w:delText>
            </w:r>
          </w:del>
        </w:p>
        <w:p w14:paraId="7E8EB160" w14:textId="77777777" w:rsidR="004771CE" w:rsidDel="007D640A" w:rsidRDefault="004771CE">
          <w:pPr>
            <w:pStyle w:val="TDC2"/>
            <w:tabs>
              <w:tab w:val="left" w:pos="1540"/>
              <w:tab w:val="right" w:leader="dot" w:pos="8828"/>
            </w:tabs>
            <w:rPr>
              <w:del w:id="222" w:author="Steven Ortiz" w:date="2020-07-05T22:01:00Z"/>
              <w:rFonts w:asciiTheme="minorHAnsi" w:hAnsiTheme="minorHAnsi" w:cstheme="minorBidi"/>
              <w:noProof/>
              <w:sz w:val="22"/>
            </w:rPr>
          </w:pPr>
          <w:del w:id="223" w:author="Steven Ortiz" w:date="2020-07-05T22:01:00Z">
            <w:r w:rsidRPr="007D640A" w:rsidDel="007D640A">
              <w:rPr>
                <w:rStyle w:val="Hipervnculo"/>
                <w:noProof/>
                <w:rPrChange w:id="224" w:author="Steven Ortiz" w:date="2020-07-05T22:01:00Z">
                  <w:rPr>
                    <w:rStyle w:val="Hipervnculo"/>
                    <w:noProof/>
                  </w:rPr>
                </w:rPrChange>
              </w:rPr>
              <w:delText>4.1</w:delText>
            </w:r>
            <w:r w:rsidDel="007D640A">
              <w:rPr>
                <w:rFonts w:asciiTheme="minorHAnsi" w:hAnsiTheme="minorHAnsi" w:cstheme="minorBidi"/>
                <w:noProof/>
                <w:sz w:val="22"/>
              </w:rPr>
              <w:tab/>
            </w:r>
            <w:r w:rsidRPr="007D640A" w:rsidDel="007D640A">
              <w:rPr>
                <w:rStyle w:val="Hipervnculo"/>
                <w:noProof/>
                <w:rPrChange w:id="225" w:author="Steven Ortiz" w:date="2020-07-05T22:01:00Z">
                  <w:rPr>
                    <w:rStyle w:val="Hipervnculo"/>
                    <w:noProof/>
                  </w:rPr>
                </w:rPrChange>
              </w:rPr>
              <w:delText>Pensamiento computacional</w:delText>
            </w:r>
            <w:r w:rsidDel="007D640A">
              <w:rPr>
                <w:noProof/>
                <w:webHidden/>
              </w:rPr>
              <w:tab/>
              <w:delText>4</w:delText>
            </w:r>
          </w:del>
        </w:p>
        <w:p w14:paraId="4337B493" w14:textId="77777777" w:rsidR="004771CE" w:rsidDel="007D640A" w:rsidRDefault="004771CE">
          <w:pPr>
            <w:pStyle w:val="TDC2"/>
            <w:tabs>
              <w:tab w:val="left" w:pos="1540"/>
              <w:tab w:val="right" w:leader="dot" w:pos="8828"/>
            </w:tabs>
            <w:rPr>
              <w:del w:id="226" w:author="Steven Ortiz" w:date="2020-07-05T22:01:00Z"/>
              <w:rFonts w:asciiTheme="minorHAnsi" w:hAnsiTheme="minorHAnsi" w:cstheme="minorBidi"/>
              <w:noProof/>
              <w:sz w:val="22"/>
            </w:rPr>
          </w:pPr>
          <w:del w:id="227" w:author="Steven Ortiz" w:date="2020-07-05T22:01:00Z">
            <w:r w:rsidRPr="007D640A" w:rsidDel="007D640A">
              <w:rPr>
                <w:rStyle w:val="Hipervnculo"/>
                <w:noProof/>
                <w:rPrChange w:id="228" w:author="Steven Ortiz" w:date="2020-07-05T22:01:00Z">
                  <w:rPr>
                    <w:rStyle w:val="Hipervnculo"/>
                    <w:noProof/>
                  </w:rPr>
                </w:rPrChange>
              </w:rPr>
              <w:delText>4.2</w:delText>
            </w:r>
            <w:r w:rsidDel="007D640A">
              <w:rPr>
                <w:rFonts w:asciiTheme="minorHAnsi" w:hAnsiTheme="minorHAnsi" w:cstheme="minorBidi"/>
                <w:noProof/>
                <w:sz w:val="22"/>
              </w:rPr>
              <w:tab/>
            </w:r>
            <w:r w:rsidRPr="007D640A" w:rsidDel="007D640A">
              <w:rPr>
                <w:rStyle w:val="Hipervnculo"/>
                <w:noProof/>
                <w:rPrChange w:id="229" w:author="Steven Ortiz" w:date="2020-07-05T22:01:00Z">
                  <w:rPr>
                    <w:rStyle w:val="Hipervnculo"/>
                    <w:noProof/>
                  </w:rPr>
                </w:rPrChange>
              </w:rPr>
              <w:delText>Programación por bloques</w:delText>
            </w:r>
            <w:r w:rsidDel="007D640A">
              <w:rPr>
                <w:noProof/>
                <w:webHidden/>
              </w:rPr>
              <w:tab/>
              <w:delText>5</w:delText>
            </w:r>
          </w:del>
        </w:p>
        <w:p w14:paraId="4B173941" w14:textId="77777777" w:rsidR="004771CE" w:rsidDel="007D640A" w:rsidRDefault="004771CE">
          <w:pPr>
            <w:pStyle w:val="TDC2"/>
            <w:tabs>
              <w:tab w:val="left" w:pos="1540"/>
              <w:tab w:val="right" w:leader="dot" w:pos="8828"/>
            </w:tabs>
            <w:rPr>
              <w:del w:id="230" w:author="Steven Ortiz" w:date="2020-07-05T22:01:00Z"/>
              <w:rFonts w:asciiTheme="minorHAnsi" w:hAnsiTheme="minorHAnsi" w:cstheme="minorBidi"/>
              <w:noProof/>
              <w:sz w:val="22"/>
            </w:rPr>
          </w:pPr>
          <w:del w:id="231" w:author="Steven Ortiz" w:date="2020-07-05T22:01:00Z">
            <w:r w:rsidRPr="007D640A" w:rsidDel="007D640A">
              <w:rPr>
                <w:rStyle w:val="Hipervnculo"/>
                <w:noProof/>
                <w:rPrChange w:id="232" w:author="Steven Ortiz" w:date="2020-07-05T22:01:00Z">
                  <w:rPr>
                    <w:rStyle w:val="Hipervnculo"/>
                    <w:noProof/>
                  </w:rPr>
                </w:rPrChange>
              </w:rPr>
              <w:delText>4.3</w:delText>
            </w:r>
            <w:r w:rsidDel="007D640A">
              <w:rPr>
                <w:rFonts w:asciiTheme="minorHAnsi" w:hAnsiTheme="minorHAnsi" w:cstheme="minorBidi"/>
                <w:noProof/>
                <w:sz w:val="22"/>
              </w:rPr>
              <w:tab/>
            </w:r>
            <w:r w:rsidRPr="007D640A" w:rsidDel="007D640A">
              <w:rPr>
                <w:rStyle w:val="Hipervnculo"/>
                <w:noProof/>
                <w:rPrChange w:id="233" w:author="Steven Ortiz" w:date="2020-07-05T22:01:00Z">
                  <w:rPr>
                    <w:rStyle w:val="Hipervnculo"/>
                    <w:noProof/>
                  </w:rPr>
                </w:rPrChange>
              </w:rPr>
              <w:delText>Blockly</w:delText>
            </w:r>
            <w:r w:rsidDel="007D640A">
              <w:rPr>
                <w:noProof/>
                <w:webHidden/>
              </w:rPr>
              <w:tab/>
              <w:delText>6</w:delText>
            </w:r>
          </w:del>
        </w:p>
        <w:p w14:paraId="54FC41E3" w14:textId="77777777" w:rsidR="004771CE" w:rsidDel="007D640A" w:rsidRDefault="004771CE">
          <w:pPr>
            <w:pStyle w:val="TDC3"/>
            <w:tabs>
              <w:tab w:val="left" w:pos="1849"/>
              <w:tab w:val="right" w:leader="dot" w:pos="8828"/>
            </w:tabs>
            <w:rPr>
              <w:del w:id="234" w:author="Steven Ortiz" w:date="2020-07-05T22:01:00Z"/>
              <w:rFonts w:asciiTheme="minorHAnsi" w:hAnsiTheme="minorHAnsi" w:cstheme="minorBidi"/>
              <w:noProof/>
              <w:sz w:val="22"/>
            </w:rPr>
          </w:pPr>
          <w:del w:id="235" w:author="Steven Ortiz" w:date="2020-07-05T22:01:00Z">
            <w:r w:rsidRPr="007D640A" w:rsidDel="007D640A">
              <w:rPr>
                <w:rStyle w:val="Hipervnculo"/>
                <w:noProof/>
                <w:rPrChange w:id="236" w:author="Steven Ortiz" w:date="2020-07-05T22:01:00Z">
                  <w:rPr>
                    <w:rStyle w:val="Hipervnculo"/>
                    <w:noProof/>
                  </w:rPr>
                </w:rPrChange>
              </w:rPr>
              <w:delText>4.3.1</w:delText>
            </w:r>
            <w:r w:rsidDel="007D640A">
              <w:rPr>
                <w:rFonts w:asciiTheme="minorHAnsi" w:hAnsiTheme="minorHAnsi" w:cstheme="minorBidi"/>
                <w:noProof/>
                <w:sz w:val="22"/>
              </w:rPr>
              <w:tab/>
            </w:r>
            <w:r w:rsidRPr="007D640A" w:rsidDel="007D640A">
              <w:rPr>
                <w:rStyle w:val="Hipervnculo"/>
                <w:noProof/>
                <w:rPrChange w:id="237" w:author="Steven Ortiz" w:date="2020-07-05T22:01:00Z">
                  <w:rPr>
                    <w:rStyle w:val="Hipervnculo"/>
                    <w:noProof/>
                  </w:rPr>
                </w:rPrChange>
              </w:rPr>
              <w:delText>App Inventor</w:delText>
            </w:r>
            <w:r w:rsidDel="007D640A">
              <w:rPr>
                <w:noProof/>
                <w:webHidden/>
              </w:rPr>
              <w:tab/>
              <w:delText>6</w:delText>
            </w:r>
          </w:del>
        </w:p>
        <w:p w14:paraId="6C78820C" w14:textId="77777777" w:rsidR="004771CE" w:rsidDel="007D640A" w:rsidRDefault="004771CE">
          <w:pPr>
            <w:pStyle w:val="TDC3"/>
            <w:tabs>
              <w:tab w:val="left" w:pos="1849"/>
              <w:tab w:val="right" w:leader="dot" w:pos="8828"/>
            </w:tabs>
            <w:rPr>
              <w:del w:id="238" w:author="Steven Ortiz" w:date="2020-07-05T22:01:00Z"/>
              <w:rFonts w:asciiTheme="minorHAnsi" w:hAnsiTheme="minorHAnsi" w:cstheme="minorBidi"/>
              <w:noProof/>
              <w:sz w:val="22"/>
            </w:rPr>
          </w:pPr>
          <w:del w:id="239" w:author="Steven Ortiz" w:date="2020-07-05T22:01:00Z">
            <w:r w:rsidRPr="007D640A" w:rsidDel="007D640A">
              <w:rPr>
                <w:rStyle w:val="Hipervnculo"/>
                <w:noProof/>
                <w:rPrChange w:id="240" w:author="Steven Ortiz" w:date="2020-07-05T22:01:00Z">
                  <w:rPr>
                    <w:rStyle w:val="Hipervnculo"/>
                    <w:noProof/>
                  </w:rPr>
                </w:rPrChange>
              </w:rPr>
              <w:delText>4.3.2</w:delText>
            </w:r>
            <w:r w:rsidDel="007D640A">
              <w:rPr>
                <w:rFonts w:asciiTheme="minorHAnsi" w:hAnsiTheme="minorHAnsi" w:cstheme="minorBidi"/>
                <w:noProof/>
                <w:sz w:val="22"/>
              </w:rPr>
              <w:tab/>
            </w:r>
            <w:r w:rsidRPr="007D640A" w:rsidDel="007D640A">
              <w:rPr>
                <w:rStyle w:val="Hipervnculo"/>
                <w:noProof/>
                <w:rPrChange w:id="241" w:author="Steven Ortiz" w:date="2020-07-05T22:01:00Z">
                  <w:rPr>
                    <w:rStyle w:val="Hipervnculo"/>
                    <w:noProof/>
                  </w:rPr>
                </w:rPrChange>
              </w:rPr>
              <w:delText>Micro:bit</w:delText>
            </w:r>
            <w:r w:rsidDel="007D640A">
              <w:rPr>
                <w:noProof/>
                <w:webHidden/>
              </w:rPr>
              <w:tab/>
              <w:delText>7</w:delText>
            </w:r>
          </w:del>
        </w:p>
        <w:p w14:paraId="6621E55E" w14:textId="77777777" w:rsidR="004771CE" w:rsidDel="007D640A" w:rsidRDefault="004771CE">
          <w:pPr>
            <w:pStyle w:val="TDC3"/>
            <w:tabs>
              <w:tab w:val="left" w:pos="1849"/>
              <w:tab w:val="right" w:leader="dot" w:pos="8828"/>
            </w:tabs>
            <w:rPr>
              <w:del w:id="242" w:author="Steven Ortiz" w:date="2020-07-05T22:01:00Z"/>
              <w:rFonts w:asciiTheme="minorHAnsi" w:hAnsiTheme="minorHAnsi" w:cstheme="minorBidi"/>
              <w:noProof/>
              <w:sz w:val="22"/>
            </w:rPr>
          </w:pPr>
          <w:del w:id="243" w:author="Steven Ortiz" w:date="2020-07-05T22:01:00Z">
            <w:r w:rsidRPr="007D640A" w:rsidDel="007D640A">
              <w:rPr>
                <w:rStyle w:val="Hipervnculo"/>
                <w:noProof/>
                <w:rPrChange w:id="244" w:author="Steven Ortiz" w:date="2020-07-05T22:01:00Z">
                  <w:rPr>
                    <w:rStyle w:val="Hipervnculo"/>
                    <w:noProof/>
                  </w:rPr>
                </w:rPrChange>
              </w:rPr>
              <w:delText>4.3.3</w:delText>
            </w:r>
            <w:r w:rsidDel="007D640A">
              <w:rPr>
                <w:rFonts w:asciiTheme="minorHAnsi" w:hAnsiTheme="minorHAnsi" w:cstheme="minorBidi"/>
                <w:noProof/>
                <w:sz w:val="22"/>
              </w:rPr>
              <w:tab/>
            </w:r>
            <w:r w:rsidRPr="007D640A" w:rsidDel="007D640A">
              <w:rPr>
                <w:rStyle w:val="Hipervnculo"/>
                <w:noProof/>
                <w:rPrChange w:id="245" w:author="Steven Ortiz" w:date="2020-07-05T22:01:00Z">
                  <w:rPr>
                    <w:rStyle w:val="Hipervnculo"/>
                    <w:noProof/>
                  </w:rPr>
                </w:rPrChange>
              </w:rPr>
              <w:delText>CODE</w:delText>
            </w:r>
            <w:r w:rsidDel="007D640A">
              <w:rPr>
                <w:noProof/>
                <w:webHidden/>
              </w:rPr>
              <w:tab/>
              <w:delText>8</w:delText>
            </w:r>
          </w:del>
        </w:p>
        <w:p w14:paraId="3D692D47" w14:textId="77777777" w:rsidR="004771CE" w:rsidDel="007D640A" w:rsidRDefault="004771CE">
          <w:pPr>
            <w:pStyle w:val="TDC3"/>
            <w:tabs>
              <w:tab w:val="left" w:pos="1849"/>
              <w:tab w:val="right" w:leader="dot" w:pos="8828"/>
            </w:tabs>
            <w:rPr>
              <w:del w:id="246" w:author="Steven Ortiz" w:date="2020-07-05T22:01:00Z"/>
              <w:rFonts w:asciiTheme="minorHAnsi" w:hAnsiTheme="minorHAnsi" w:cstheme="minorBidi"/>
              <w:noProof/>
              <w:sz w:val="22"/>
            </w:rPr>
          </w:pPr>
          <w:del w:id="247" w:author="Steven Ortiz" w:date="2020-07-05T22:01:00Z">
            <w:r w:rsidRPr="007D640A" w:rsidDel="007D640A">
              <w:rPr>
                <w:rStyle w:val="Hipervnculo"/>
                <w:noProof/>
                <w:rPrChange w:id="248" w:author="Steven Ortiz" w:date="2020-07-05T22:01:00Z">
                  <w:rPr>
                    <w:rStyle w:val="Hipervnculo"/>
                    <w:noProof/>
                  </w:rPr>
                </w:rPrChange>
              </w:rPr>
              <w:delText>4.3.4</w:delText>
            </w:r>
            <w:r w:rsidDel="007D640A">
              <w:rPr>
                <w:rFonts w:asciiTheme="minorHAnsi" w:hAnsiTheme="minorHAnsi" w:cstheme="minorBidi"/>
                <w:noProof/>
                <w:sz w:val="22"/>
              </w:rPr>
              <w:tab/>
            </w:r>
            <w:r w:rsidRPr="007D640A" w:rsidDel="007D640A">
              <w:rPr>
                <w:rStyle w:val="Hipervnculo"/>
                <w:noProof/>
                <w:rPrChange w:id="249" w:author="Steven Ortiz" w:date="2020-07-05T22:01:00Z">
                  <w:rPr>
                    <w:rStyle w:val="Hipervnculo"/>
                    <w:noProof/>
                  </w:rPr>
                </w:rPrChange>
              </w:rPr>
              <w:delText>AutoBlocks for Jira</w:delText>
            </w:r>
            <w:r w:rsidDel="007D640A">
              <w:rPr>
                <w:noProof/>
                <w:webHidden/>
              </w:rPr>
              <w:tab/>
              <w:delText>8</w:delText>
            </w:r>
          </w:del>
        </w:p>
        <w:p w14:paraId="06FAC660" w14:textId="77777777" w:rsidR="004771CE" w:rsidDel="007D640A" w:rsidRDefault="004771CE">
          <w:pPr>
            <w:pStyle w:val="TDC3"/>
            <w:tabs>
              <w:tab w:val="left" w:pos="1849"/>
              <w:tab w:val="right" w:leader="dot" w:pos="8828"/>
            </w:tabs>
            <w:rPr>
              <w:del w:id="250" w:author="Steven Ortiz" w:date="2020-07-05T22:01:00Z"/>
              <w:rFonts w:asciiTheme="minorHAnsi" w:hAnsiTheme="minorHAnsi" w:cstheme="minorBidi"/>
              <w:noProof/>
              <w:sz w:val="22"/>
            </w:rPr>
          </w:pPr>
          <w:del w:id="251" w:author="Steven Ortiz" w:date="2020-07-05T22:01:00Z">
            <w:r w:rsidRPr="007D640A" w:rsidDel="007D640A">
              <w:rPr>
                <w:rStyle w:val="Hipervnculo"/>
                <w:noProof/>
                <w:rPrChange w:id="252" w:author="Steven Ortiz" w:date="2020-07-05T22:01:00Z">
                  <w:rPr>
                    <w:rStyle w:val="Hipervnculo"/>
                    <w:noProof/>
                  </w:rPr>
                </w:rPrChange>
              </w:rPr>
              <w:delText>4.3.5</w:delText>
            </w:r>
            <w:r w:rsidDel="007D640A">
              <w:rPr>
                <w:rFonts w:asciiTheme="minorHAnsi" w:hAnsiTheme="minorHAnsi" w:cstheme="minorBidi"/>
                <w:noProof/>
                <w:sz w:val="22"/>
              </w:rPr>
              <w:tab/>
            </w:r>
            <w:r w:rsidRPr="007D640A" w:rsidDel="007D640A">
              <w:rPr>
                <w:rStyle w:val="Hipervnculo"/>
                <w:noProof/>
                <w:rPrChange w:id="253" w:author="Steven Ortiz" w:date="2020-07-05T22:01:00Z">
                  <w:rPr>
                    <w:rStyle w:val="Hipervnculo"/>
                    <w:noProof/>
                  </w:rPr>
                </w:rPrChange>
              </w:rPr>
              <w:delText>NOVA Labs</w:delText>
            </w:r>
            <w:r w:rsidDel="007D640A">
              <w:rPr>
                <w:noProof/>
                <w:webHidden/>
              </w:rPr>
              <w:tab/>
              <w:delText>9</w:delText>
            </w:r>
          </w:del>
        </w:p>
        <w:p w14:paraId="5D991296" w14:textId="77777777" w:rsidR="004771CE" w:rsidDel="007D640A" w:rsidRDefault="004771CE">
          <w:pPr>
            <w:pStyle w:val="TDC2"/>
            <w:tabs>
              <w:tab w:val="left" w:pos="1540"/>
              <w:tab w:val="right" w:leader="dot" w:pos="8828"/>
            </w:tabs>
            <w:rPr>
              <w:del w:id="254" w:author="Steven Ortiz" w:date="2020-07-05T22:01:00Z"/>
              <w:rFonts w:asciiTheme="minorHAnsi" w:hAnsiTheme="minorHAnsi" w:cstheme="minorBidi"/>
              <w:noProof/>
              <w:sz w:val="22"/>
            </w:rPr>
          </w:pPr>
          <w:del w:id="255" w:author="Steven Ortiz" w:date="2020-07-05T22:01:00Z">
            <w:r w:rsidRPr="007D640A" w:rsidDel="007D640A">
              <w:rPr>
                <w:rStyle w:val="Hipervnculo"/>
                <w:noProof/>
                <w:rPrChange w:id="256" w:author="Steven Ortiz" w:date="2020-07-05T22:01:00Z">
                  <w:rPr>
                    <w:rStyle w:val="Hipervnculo"/>
                    <w:noProof/>
                  </w:rPr>
                </w:rPrChange>
              </w:rPr>
              <w:delText>4.4</w:delText>
            </w:r>
            <w:r w:rsidDel="007D640A">
              <w:rPr>
                <w:rFonts w:asciiTheme="minorHAnsi" w:hAnsiTheme="minorHAnsi" w:cstheme="minorBidi"/>
                <w:noProof/>
                <w:sz w:val="22"/>
              </w:rPr>
              <w:tab/>
            </w:r>
            <w:r w:rsidRPr="007D640A" w:rsidDel="007D640A">
              <w:rPr>
                <w:rStyle w:val="Hipervnculo"/>
                <w:noProof/>
                <w:rPrChange w:id="257" w:author="Steven Ortiz" w:date="2020-07-05T22:01:00Z">
                  <w:rPr>
                    <w:rStyle w:val="Hipervnculo"/>
                    <w:noProof/>
                  </w:rPr>
                </w:rPrChange>
              </w:rPr>
              <w:delText>ESP32</w:delText>
            </w:r>
            <w:r w:rsidDel="007D640A">
              <w:rPr>
                <w:noProof/>
                <w:webHidden/>
              </w:rPr>
              <w:tab/>
              <w:delText>9</w:delText>
            </w:r>
          </w:del>
        </w:p>
        <w:p w14:paraId="546AE9CB" w14:textId="77777777" w:rsidR="004771CE" w:rsidDel="007D640A" w:rsidRDefault="004771CE">
          <w:pPr>
            <w:pStyle w:val="TDC2"/>
            <w:tabs>
              <w:tab w:val="left" w:pos="1540"/>
              <w:tab w:val="right" w:leader="dot" w:pos="8828"/>
            </w:tabs>
            <w:rPr>
              <w:del w:id="258" w:author="Steven Ortiz" w:date="2020-07-05T22:01:00Z"/>
              <w:rFonts w:asciiTheme="minorHAnsi" w:hAnsiTheme="minorHAnsi" w:cstheme="minorBidi"/>
              <w:noProof/>
              <w:sz w:val="22"/>
            </w:rPr>
          </w:pPr>
          <w:del w:id="259" w:author="Steven Ortiz" w:date="2020-07-05T22:01:00Z">
            <w:r w:rsidRPr="007D640A" w:rsidDel="007D640A">
              <w:rPr>
                <w:rStyle w:val="Hipervnculo"/>
                <w:noProof/>
                <w:rPrChange w:id="260" w:author="Steven Ortiz" w:date="2020-07-05T22:01:00Z">
                  <w:rPr>
                    <w:rStyle w:val="Hipervnculo"/>
                    <w:noProof/>
                  </w:rPr>
                </w:rPrChange>
              </w:rPr>
              <w:delText>4.5</w:delText>
            </w:r>
            <w:r w:rsidDel="007D640A">
              <w:rPr>
                <w:rFonts w:asciiTheme="minorHAnsi" w:hAnsiTheme="minorHAnsi" w:cstheme="minorBidi"/>
                <w:noProof/>
                <w:sz w:val="22"/>
              </w:rPr>
              <w:tab/>
            </w:r>
            <w:r w:rsidRPr="007D640A" w:rsidDel="007D640A">
              <w:rPr>
                <w:rStyle w:val="Hipervnculo"/>
                <w:noProof/>
                <w:rPrChange w:id="261" w:author="Steven Ortiz" w:date="2020-07-05T22:01:00Z">
                  <w:rPr>
                    <w:rStyle w:val="Hipervnculo"/>
                    <w:noProof/>
                  </w:rPr>
                </w:rPrChange>
              </w:rPr>
              <w:delText>MicroPython</w:delText>
            </w:r>
            <w:r w:rsidDel="007D640A">
              <w:rPr>
                <w:noProof/>
                <w:webHidden/>
              </w:rPr>
              <w:tab/>
              <w:delText>10</w:delText>
            </w:r>
          </w:del>
        </w:p>
        <w:p w14:paraId="249800C4" w14:textId="77777777" w:rsidR="004771CE" w:rsidDel="007D640A" w:rsidRDefault="004771CE">
          <w:pPr>
            <w:pStyle w:val="TDC2"/>
            <w:tabs>
              <w:tab w:val="left" w:pos="1540"/>
              <w:tab w:val="right" w:leader="dot" w:pos="8828"/>
            </w:tabs>
            <w:rPr>
              <w:del w:id="262" w:author="Steven Ortiz" w:date="2020-07-05T22:01:00Z"/>
              <w:rFonts w:asciiTheme="minorHAnsi" w:hAnsiTheme="minorHAnsi" w:cstheme="minorBidi"/>
              <w:noProof/>
              <w:sz w:val="22"/>
            </w:rPr>
          </w:pPr>
          <w:del w:id="263" w:author="Steven Ortiz" w:date="2020-07-05T22:01:00Z">
            <w:r w:rsidRPr="007D640A" w:rsidDel="007D640A">
              <w:rPr>
                <w:rStyle w:val="Hipervnculo"/>
                <w:noProof/>
                <w:rPrChange w:id="264" w:author="Steven Ortiz" w:date="2020-07-05T22:01:00Z">
                  <w:rPr>
                    <w:rStyle w:val="Hipervnculo"/>
                    <w:noProof/>
                  </w:rPr>
                </w:rPrChange>
              </w:rPr>
              <w:delText>4.6</w:delText>
            </w:r>
            <w:r w:rsidDel="007D640A">
              <w:rPr>
                <w:rFonts w:asciiTheme="minorHAnsi" w:hAnsiTheme="minorHAnsi" w:cstheme="minorBidi"/>
                <w:noProof/>
                <w:sz w:val="22"/>
              </w:rPr>
              <w:tab/>
            </w:r>
            <w:r w:rsidRPr="007D640A" w:rsidDel="007D640A">
              <w:rPr>
                <w:rStyle w:val="Hipervnculo"/>
                <w:noProof/>
                <w:rPrChange w:id="265" w:author="Steven Ortiz" w:date="2020-07-05T22:01:00Z">
                  <w:rPr>
                    <w:rStyle w:val="Hipervnculo"/>
                    <w:noProof/>
                  </w:rPr>
                </w:rPrChange>
              </w:rPr>
              <w:delText>Wi-Fi</w:delText>
            </w:r>
            <w:r w:rsidDel="007D640A">
              <w:rPr>
                <w:noProof/>
                <w:webHidden/>
              </w:rPr>
              <w:tab/>
              <w:delText>10</w:delText>
            </w:r>
          </w:del>
        </w:p>
        <w:p w14:paraId="766227E1" w14:textId="77777777" w:rsidR="004771CE" w:rsidDel="007D640A" w:rsidRDefault="004771CE">
          <w:pPr>
            <w:pStyle w:val="TDC2"/>
            <w:tabs>
              <w:tab w:val="left" w:pos="1540"/>
              <w:tab w:val="right" w:leader="dot" w:pos="8828"/>
            </w:tabs>
            <w:rPr>
              <w:del w:id="266" w:author="Steven Ortiz" w:date="2020-07-05T22:01:00Z"/>
              <w:rFonts w:asciiTheme="minorHAnsi" w:hAnsiTheme="minorHAnsi" w:cstheme="minorBidi"/>
              <w:noProof/>
              <w:sz w:val="22"/>
            </w:rPr>
          </w:pPr>
          <w:del w:id="267" w:author="Steven Ortiz" w:date="2020-07-05T22:01:00Z">
            <w:r w:rsidRPr="007D640A" w:rsidDel="007D640A">
              <w:rPr>
                <w:rStyle w:val="Hipervnculo"/>
                <w:noProof/>
                <w:rPrChange w:id="268" w:author="Steven Ortiz" w:date="2020-07-05T22:01:00Z">
                  <w:rPr>
                    <w:rStyle w:val="Hipervnculo"/>
                    <w:noProof/>
                  </w:rPr>
                </w:rPrChange>
              </w:rPr>
              <w:delText>4.7</w:delText>
            </w:r>
            <w:r w:rsidDel="007D640A">
              <w:rPr>
                <w:rFonts w:asciiTheme="minorHAnsi" w:hAnsiTheme="minorHAnsi" w:cstheme="minorBidi"/>
                <w:noProof/>
                <w:sz w:val="22"/>
              </w:rPr>
              <w:tab/>
            </w:r>
            <w:r w:rsidRPr="007D640A" w:rsidDel="007D640A">
              <w:rPr>
                <w:rStyle w:val="Hipervnculo"/>
                <w:noProof/>
                <w:rPrChange w:id="269" w:author="Steven Ortiz" w:date="2020-07-05T22:01:00Z">
                  <w:rPr>
                    <w:rStyle w:val="Hipervnculo"/>
                    <w:noProof/>
                  </w:rPr>
                </w:rPrChange>
              </w:rPr>
              <w:delText>Bluetooth</w:delText>
            </w:r>
            <w:r w:rsidDel="007D640A">
              <w:rPr>
                <w:noProof/>
                <w:webHidden/>
              </w:rPr>
              <w:tab/>
              <w:delText>10</w:delText>
            </w:r>
          </w:del>
        </w:p>
        <w:p w14:paraId="2EA0EA49" w14:textId="77777777" w:rsidR="004771CE" w:rsidDel="007D640A" w:rsidRDefault="004771CE">
          <w:pPr>
            <w:pStyle w:val="TDC2"/>
            <w:tabs>
              <w:tab w:val="left" w:pos="1540"/>
              <w:tab w:val="right" w:leader="dot" w:pos="8828"/>
            </w:tabs>
            <w:rPr>
              <w:del w:id="270" w:author="Steven Ortiz" w:date="2020-07-05T22:01:00Z"/>
              <w:rFonts w:asciiTheme="minorHAnsi" w:hAnsiTheme="minorHAnsi" w:cstheme="minorBidi"/>
              <w:noProof/>
              <w:sz w:val="22"/>
            </w:rPr>
          </w:pPr>
          <w:del w:id="271" w:author="Steven Ortiz" w:date="2020-07-05T22:01:00Z">
            <w:r w:rsidRPr="007D640A" w:rsidDel="007D640A">
              <w:rPr>
                <w:rStyle w:val="Hipervnculo"/>
                <w:noProof/>
                <w:rPrChange w:id="272" w:author="Steven Ortiz" w:date="2020-07-05T22:01:00Z">
                  <w:rPr>
                    <w:rStyle w:val="Hipervnculo"/>
                    <w:noProof/>
                  </w:rPr>
                </w:rPrChange>
              </w:rPr>
              <w:delText>4.8</w:delText>
            </w:r>
            <w:r w:rsidDel="007D640A">
              <w:rPr>
                <w:rFonts w:asciiTheme="minorHAnsi" w:hAnsiTheme="minorHAnsi" w:cstheme="minorBidi"/>
                <w:noProof/>
                <w:sz w:val="22"/>
              </w:rPr>
              <w:tab/>
            </w:r>
            <w:r w:rsidRPr="007D640A" w:rsidDel="007D640A">
              <w:rPr>
                <w:rStyle w:val="Hipervnculo"/>
                <w:noProof/>
                <w:rPrChange w:id="273" w:author="Steven Ortiz" w:date="2020-07-05T22:01:00Z">
                  <w:rPr>
                    <w:rStyle w:val="Hipervnculo"/>
                    <w:noProof/>
                  </w:rPr>
                </w:rPrChange>
              </w:rPr>
              <w:delText>PWM</w:delText>
            </w:r>
            <w:r w:rsidDel="007D640A">
              <w:rPr>
                <w:noProof/>
                <w:webHidden/>
              </w:rPr>
              <w:tab/>
              <w:delText>10</w:delText>
            </w:r>
          </w:del>
        </w:p>
        <w:p w14:paraId="6E48BC9F" w14:textId="77777777" w:rsidR="004771CE" w:rsidDel="007D640A" w:rsidRDefault="004771CE">
          <w:pPr>
            <w:pStyle w:val="TDC1"/>
            <w:rPr>
              <w:del w:id="274" w:author="Steven Ortiz" w:date="2020-07-05T22:01:00Z"/>
              <w:rFonts w:asciiTheme="minorHAnsi" w:hAnsiTheme="minorHAnsi" w:cstheme="minorBidi"/>
              <w:noProof/>
              <w:sz w:val="22"/>
            </w:rPr>
          </w:pPr>
          <w:del w:id="275" w:author="Steven Ortiz" w:date="2020-07-05T22:01:00Z">
            <w:r w:rsidRPr="007D640A" w:rsidDel="007D640A">
              <w:rPr>
                <w:rStyle w:val="Hipervnculo"/>
                <w:noProof/>
                <w:rPrChange w:id="276" w:author="Steven Ortiz" w:date="2020-07-05T22:01:00Z">
                  <w:rPr>
                    <w:rStyle w:val="Hipervnculo"/>
                    <w:noProof/>
                  </w:rPr>
                </w:rPrChange>
              </w:rPr>
              <w:delText>5</w:delText>
            </w:r>
            <w:r w:rsidDel="007D640A">
              <w:rPr>
                <w:rFonts w:asciiTheme="minorHAnsi" w:hAnsiTheme="minorHAnsi" w:cstheme="minorBidi"/>
                <w:noProof/>
                <w:sz w:val="22"/>
              </w:rPr>
              <w:tab/>
            </w:r>
            <w:r w:rsidRPr="007D640A" w:rsidDel="007D640A">
              <w:rPr>
                <w:rStyle w:val="Hipervnculo"/>
                <w:noProof/>
                <w:rPrChange w:id="277" w:author="Steven Ortiz" w:date="2020-07-05T22:01:00Z">
                  <w:rPr>
                    <w:rStyle w:val="Hipervnculo"/>
                    <w:noProof/>
                  </w:rPr>
                </w:rPrChange>
              </w:rPr>
              <w:delText>Metodología</w:delText>
            </w:r>
            <w:r w:rsidDel="007D640A">
              <w:rPr>
                <w:noProof/>
                <w:webHidden/>
              </w:rPr>
              <w:tab/>
              <w:delText>11</w:delText>
            </w:r>
          </w:del>
        </w:p>
        <w:p w14:paraId="77791240" w14:textId="77777777" w:rsidR="004771CE" w:rsidDel="007D640A" w:rsidRDefault="004771CE">
          <w:pPr>
            <w:pStyle w:val="TDC2"/>
            <w:tabs>
              <w:tab w:val="left" w:pos="1540"/>
              <w:tab w:val="right" w:leader="dot" w:pos="8828"/>
            </w:tabs>
            <w:rPr>
              <w:del w:id="278" w:author="Steven Ortiz" w:date="2020-07-05T22:01:00Z"/>
              <w:rFonts w:asciiTheme="minorHAnsi" w:hAnsiTheme="minorHAnsi" w:cstheme="minorBidi"/>
              <w:noProof/>
              <w:sz w:val="22"/>
            </w:rPr>
          </w:pPr>
          <w:del w:id="279" w:author="Steven Ortiz" w:date="2020-07-05T22:01:00Z">
            <w:r w:rsidRPr="007D640A" w:rsidDel="007D640A">
              <w:rPr>
                <w:rStyle w:val="Hipervnculo"/>
                <w:noProof/>
                <w:rPrChange w:id="280" w:author="Steven Ortiz" w:date="2020-07-05T22:01:00Z">
                  <w:rPr>
                    <w:rStyle w:val="Hipervnculo"/>
                    <w:noProof/>
                  </w:rPr>
                </w:rPrChange>
              </w:rPr>
              <w:delText>5.1</w:delText>
            </w:r>
            <w:r w:rsidDel="007D640A">
              <w:rPr>
                <w:rFonts w:asciiTheme="minorHAnsi" w:hAnsiTheme="minorHAnsi" w:cstheme="minorBidi"/>
                <w:noProof/>
                <w:sz w:val="22"/>
              </w:rPr>
              <w:tab/>
            </w:r>
            <w:r w:rsidRPr="007D640A" w:rsidDel="007D640A">
              <w:rPr>
                <w:rStyle w:val="Hipervnculo"/>
                <w:noProof/>
                <w:rPrChange w:id="281" w:author="Steven Ortiz" w:date="2020-07-05T22:01:00Z">
                  <w:rPr>
                    <w:rStyle w:val="Hipervnculo"/>
                    <w:noProof/>
                  </w:rPr>
                </w:rPrChange>
              </w:rPr>
              <w:delText>Objetivo 1 – Construir bloques básicos de programación visual bajo el entorno de Blockly</w:delText>
            </w:r>
            <w:r w:rsidDel="007D640A">
              <w:rPr>
                <w:noProof/>
                <w:webHidden/>
              </w:rPr>
              <w:tab/>
              <w:delText>11</w:delText>
            </w:r>
          </w:del>
        </w:p>
        <w:p w14:paraId="7ABE1011" w14:textId="77777777" w:rsidR="004771CE" w:rsidDel="007D640A" w:rsidRDefault="004771CE">
          <w:pPr>
            <w:pStyle w:val="TDC3"/>
            <w:tabs>
              <w:tab w:val="left" w:pos="1849"/>
              <w:tab w:val="right" w:leader="dot" w:pos="8828"/>
            </w:tabs>
            <w:rPr>
              <w:del w:id="282" w:author="Steven Ortiz" w:date="2020-07-05T22:01:00Z"/>
              <w:rFonts w:asciiTheme="minorHAnsi" w:hAnsiTheme="minorHAnsi" w:cstheme="minorBidi"/>
              <w:noProof/>
              <w:sz w:val="22"/>
            </w:rPr>
          </w:pPr>
          <w:del w:id="283" w:author="Steven Ortiz" w:date="2020-07-05T22:01:00Z">
            <w:r w:rsidRPr="007D640A" w:rsidDel="007D640A">
              <w:rPr>
                <w:rStyle w:val="Hipervnculo"/>
                <w:noProof/>
                <w:rPrChange w:id="284" w:author="Steven Ortiz" w:date="2020-07-05T22:01:00Z">
                  <w:rPr>
                    <w:rStyle w:val="Hipervnculo"/>
                    <w:noProof/>
                  </w:rPr>
                </w:rPrChange>
              </w:rPr>
              <w:delText>5.1.1</w:delText>
            </w:r>
            <w:r w:rsidDel="007D640A">
              <w:rPr>
                <w:rFonts w:asciiTheme="minorHAnsi" w:hAnsiTheme="minorHAnsi" w:cstheme="minorBidi"/>
                <w:noProof/>
                <w:sz w:val="22"/>
              </w:rPr>
              <w:tab/>
            </w:r>
            <w:r w:rsidRPr="007D640A" w:rsidDel="007D640A">
              <w:rPr>
                <w:rStyle w:val="Hipervnculo"/>
                <w:noProof/>
                <w:rPrChange w:id="285" w:author="Steven Ortiz" w:date="2020-07-05T22:01:00Z">
                  <w:rPr>
                    <w:rStyle w:val="Hipervnculo"/>
                    <w:noProof/>
                  </w:rPr>
                </w:rPrChange>
              </w:rPr>
              <w:delText>Actividad 1.1 - Selección de bloques funcionales y la metodología de construcción</w:delText>
            </w:r>
            <w:r w:rsidDel="007D640A">
              <w:rPr>
                <w:noProof/>
                <w:webHidden/>
              </w:rPr>
              <w:tab/>
              <w:delText>11</w:delText>
            </w:r>
          </w:del>
        </w:p>
        <w:p w14:paraId="687B4EE4" w14:textId="77777777" w:rsidR="004771CE" w:rsidDel="007D640A" w:rsidRDefault="004771CE">
          <w:pPr>
            <w:pStyle w:val="TDC3"/>
            <w:tabs>
              <w:tab w:val="left" w:pos="1849"/>
              <w:tab w:val="right" w:leader="dot" w:pos="8828"/>
            </w:tabs>
            <w:rPr>
              <w:del w:id="286" w:author="Steven Ortiz" w:date="2020-07-05T22:01:00Z"/>
              <w:rFonts w:asciiTheme="minorHAnsi" w:hAnsiTheme="minorHAnsi" w:cstheme="minorBidi"/>
              <w:noProof/>
              <w:sz w:val="22"/>
            </w:rPr>
          </w:pPr>
          <w:del w:id="287" w:author="Steven Ortiz" w:date="2020-07-05T22:01:00Z">
            <w:r w:rsidRPr="007D640A" w:rsidDel="007D640A">
              <w:rPr>
                <w:rStyle w:val="Hipervnculo"/>
                <w:noProof/>
                <w:rPrChange w:id="288" w:author="Steven Ortiz" w:date="2020-07-05T22:01:00Z">
                  <w:rPr>
                    <w:rStyle w:val="Hipervnculo"/>
                    <w:noProof/>
                  </w:rPr>
                </w:rPrChange>
              </w:rPr>
              <w:delText>5.1.2</w:delText>
            </w:r>
            <w:r w:rsidDel="007D640A">
              <w:rPr>
                <w:rFonts w:asciiTheme="minorHAnsi" w:hAnsiTheme="minorHAnsi" w:cstheme="minorBidi"/>
                <w:noProof/>
                <w:sz w:val="22"/>
              </w:rPr>
              <w:tab/>
            </w:r>
            <w:r w:rsidRPr="007D640A" w:rsidDel="007D640A">
              <w:rPr>
                <w:rStyle w:val="Hipervnculo"/>
                <w:noProof/>
                <w:rPrChange w:id="289" w:author="Steven Ortiz" w:date="2020-07-05T22:01:00Z">
                  <w:rPr>
                    <w:rStyle w:val="Hipervnculo"/>
                    <w:noProof/>
                  </w:rPr>
                </w:rPrChange>
              </w:rPr>
              <w:delText>Actividad 1.2 – Descripción de bloques funcionales en Python</w:delText>
            </w:r>
            <w:r w:rsidDel="007D640A">
              <w:rPr>
                <w:noProof/>
                <w:webHidden/>
              </w:rPr>
              <w:tab/>
              <w:delText>13</w:delText>
            </w:r>
          </w:del>
        </w:p>
        <w:p w14:paraId="5D8E5E43" w14:textId="77777777" w:rsidR="004771CE" w:rsidDel="007D640A" w:rsidRDefault="004771CE">
          <w:pPr>
            <w:pStyle w:val="TDC3"/>
            <w:tabs>
              <w:tab w:val="left" w:pos="1849"/>
              <w:tab w:val="right" w:leader="dot" w:pos="8828"/>
            </w:tabs>
            <w:rPr>
              <w:del w:id="290" w:author="Steven Ortiz" w:date="2020-07-05T22:01:00Z"/>
              <w:rFonts w:asciiTheme="minorHAnsi" w:hAnsiTheme="minorHAnsi" w:cstheme="minorBidi"/>
              <w:noProof/>
              <w:sz w:val="22"/>
            </w:rPr>
          </w:pPr>
          <w:del w:id="291" w:author="Steven Ortiz" w:date="2020-07-05T22:01:00Z">
            <w:r w:rsidRPr="007D640A" w:rsidDel="007D640A">
              <w:rPr>
                <w:rStyle w:val="Hipervnculo"/>
                <w:noProof/>
                <w:rPrChange w:id="292" w:author="Steven Ortiz" w:date="2020-07-05T22:01:00Z">
                  <w:rPr>
                    <w:rStyle w:val="Hipervnculo"/>
                    <w:noProof/>
                  </w:rPr>
                </w:rPrChange>
              </w:rPr>
              <w:delText>5.1.3</w:delText>
            </w:r>
            <w:r w:rsidDel="007D640A">
              <w:rPr>
                <w:rFonts w:asciiTheme="minorHAnsi" w:hAnsiTheme="minorHAnsi" w:cstheme="minorBidi"/>
                <w:noProof/>
                <w:sz w:val="22"/>
              </w:rPr>
              <w:tab/>
            </w:r>
            <w:r w:rsidRPr="007D640A" w:rsidDel="007D640A">
              <w:rPr>
                <w:rStyle w:val="Hipervnculo"/>
                <w:noProof/>
                <w:rPrChange w:id="293" w:author="Steven Ortiz" w:date="2020-07-05T22:01:00Z">
                  <w:rPr>
                    <w:rStyle w:val="Hipervnculo"/>
                    <w:noProof/>
                  </w:rPr>
                </w:rPrChange>
              </w:rPr>
              <w:delText>Actividad 1.3 – Integración de bloques con JavaScript</w:delText>
            </w:r>
            <w:r w:rsidDel="007D640A">
              <w:rPr>
                <w:noProof/>
                <w:webHidden/>
              </w:rPr>
              <w:tab/>
              <w:delText>13</w:delText>
            </w:r>
          </w:del>
        </w:p>
        <w:p w14:paraId="39C31D96" w14:textId="77777777" w:rsidR="004771CE" w:rsidDel="007D640A" w:rsidRDefault="004771CE">
          <w:pPr>
            <w:pStyle w:val="TDC2"/>
            <w:tabs>
              <w:tab w:val="left" w:pos="1540"/>
              <w:tab w:val="right" w:leader="dot" w:pos="8828"/>
            </w:tabs>
            <w:rPr>
              <w:del w:id="294" w:author="Steven Ortiz" w:date="2020-07-05T22:01:00Z"/>
              <w:rFonts w:asciiTheme="minorHAnsi" w:hAnsiTheme="minorHAnsi" w:cstheme="minorBidi"/>
              <w:noProof/>
              <w:sz w:val="22"/>
            </w:rPr>
          </w:pPr>
          <w:del w:id="295" w:author="Steven Ortiz" w:date="2020-07-05T22:01:00Z">
            <w:r w:rsidRPr="007D640A" w:rsidDel="007D640A">
              <w:rPr>
                <w:rStyle w:val="Hipervnculo"/>
                <w:noProof/>
                <w:rPrChange w:id="296" w:author="Steven Ortiz" w:date="2020-07-05T22:01:00Z">
                  <w:rPr>
                    <w:rStyle w:val="Hipervnculo"/>
                    <w:noProof/>
                  </w:rPr>
                </w:rPrChange>
              </w:rPr>
              <w:delText>5.2</w:delText>
            </w:r>
            <w:r w:rsidDel="007D640A">
              <w:rPr>
                <w:rFonts w:asciiTheme="minorHAnsi" w:hAnsiTheme="minorHAnsi" w:cstheme="minorBidi"/>
                <w:noProof/>
                <w:sz w:val="22"/>
              </w:rPr>
              <w:tab/>
            </w:r>
            <w:r w:rsidRPr="007D640A" w:rsidDel="007D640A">
              <w:rPr>
                <w:rStyle w:val="Hipervnculo"/>
                <w:noProof/>
                <w:rPrChange w:id="297" w:author="Steven Ortiz" w:date="2020-07-05T22:01:00Z">
                  <w:rPr>
                    <w:rStyle w:val="Hipervnculo"/>
                    <w:noProof/>
                  </w:rPr>
                </w:rPrChange>
              </w:rPr>
              <w:delText>Objetivo 2 -  Construir un prototipo inicial de hardware que permita probar la integración de la programación visual</w:delText>
            </w:r>
            <w:r w:rsidDel="007D640A">
              <w:rPr>
                <w:noProof/>
                <w:webHidden/>
              </w:rPr>
              <w:tab/>
              <w:delText>13</w:delText>
            </w:r>
          </w:del>
        </w:p>
        <w:p w14:paraId="0D52D6E4" w14:textId="77777777" w:rsidR="004771CE" w:rsidDel="007D640A" w:rsidRDefault="004771CE">
          <w:pPr>
            <w:pStyle w:val="TDC3"/>
            <w:tabs>
              <w:tab w:val="left" w:pos="1849"/>
              <w:tab w:val="right" w:leader="dot" w:pos="8828"/>
            </w:tabs>
            <w:rPr>
              <w:del w:id="298" w:author="Steven Ortiz" w:date="2020-07-05T22:01:00Z"/>
              <w:rFonts w:asciiTheme="minorHAnsi" w:hAnsiTheme="minorHAnsi" w:cstheme="minorBidi"/>
              <w:noProof/>
              <w:sz w:val="22"/>
            </w:rPr>
          </w:pPr>
          <w:del w:id="299" w:author="Steven Ortiz" w:date="2020-07-05T22:01:00Z">
            <w:r w:rsidRPr="007D640A" w:rsidDel="007D640A">
              <w:rPr>
                <w:rStyle w:val="Hipervnculo"/>
                <w:noProof/>
                <w:rPrChange w:id="300" w:author="Steven Ortiz" w:date="2020-07-05T22:01:00Z">
                  <w:rPr>
                    <w:rStyle w:val="Hipervnculo"/>
                    <w:noProof/>
                  </w:rPr>
                </w:rPrChange>
              </w:rPr>
              <w:delText>5.2.1</w:delText>
            </w:r>
            <w:r w:rsidDel="007D640A">
              <w:rPr>
                <w:rFonts w:asciiTheme="minorHAnsi" w:hAnsiTheme="minorHAnsi" w:cstheme="minorBidi"/>
                <w:noProof/>
                <w:sz w:val="22"/>
              </w:rPr>
              <w:tab/>
            </w:r>
            <w:r w:rsidRPr="007D640A" w:rsidDel="007D640A">
              <w:rPr>
                <w:rStyle w:val="Hipervnculo"/>
                <w:noProof/>
                <w:rPrChange w:id="301" w:author="Steven Ortiz" w:date="2020-07-05T22:01:00Z">
                  <w:rPr>
                    <w:rStyle w:val="Hipervnculo"/>
                    <w:noProof/>
                  </w:rPr>
                </w:rPrChange>
              </w:rPr>
              <w:delText>Actividad 2.1 – Selección de componentes electrónicos</w:delText>
            </w:r>
            <w:r w:rsidDel="007D640A">
              <w:rPr>
                <w:noProof/>
                <w:webHidden/>
              </w:rPr>
              <w:tab/>
              <w:delText>13</w:delText>
            </w:r>
          </w:del>
        </w:p>
        <w:p w14:paraId="3E0AA2AC" w14:textId="77777777" w:rsidR="004771CE" w:rsidDel="007D640A" w:rsidRDefault="004771CE">
          <w:pPr>
            <w:pStyle w:val="TDC3"/>
            <w:tabs>
              <w:tab w:val="left" w:pos="1849"/>
              <w:tab w:val="right" w:leader="dot" w:pos="8828"/>
            </w:tabs>
            <w:rPr>
              <w:del w:id="302" w:author="Steven Ortiz" w:date="2020-07-05T22:01:00Z"/>
              <w:rFonts w:asciiTheme="minorHAnsi" w:hAnsiTheme="minorHAnsi" w:cstheme="minorBidi"/>
              <w:noProof/>
              <w:sz w:val="22"/>
            </w:rPr>
          </w:pPr>
          <w:del w:id="303" w:author="Steven Ortiz" w:date="2020-07-05T22:01:00Z">
            <w:r w:rsidRPr="007D640A" w:rsidDel="007D640A">
              <w:rPr>
                <w:rStyle w:val="Hipervnculo"/>
                <w:noProof/>
                <w:rPrChange w:id="304" w:author="Steven Ortiz" w:date="2020-07-05T22:01:00Z">
                  <w:rPr>
                    <w:rStyle w:val="Hipervnculo"/>
                    <w:noProof/>
                  </w:rPr>
                </w:rPrChange>
              </w:rPr>
              <w:delText>5.2.2</w:delText>
            </w:r>
            <w:r w:rsidDel="007D640A">
              <w:rPr>
                <w:rFonts w:asciiTheme="minorHAnsi" w:hAnsiTheme="minorHAnsi" w:cstheme="minorBidi"/>
                <w:noProof/>
                <w:sz w:val="22"/>
              </w:rPr>
              <w:tab/>
            </w:r>
            <w:r w:rsidRPr="007D640A" w:rsidDel="007D640A">
              <w:rPr>
                <w:rStyle w:val="Hipervnculo"/>
                <w:noProof/>
                <w:rPrChange w:id="305" w:author="Steven Ortiz" w:date="2020-07-05T22:01:00Z">
                  <w:rPr>
                    <w:rStyle w:val="Hipervnculo"/>
                    <w:noProof/>
                  </w:rPr>
                </w:rPrChange>
              </w:rPr>
              <w:delText>Actividad 2.2 – Diseño de la tarjeta PCB</w:delText>
            </w:r>
            <w:r w:rsidDel="007D640A">
              <w:rPr>
                <w:noProof/>
                <w:webHidden/>
              </w:rPr>
              <w:tab/>
              <w:delText>13</w:delText>
            </w:r>
          </w:del>
        </w:p>
        <w:p w14:paraId="390F8304" w14:textId="77777777" w:rsidR="004771CE" w:rsidDel="007D640A" w:rsidRDefault="004771CE">
          <w:pPr>
            <w:pStyle w:val="TDC3"/>
            <w:tabs>
              <w:tab w:val="left" w:pos="1849"/>
              <w:tab w:val="right" w:leader="dot" w:pos="8828"/>
            </w:tabs>
            <w:rPr>
              <w:del w:id="306" w:author="Steven Ortiz" w:date="2020-07-05T22:01:00Z"/>
              <w:rFonts w:asciiTheme="minorHAnsi" w:hAnsiTheme="minorHAnsi" w:cstheme="minorBidi"/>
              <w:noProof/>
              <w:sz w:val="22"/>
            </w:rPr>
          </w:pPr>
          <w:del w:id="307" w:author="Steven Ortiz" w:date="2020-07-05T22:01:00Z">
            <w:r w:rsidRPr="007D640A" w:rsidDel="007D640A">
              <w:rPr>
                <w:rStyle w:val="Hipervnculo"/>
                <w:noProof/>
                <w:rPrChange w:id="308" w:author="Steven Ortiz" w:date="2020-07-05T22:01:00Z">
                  <w:rPr>
                    <w:rStyle w:val="Hipervnculo"/>
                    <w:noProof/>
                  </w:rPr>
                </w:rPrChange>
              </w:rPr>
              <w:delText>5.2.3</w:delText>
            </w:r>
            <w:r w:rsidDel="007D640A">
              <w:rPr>
                <w:rFonts w:asciiTheme="minorHAnsi" w:hAnsiTheme="minorHAnsi" w:cstheme="minorBidi"/>
                <w:noProof/>
                <w:sz w:val="22"/>
              </w:rPr>
              <w:tab/>
            </w:r>
            <w:r w:rsidRPr="007D640A" w:rsidDel="007D640A">
              <w:rPr>
                <w:rStyle w:val="Hipervnculo"/>
                <w:noProof/>
                <w:rPrChange w:id="309" w:author="Steven Ortiz" w:date="2020-07-05T22:01:00Z">
                  <w:rPr>
                    <w:rStyle w:val="Hipervnculo"/>
                    <w:noProof/>
                  </w:rPr>
                </w:rPrChange>
              </w:rPr>
              <w:delText>Actividad 2.3 - Ensamblaje y testeo del diseño de hardware</w:delText>
            </w:r>
            <w:r w:rsidDel="007D640A">
              <w:rPr>
                <w:noProof/>
                <w:webHidden/>
              </w:rPr>
              <w:tab/>
              <w:delText>13</w:delText>
            </w:r>
          </w:del>
        </w:p>
        <w:p w14:paraId="232204D3" w14:textId="77777777" w:rsidR="004771CE" w:rsidDel="007D640A" w:rsidRDefault="004771CE">
          <w:pPr>
            <w:pStyle w:val="TDC2"/>
            <w:tabs>
              <w:tab w:val="left" w:pos="1540"/>
              <w:tab w:val="right" w:leader="dot" w:pos="8828"/>
            </w:tabs>
            <w:rPr>
              <w:del w:id="310" w:author="Steven Ortiz" w:date="2020-07-05T22:01:00Z"/>
              <w:rFonts w:asciiTheme="minorHAnsi" w:hAnsiTheme="minorHAnsi" w:cstheme="minorBidi"/>
              <w:noProof/>
              <w:sz w:val="22"/>
            </w:rPr>
          </w:pPr>
          <w:del w:id="311" w:author="Steven Ortiz" w:date="2020-07-05T22:01:00Z">
            <w:r w:rsidRPr="007D640A" w:rsidDel="007D640A">
              <w:rPr>
                <w:rStyle w:val="Hipervnculo"/>
                <w:noProof/>
                <w:rPrChange w:id="312" w:author="Steven Ortiz" w:date="2020-07-05T22:01:00Z">
                  <w:rPr>
                    <w:rStyle w:val="Hipervnculo"/>
                    <w:noProof/>
                  </w:rPr>
                </w:rPrChange>
              </w:rPr>
              <w:delText>5.3</w:delText>
            </w:r>
            <w:r w:rsidDel="007D640A">
              <w:rPr>
                <w:rFonts w:asciiTheme="minorHAnsi" w:hAnsiTheme="minorHAnsi" w:cstheme="minorBidi"/>
                <w:noProof/>
                <w:sz w:val="22"/>
              </w:rPr>
              <w:tab/>
            </w:r>
            <w:r w:rsidRPr="007D640A" w:rsidDel="007D640A">
              <w:rPr>
                <w:rStyle w:val="Hipervnculo"/>
                <w:noProof/>
                <w:rPrChange w:id="313" w:author="Steven Ortiz" w:date="2020-07-05T22:01:00Z">
                  <w:rPr>
                    <w:rStyle w:val="Hipervnculo"/>
                    <w:noProof/>
                  </w:rPr>
                </w:rPrChange>
              </w:rPr>
              <w:delText>Objetivo 3 - Validar la interface visual de programación con la tarjeta de procesamiento</w:delText>
            </w:r>
            <w:r w:rsidDel="007D640A">
              <w:rPr>
                <w:noProof/>
                <w:webHidden/>
              </w:rPr>
              <w:tab/>
              <w:delText>14</w:delText>
            </w:r>
          </w:del>
        </w:p>
        <w:p w14:paraId="6B1FDA5B" w14:textId="77777777" w:rsidR="004771CE" w:rsidDel="007D640A" w:rsidRDefault="004771CE">
          <w:pPr>
            <w:pStyle w:val="TDC3"/>
            <w:tabs>
              <w:tab w:val="left" w:pos="1849"/>
              <w:tab w:val="right" w:leader="dot" w:pos="8828"/>
            </w:tabs>
            <w:rPr>
              <w:del w:id="314" w:author="Steven Ortiz" w:date="2020-07-05T22:01:00Z"/>
              <w:rFonts w:asciiTheme="minorHAnsi" w:hAnsiTheme="minorHAnsi" w:cstheme="minorBidi"/>
              <w:noProof/>
              <w:sz w:val="22"/>
            </w:rPr>
          </w:pPr>
          <w:del w:id="315" w:author="Steven Ortiz" w:date="2020-07-05T22:01:00Z">
            <w:r w:rsidRPr="007D640A" w:rsidDel="007D640A">
              <w:rPr>
                <w:rStyle w:val="Hipervnculo"/>
                <w:noProof/>
                <w:rPrChange w:id="316" w:author="Steven Ortiz" w:date="2020-07-05T22:01:00Z">
                  <w:rPr>
                    <w:rStyle w:val="Hipervnculo"/>
                    <w:noProof/>
                  </w:rPr>
                </w:rPrChange>
              </w:rPr>
              <w:delText>5.3.1</w:delText>
            </w:r>
            <w:r w:rsidDel="007D640A">
              <w:rPr>
                <w:rFonts w:asciiTheme="minorHAnsi" w:hAnsiTheme="minorHAnsi" w:cstheme="minorBidi"/>
                <w:noProof/>
                <w:sz w:val="22"/>
              </w:rPr>
              <w:tab/>
            </w:r>
            <w:r w:rsidRPr="007D640A" w:rsidDel="007D640A">
              <w:rPr>
                <w:rStyle w:val="Hipervnculo"/>
                <w:noProof/>
                <w:rPrChange w:id="317" w:author="Steven Ortiz" w:date="2020-07-05T22:01:00Z">
                  <w:rPr>
                    <w:rStyle w:val="Hipervnculo"/>
                    <w:noProof/>
                  </w:rPr>
                </w:rPrChange>
              </w:rPr>
              <w:delText>Actividad 3.1 – Instalación de MicroPython en el procesador ESP32</w:delText>
            </w:r>
            <w:r w:rsidDel="007D640A">
              <w:rPr>
                <w:noProof/>
                <w:webHidden/>
              </w:rPr>
              <w:tab/>
              <w:delText>14</w:delText>
            </w:r>
          </w:del>
        </w:p>
        <w:p w14:paraId="4008CEBE" w14:textId="77777777" w:rsidR="004771CE" w:rsidDel="007D640A" w:rsidRDefault="004771CE">
          <w:pPr>
            <w:pStyle w:val="TDC3"/>
            <w:tabs>
              <w:tab w:val="left" w:pos="1849"/>
              <w:tab w:val="right" w:leader="dot" w:pos="8828"/>
            </w:tabs>
            <w:rPr>
              <w:del w:id="318" w:author="Steven Ortiz" w:date="2020-07-05T22:01:00Z"/>
              <w:rFonts w:asciiTheme="minorHAnsi" w:hAnsiTheme="minorHAnsi" w:cstheme="minorBidi"/>
              <w:noProof/>
              <w:sz w:val="22"/>
            </w:rPr>
          </w:pPr>
          <w:del w:id="319" w:author="Steven Ortiz" w:date="2020-07-05T22:01:00Z">
            <w:r w:rsidRPr="007D640A" w:rsidDel="007D640A">
              <w:rPr>
                <w:rStyle w:val="Hipervnculo"/>
                <w:noProof/>
                <w:rPrChange w:id="320" w:author="Steven Ortiz" w:date="2020-07-05T22:01:00Z">
                  <w:rPr>
                    <w:rStyle w:val="Hipervnculo"/>
                    <w:noProof/>
                  </w:rPr>
                </w:rPrChange>
              </w:rPr>
              <w:delText>5.3.2</w:delText>
            </w:r>
            <w:r w:rsidDel="007D640A">
              <w:rPr>
                <w:rFonts w:asciiTheme="minorHAnsi" w:hAnsiTheme="minorHAnsi" w:cstheme="minorBidi"/>
                <w:noProof/>
                <w:sz w:val="22"/>
              </w:rPr>
              <w:tab/>
            </w:r>
            <w:r w:rsidRPr="007D640A" w:rsidDel="007D640A">
              <w:rPr>
                <w:rStyle w:val="Hipervnculo"/>
                <w:noProof/>
                <w:rPrChange w:id="321" w:author="Steven Ortiz" w:date="2020-07-05T22:01:00Z">
                  <w:rPr>
                    <w:rStyle w:val="Hipervnculo"/>
                    <w:noProof/>
                  </w:rPr>
                </w:rPrChange>
              </w:rPr>
              <w:delText>Actividad 3.2 – Prueba de MicroPython en el procesador con la tarjeta de desarrollo ESP32 SparkFun</w:delText>
            </w:r>
            <w:r w:rsidDel="007D640A">
              <w:rPr>
                <w:noProof/>
                <w:webHidden/>
              </w:rPr>
              <w:tab/>
              <w:delText>14</w:delText>
            </w:r>
          </w:del>
        </w:p>
        <w:p w14:paraId="2CF02844" w14:textId="77777777" w:rsidR="004771CE" w:rsidDel="007D640A" w:rsidRDefault="004771CE">
          <w:pPr>
            <w:pStyle w:val="TDC3"/>
            <w:tabs>
              <w:tab w:val="left" w:pos="1849"/>
              <w:tab w:val="right" w:leader="dot" w:pos="8828"/>
            </w:tabs>
            <w:rPr>
              <w:del w:id="322" w:author="Steven Ortiz" w:date="2020-07-05T22:01:00Z"/>
              <w:rFonts w:asciiTheme="minorHAnsi" w:hAnsiTheme="minorHAnsi" w:cstheme="minorBidi"/>
              <w:noProof/>
              <w:sz w:val="22"/>
            </w:rPr>
          </w:pPr>
          <w:del w:id="323" w:author="Steven Ortiz" w:date="2020-07-05T22:01:00Z">
            <w:r w:rsidRPr="007D640A" w:rsidDel="007D640A">
              <w:rPr>
                <w:rStyle w:val="Hipervnculo"/>
                <w:noProof/>
                <w:rPrChange w:id="324" w:author="Steven Ortiz" w:date="2020-07-05T22:01:00Z">
                  <w:rPr>
                    <w:rStyle w:val="Hipervnculo"/>
                    <w:noProof/>
                  </w:rPr>
                </w:rPrChange>
              </w:rPr>
              <w:delText>5.3.3</w:delText>
            </w:r>
            <w:r w:rsidDel="007D640A">
              <w:rPr>
                <w:rFonts w:asciiTheme="minorHAnsi" w:hAnsiTheme="minorHAnsi" w:cstheme="minorBidi"/>
                <w:noProof/>
                <w:sz w:val="22"/>
              </w:rPr>
              <w:tab/>
            </w:r>
            <w:r w:rsidRPr="007D640A" w:rsidDel="007D640A">
              <w:rPr>
                <w:rStyle w:val="Hipervnculo"/>
                <w:noProof/>
                <w:rPrChange w:id="325" w:author="Steven Ortiz" w:date="2020-07-05T22:01:00Z">
                  <w:rPr>
                    <w:rStyle w:val="Hipervnculo"/>
                    <w:noProof/>
                  </w:rPr>
                </w:rPrChange>
              </w:rPr>
              <w:delText>Actividad 3.3 - Integración de los bloques con MicroPython</w:delText>
            </w:r>
            <w:r w:rsidDel="007D640A">
              <w:rPr>
                <w:noProof/>
                <w:webHidden/>
              </w:rPr>
              <w:tab/>
              <w:delText>14</w:delText>
            </w:r>
          </w:del>
        </w:p>
        <w:p w14:paraId="144578FF" w14:textId="77777777" w:rsidR="004771CE" w:rsidDel="007D640A" w:rsidRDefault="004771CE">
          <w:pPr>
            <w:pStyle w:val="TDC3"/>
            <w:tabs>
              <w:tab w:val="left" w:pos="1849"/>
              <w:tab w:val="right" w:leader="dot" w:pos="8828"/>
            </w:tabs>
            <w:rPr>
              <w:del w:id="326" w:author="Steven Ortiz" w:date="2020-07-05T22:01:00Z"/>
              <w:rFonts w:asciiTheme="minorHAnsi" w:hAnsiTheme="minorHAnsi" w:cstheme="minorBidi"/>
              <w:noProof/>
              <w:sz w:val="22"/>
            </w:rPr>
          </w:pPr>
          <w:del w:id="327" w:author="Steven Ortiz" w:date="2020-07-05T22:01:00Z">
            <w:r w:rsidRPr="007D640A" w:rsidDel="007D640A">
              <w:rPr>
                <w:rStyle w:val="Hipervnculo"/>
                <w:noProof/>
                <w:rPrChange w:id="328" w:author="Steven Ortiz" w:date="2020-07-05T22:01:00Z">
                  <w:rPr>
                    <w:rStyle w:val="Hipervnculo"/>
                    <w:noProof/>
                  </w:rPr>
                </w:rPrChange>
              </w:rPr>
              <w:delText>5.3.4</w:delText>
            </w:r>
            <w:r w:rsidDel="007D640A">
              <w:rPr>
                <w:rFonts w:asciiTheme="minorHAnsi" w:hAnsiTheme="minorHAnsi" w:cstheme="minorBidi"/>
                <w:noProof/>
                <w:sz w:val="22"/>
              </w:rPr>
              <w:tab/>
            </w:r>
            <w:r w:rsidRPr="007D640A" w:rsidDel="007D640A">
              <w:rPr>
                <w:rStyle w:val="Hipervnculo"/>
                <w:noProof/>
                <w:rPrChange w:id="329" w:author="Steven Ortiz" w:date="2020-07-05T22:01:00Z">
                  <w:rPr>
                    <w:rStyle w:val="Hipervnculo"/>
                    <w:noProof/>
                  </w:rPr>
                </w:rPrChange>
              </w:rPr>
              <w:delText>Actividad 3.4 - Prueba del hardware básico y su funcionalidad</w:delText>
            </w:r>
            <w:r w:rsidDel="007D640A">
              <w:rPr>
                <w:noProof/>
                <w:webHidden/>
              </w:rPr>
              <w:tab/>
              <w:delText>15</w:delText>
            </w:r>
          </w:del>
        </w:p>
        <w:p w14:paraId="483F7C45" w14:textId="77777777" w:rsidR="004771CE" w:rsidDel="007D640A" w:rsidRDefault="004771CE">
          <w:pPr>
            <w:pStyle w:val="TDC2"/>
            <w:tabs>
              <w:tab w:val="left" w:pos="1540"/>
              <w:tab w:val="right" w:leader="dot" w:pos="8828"/>
            </w:tabs>
            <w:rPr>
              <w:del w:id="330" w:author="Steven Ortiz" w:date="2020-07-05T22:01:00Z"/>
              <w:rFonts w:asciiTheme="minorHAnsi" w:hAnsiTheme="minorHAnsi" w:cstheme="minorBidi"/>
              <w:noProof/>
              <w:sz w:val="22"/>
            </w:rPr>
          </w:pPr>
          <w:del w:id="331" w:author="Steven Ortiz" w:date="2020-07-05T22:01:00Z">
            <w:r w:rsidRPr="007D640A" w:rsidDel="007D640A">
              <w:rPr>
                <w:rStyle w:val="Hipervnculo"/>
                <w:noProof/>
                <w:rPrChange w:id="332" w:author="Steven Ortiz" w:date="2020-07-05T22:01:00Z">
                  <w:rPr>
                    <w:rStyle w:val="Hipervnculo"/>
                    <w:noProof/>
                  </w:rPr>
                </w:rPrChange>
              </w:rPr>
              <w:delText>5.4</w:delText>
            </w:r>
            <w:r w:rsidDel="007D640A">
              <w:rPr>
                <w:rFonts w:asciiTheme="minorHAnsi" w:hAnsiTheme="minorHAnsi" w:cstheme="minorBidi"/>
                <w:noProof/>
                <w:sz w:val="22"/>
              </w:rPr>
              <w:tab/>
            </w:r>
            <w:r w:rsidRPr="007D640A" w:rsidDel="007D640A">
              <w:rPr>
                <w:rStyle w:val="Hipervnculo"/>
                <w:noProof/>
                <w:rPrChange w:id="333" w:author="Steven Ortiz" w:date="2020-07-05T22:01:00Z">
                  <w:rPr>
                    <w:rStyle w:val="Hipervnculo"/>
                    <w:noProof/>
                  </w:rPr>
                </w:rPrChange>
              </w:rPr>
              <w:delText>Objetivo 4 - Implementar la web e integrar el sistema con un diseño centrado en el usuario</w:delText>
            </w:r>
            <w:r w:rsidDel="007D640A">
              <w:rPr>
                <w:noProof/>
                <w:webHidden/>
              </w:rPr>
              <w:tab/>
              <w:delText>15</w:delText>
            </w:r>
          </w:del>
        </w:p>
        <w:p w14:paraId="468F2E4B" w14:textId="77777777" w:rsidR="004771CE" w:rsidDel="007D640A" w:rsidRDefault="004771CE">
          <w:pPr>
            <w:pStyle w:val="TDC3"/>
            <w:tabs>
              <w:tab w:val="left" w:pos="1849"/>
              <w:tab w:val="right" w:leader="dot" w:pos="8828"/>
            </w:tabs>
            <w:rPr>
              <w:del w:id="334" w:author="Steven Ortiz" w:date="2020-07-05T22:01:00Z"/>
              <w:rFonts w:asciiTheme="minorHAnsi" w:hAnsiTheme="minorHAnsi" w:cstheme="minorBidi"/>
              <w:noProof/>
              <w:sz w:val="22"/>
            </w:rPr>
          </w:pPr>
          <w:del w:id="335" w:author="Steven Ortiz" w:date="2020-07-05T22:01:00Z">
            <w:r w:rsidRPr="007D640A" w:rsidDel="007D640A">
              <w:rPr>
                <w:rStyle w:val="Hipervnculo"/>
                <w:noProof/>
                <w:rPrChange w:id="336" w:author="Steven Ortiz" w:date="2020-07-05T22:01:00Z">
                  <w:rPr>
                    <w:rStyle w:val="Hipervnculo"/>
                    <w:noProof/>
                  </w:rPr>
                </w:rPrChange>
              </w:rPr>
              <w:delText>5.4.1</w:delText>
            </w:r>
            <w:r w:rsidDel="007D640A">
              <w:rPr>
                <w:rFonts w:asciiTheme="minorHAnsi" w:hAnsiTheme="minorHAnsi" w:cstheme="minorBidi"/>
                <w:noProof/>
                <w:sz w:val="22"/>
              </w:rPr>
              <w:tab/>
            </w:r>
            <w:r w:rsidRPr="007D640A" w:rsidDel="007D640A">
              <w:rPr>
                <w:rStyle w:val="Hipervnculo"/>
                <w:noProof/>
                <w:rPrChange w:id="337" w:author="Steven Ortiz" w:date="2020-07-05T22:01:00Z">
                  <w:rPr>
                    <w:rStyle w:val="Hipervnculo"/>
                    <w:noProof/>
                  </w:rPr>
                </w:rPrChange>
              </w:rPr>
              <w:delText>Actividad 4.1 – Configuración del web server</w:delText>
            </w:r>
            <w:r w:rsidDel="007D640A">
              <w:rPr>
                <w:noProof/>
                <w:webHidden/>
              </w:rPr>
              <w:tab/>
              <w:delText>15</w:delText>
            </w:r>
          </w:del>
        </w:p>
        <w:p w14:paraId="7DEFDB2B" w14:textId="77777777" w:rsidR="004771CE" w:rsidDel="007D640A" w:rsidRDefault="004771CE">
          <w:pPr>
            <w:pStyle w:val="TDC3"/>
            <w:tabs>
              <w:tab w:val="left" w:pos="1849"/>
              <w:tab w:val="right" w:leader="dot" w:pos="8828"/>
            </w:tabs>
            <w:rPr>
              <w:del w:id="338" w:author="Steven Ortiz" w:date="2020-07-05T22:01:00Z"/>
              <w:rFonts w:asciiTheme="minorHAnsi" w:hAnsiTheme="minorHAnsi" w:cstheme="minorBidi"/>
              <w:noProof/>
              <w:sz w:val="22"/>
            </w:rPr>
          </w:pPr>
          <w:del w:id="339" w:author="Steven Ortiz" w:date="2020-07-05T22:01:00Z">
            <w:r w:rsidRPr="007D640A" w:rsidDel="007D640A">
              <w:rPr>
                <w:rStyle w:val="Hipervnculo"/>
                <w:noProof/>
                <w:rPrChange w:id="340" w:author="Steven Ortiz" w:date="2020-07-05T22:01:00Z">
                  <w:rPr>
                    <w:rStyle w:val="Hipervnculo"/>
                    <w:noProof/>
                  </w:rPr>
                </w:rPrChange>
              </w:rPr>
              <w:delText>5.4.2</w:delText>
            </w:r>
            <w:r w:rsidDel="007D640A">
              <w:rPr>
                <w:rFonts w:asciiTheme="minorHAnsi" w:hAnsiTheme="minorHAnsi" w:cstheme="minorBidi"/>
                <w:noProof/>
                <w:sz w:val="22"/>
              </w:rPr>
              <w:tab/>
            </w:r>
            <w:r w:rsidRPr="007D640A" w:rsidDel="007D640A">
              <w:rPr>
                <w:rStyle w:val="Hipervnculo"/>
                <w:noProof/>
                <w:rPrChange w:id="341" w:author="Steven Ortiz" w:date="2020-07-05T22:01:00Z">
                  <w:rPr>
                    <w:rStyle w:val="Hipervnculo"/>
                    <w:noProof/>
                  </w:rPr>
                </w:rPrChange>
              </w:rPr>
              <w:delText>Actividad 4.2 - Diseño del HTML e integración de los bloques</w:delText>
            </w:r>
            <w:r w:rsidDel="007D640A">
              <w:rPr>
                <w:noProof/>
                <w:webHidden/>
              </w:rPr>
              <w:tab/>
              <w:delText>15</w:delText>
            </w:r>
          </w:del>
        </w:p>
        <w:p w14:paraId="75B7FE59" w14:textId="77777777" w:rsidR="004771CE" w:rsidDel="007D640A" w:rsidRDefault="004771CE">
          <w:pPr>
            <w:pStyle w:val="TDC1"/>
            <w:rPr>
              <w:del w:id="342" w:author="Steven Ortiz" w:date="2020-07-05T22:01:00Z"/>
              <w:rFonts w:asciiTheme="minorHAnsi" w:hAnsiTheme="minorHAnsi" w:cstheme="minorBidi"/>
              <w:noProof/>
              <w:sz w:val="22"/>
            </w:rPr>
          </w:pPr>
          <w:del w:id="343" w:author="Steven Ortiz" w:date="2020-07-05T22:01:00Z">
            <w:r w:rsidRPr="007D640A" w:rsidDel="007D640A">
              <w:rPr>
                <w:rStyle w:val="Hipervnculo"/>
                <w:noProof/>
                <w:rPrChange w:id="344" w:author="Steven Ortiz" w:date="2020-07-05T22:01:00Z">
                  <w:rPr>
                    <w:rStyle w:val="Hipervnculo"/>
                    <w:noProof/>
                  </w:rPr>
                </w:rPrChange>
              </w:rPr>
              <w:delText>6</w:delText>
            </w:r>
            <w:r w:rsidDel="007D640A">
              <w:rPr>
                <w:rFonts w:asciiTheme="minorHAnsi" w:hAnsiTheme="minorHAnsi" w:cstheme="minorBidi"/>
                <w:noProof/>
                <w:sz w:val="22"/>
              </w:rPr>
              <w:tab/>
            </w:r>
            <w:r w:rsidRPr="007D640A" w:rsidDel="007D640A">
              <w:rPr>
                <w:rStyle w:val="Hipervnculo"/>
                <w:noProof/>
                <w:rPrChange w:id="345" w:author="Steven Ortiz" w:date="2020-07-05T22:01:00Z">
                  <w:rPr>
                    <w:rStyle w:val="Hipervnculo"/>
                    <w:noProof/>
                  </w:rPr>
                </w:rPrChange>
              </w:rPr>
              <w:delText>Resultados</w:delText>
            </w:r>
            <w:r w:rsidDel="007D640A">
              <w:rPr>
                <w:noProof/>
                <w:webHidden/>
              </w:rPr>
              <w:tab/>
              <w:delText>15</w:delText>
            </w:r>
          </w:del>
        </w:p>
        <w:p w14:paraId="2EA594BE" w14:textId="77777777" w:rsidR="004771CE" w:rsidDel="007D640A" w:rsidRDefault="004771CE">
          <w:pPr>
            <w:pStyle w:val="TDC2"/>
            <w:tabs>
              <w:tab w:val="left" w:pos="1540"/>
              <w:tab w:val="right" w:leader="dot" w:pos="8828"/>
            </w:tabs>
            <w:rPr>
              <w:del w:id="346" w:author="Steven Ortiz" w:date="2020-07-05T22:01:00Z"/>
              <w:rFonts w:asciiTheme="minorHAnsi" w:hAnsiTheme="minorHAnsi" w:cstheme="minorBidi"/>
              <w:noProof/>
              <w:sz w:val="22"/>
            </w:rPr>
          </w:pPr>
          <w:del w:id="347" w:author="Steven Ortiz" w:date="2020-07-05T22:01:00Z">
            <w:r w:rsidRPr="007D640A" w:rsidDel="007D640A">
              <w:rPr>
                <w:rStyle w:val="Hipervnculo"/>
                <w:noProof/>
                <w:rPrChange w:id="348" w:author="Steven Ortiz" w:date="2020-07-05T22:01:00Z">
                  <w:rPr>
                    <w:rStyle w:val="Hipervnculo"/>
                    <w:noProof/>
                  </w:rPr>
                </w:rPrChange>
              </w:rPr>
              <w:delText>6.1</w:delText>
            </w:r>
            <w:r w:rsidDel="007D640A">
              <w:rPr>
                <w:rFonts w:asciiTheme="minorHAnsi" w:hAnsiTheme="minorHAnsi" w:cstheme="minorBidi"/>
                <w:noProof/>
                <w:sz w:val="22"/>
              </w:rPr>
              <w:tab/>
            </w:r>
            <w:r w:rsidRPr="007D640A" w:rsidDel="007D640A">
              <w:rPr>
                <w:rStyle w:val="Hipervnculo"/>
                <w:noProof/>
                <w:rPrChange w:id="349" w:author="Steven Ortiz" w:date="2020-07-05T22:01:00Z">
                  <w:rPr>
                    <w:rStyle w:val="Hipervnculo"/>
                    <w:noProof/>
                  </w:rPr>
                </w:rPrChange>
              </w:rPr>
              <w:delText>Software</w:delText>
            </w:r>
            <w:r w:rsidDel="007D640A">
              <w:rPr>
                <w:noProof/>
                <w:webHidden/>
              </w:rPr>
              <w:tab/>
              <w:delText>15</w:delText>
            </w:r>
          </w:del>
        </w:p>
        <w:p w14:paraId="214812F8" w14:textId="77777777" w:rsidR="004771CE" w:rsidDel="007D640A" w:rsidRDefault="004771CE">
          <w:pPr>
            <w:pStyle w:val="TDC3"/>
            <w:tabs>
              <w:tab w:val="left" w:pos="1849"/>
              <w:tab w:val="right" w:leader="dot" w:pos="8828"/>
            </w:tabs>
            <w:rPr>
              <w:del w:id="350" w:author="Steven Ortiz" w:date="2020-07-05T22:01:00Z"/>
              <w:rFonts w:asciiTheme="minorHAnsi" w:hAnsiTheme="minorHAnsi" w:cstheme="minorBidi"/>
              <w:noProof/>
              <w:sz w:val="22"/>
            </w:rPr>
          </w:pPr>
          <w:del w:id="351" w:author="Steven Ortiz" w:date="2020-07-05T22:01:00Z">
            <w:r w:rsidRPr="007D640A" w:rsidDel="007D640A">
              <w:rPr>
                <w:rStyle w:val="Hipervnculo"/>
                <w:noProof/>
                <w:rPrChange w:id="352" w:author="Steven Ortiz" w:date="2020-07-05T22:01:00Z">
                  <w:rPr>
                    <w:rStyle w:val="Hipervnculo"/>
                    <w:noProof/>
                  </w:rPr>
                </w:rPrChange>
              </w:rPr>
              <w:delText>6.1.1</w:delText>
            </w:r>
            <w:r w:rsidDel="007D640A">
              <w:rPr>
                <w:rFonts w:asciiTheme="minorHAnsi" w:hAnsiTheme="minorHAnsi" w:cstheme="minorBidi"/>
                <w:noProof/>
                <w:sz w:val="22"/>
              </w:rPr>
              <w:tab/>
            </w:r>
            <w:r w:rsidRPr="007D640A" w:rsidDel="007D640A">
              <w:rPr>
                <w:rStyle w:val="Hipervnculo"/>
                <w:noProof/>
                <w:rPrChange w:id="353" w:author="Steven Ortiz" w:date="2020-07-05T22:01:00Z">
                  <w:rPr>
                    <w:rStyle w:val="Hipervnculo"/>
                    <w:noProof/>
                  </w:rPr>
                </w:rPrChange>
              </w:rPr>
              <w:delText>Instalación de MicroPython en el procesador ESP32</w:delText>
            </w:r>
            <w:r w:rsidDel="007D640A">
              <w:rPr>
                <w:noProof/>
                <w:webHidden/>
              </w:rPr>
              <w:tab/>
              <w:delText>15</w:delText>
            </w:r>
          </w:del>
        </w:p>
        <w:p w14:paraId="650C74AE" w14:textId="77777777" w:rsidR="004771CE" w:rsidDel="007D640A" w:rsidRDefault="004771CE">
          <w:pPr>
            <w:pStyle w:val="TDC3"/>
            <w:tabs>
              <w:tab w:val="left" w:pos="1849"/>
              <w:tab w:val="right" w:leader="dot" w:pos="8828"/>
            </w:tabs>
            <w:rPr>
              <w:del w:id="354" w:author="Steven Ortiz" w:date="2020-07-05T22:01:00Z"/>
              <w:rFonts w:asciiTheme="minorHAnsi" w:hAnsiTheme="minorHAnsi" w:cstheme="minorBidi"/>
              <w:noProof/>
              <w:sz w:val="22"/>
            </w:rPr>
          </w:pPr>
          <w:del w:id="355" w:author="Steven Ortiz" w:date="2020-07-05T22:01:00Z">
            <w:r w:rsidRPr="007D640A" w:rsidDel="007D640A">
              <w:rPr>
                <w:rStyle w:val="Hipervnculo"/>
                <w:noProof/>
                <w:rPrChange w:id="356" w:author="Steven Ortiz" w:date="2020-07-05T22:01:00Z">
                  <w:rPr>
                    <w:rStyle w:val="Hipervnculo"/>
                    <w:noProof/>
                  </w:rPr>
                </w:rPrChange>
              </w:rPr>
              <w:delText>6.1.2</w:delText>
            </w:r>
            <w:r w:rsidDel="007D640A">
              <w:rPr>
                <w:rFonts w:asciiTheme="minorHAnsi" w:hAnsiTheme="minorHAnsi" w:cstheme="minorBidi"/>
                <w:noProof/>
                <w:sz w:val="22"/>
              </w:rPr>
              <w:tab/>
            </w:r>
            <w:r w:rsidRPr="007D640A" w:rsidDel="007D640A">
              <w:rPr>
                <w:rStyle w:val="Hipervnculo"/>
                <w:noProof/>
                <w:rPrChange w:id="357" w:author="Steven Ortiz" w:date="2020-07-05T22:01:00Z">
                  <w:rPr>
                    <w:rStyle w:val="Hipervnculo"/>
                    <w:noProof/>
                  </w:rPr>
                </w:rPrChange>
              </w:rPr>
              <w:delText>Selección de bloques funcionales</w:delText>
            </w:r>
            <w:r w:rsidDel="007D640A">
              <w:rPr>
                <w:noProof/>
                <w:webHidden/>
              </w:rPr>
              <w:tab/>
              <w:delText>17</w:delText>
            </w:r>
          </w:del>
        </w:p>
        <w:p w14:paraId="29E52715" w14:textId="77777777" w:rsidR="004771CE" w:rsidDel="007D640A" w:rsidRDefault="004771CE">
          <w:pPr>
            <w:pStyle w:val="TDC3"/>
            <w:tabs>
              <w:tab w:val="left" w:pos="1849"/>
              <w:tab w:val="right" w:leader="dot" w:pos="8828"/>
            </w:tabs>
            <w:rPr>
              <w:del w:id="358" w:author="Steven Ortiz" w:date="2020-07-05T22:01:00Z"/>
              <w:rFonts w:asciiTheme="minorHAnsi" w:hAnsiTheme="minorHAnsi" w:cstheme="minorBidi"/>
              <w:noProof/>
              <w:sz w:val="22"/>
            </w:rPr>
          </w:pPr>
          <w:del w:id="359" w:author="Steven Ortiz" w:date="2020-07-05T22:01:00Z">
            <w:r w:rsidRPr="007D640A" w:rsidDel="007D640A">
              <w:rPr>
                <w:rStyle w:val="Hipervnculo"/>
                <w:noProof/>
                <w:rPrChange w:id="360" w:author="Steven Ortiz" w:date="2020-07-05T22:01:00Z">
                  <w:rPr>
                    <w:rStyle w:val="Hipervnculo"/>
                    <w:noProof/>
                  </w:rPr>
                </w:rPrChange>
              </w:rPr>
              <w:delText>6.1.3</w:delText>
            </w:r>
            <w:r w:rsidDel="007D640A">
              <w:rPr>
                <w:rFonts w:asciiTheme="minorHAnsi" w:hAnsiTheme="minorHAnsi" w:cstheme="minorBidi"/>
                <w:noProof/>
                <w:sz w:val="22"/>
              </w:rPr>
              <w:tab/>
            </w:r>
            <w:r w:rsidRPr="007D640A" w:rsidDel="007D640A">
              <w:rPr>
                <w:rStyle w:val="Hipervnculo"/>
                <w:noProof/>
                <w:rPrChange w:id="361" w:author="Steven Ortiz" w:date="2020-07-05T22:01:00Z">
                  <w:rPr>
                    <w:rStyle w:val="Hipervnculo"/>
                    <w:noProof/>
                  </w:rPr>
                </w:rPrChange>
              </w:rPr>
              <w:delText>Creación de bloques bajo el entorno de Blockly</w:delText>
            </w:r>
            <w:r w:rsidDel="007D640A">
              <w:rPr>
                <w:noProof/>
                <w:webHidden/>
              </w:rPr>
              <w:tab/>
              <w:delText>17</w:delText>
            </w:r>
          </w:del>
        </w:p>
        <w:p w14:paraId="57190B5F" w14:textId="77777777" w:rsidR="004771CE" w:rsidDel="007D640A" w:rsidRDefault="004771CE">
          <w:pPr>
            <w:pStyle w:val="TDC3"/>
            <w:tabs>
              <w:tab w:val="left" w:pos="1849"/>
              <w:tab w:val="right" w:leader="dot" w:pos="8828"/>
            </w:tabs>
            <w:rPr>
              <w:del w:id="362" w:author="Steven Ortiz" w:date="2020-07-05T22:01:00Z"/>
              <w:rFonts w:asciiTheme="minorHAnsi" w:hAnsiTheme="minorHAnsi" w:cstheme="minorBidi"/>
              <w:noProof/>
              <w:sz w:val="22"/>
            </w:rPr>
          </w:pPr>
          <w:del w:id="363" w:author="Steven Ortiz" w:date="2020-07-05T22:01:00Z">
            <w:r w:rsidRPr="007D640A" w:rsidDel="007D640A">
              <w:rPr>
                <w:rStyle w:val="Hipervnculo"/>
                <w:noProof/>
                <w:rPrChange w:id="364" w:author="Steven Ortiz" w:date="2020-07-05T22:01:00Z">
                  <w:rPr>
                    <w:rStyle w:val="Hipervnculo"/>
                    <w:noProof/>
                  </w:rPr>
                </w:rPrChange>
              </w:rPr>
              <w:delText>6.1.4</w:delText>
            </w:r>
            <w:r w:rsidDel="007D640A">
              <w:rPr>
                <w:rFonts w:asciiTheme="minorHAnsi" w:hAnsiTheme="minorHAnsi" w:cstheme="minorBidi"/>
                <w:noProof/>
                <w:sz w:val="22"/>
              </w:rPr>
              <w:tab/>
            </w:r>
            <w:r w:rsidRPr="007D640A" w:rsidDel="007D640A">
              <w:rPr>
                <w:rStyle w:val="Hipervnculo"/>
                <w:noProof/>
                <w:rPrChange w:id="365" w:author="Steven Ortiz" w:date="2020-07-05T22:01:00Z">
                  <w:rPr>
                    <w:rStyle w:val="Hipervnculo"/>
                    <w:noProof/>
                  </w:rPr>
                </w:rPrChange>
              </w:rPr>
              <w:delText>Programación</w:delText>
            </w:r>
            <w:r w:rsidDel="007D640A">
              <w:rPr>
                <w:noProof/>
                <w:webHidden/>
              </w:rPr>
              <w:tab/>
              <w:delText>19</w:delText>
            </w:r>
          </w:del>
        </w:p>
        <w:p w14:paraId="76D624EF" w14:textId="77777777" w:rsidR="004771CE" w:rsidDel="007D640A" w:rsidRDefault="004771CE">
          <w:pPr>
            <w:pStyle w:val="TDC3"/>
            <w:tabs>
              <w:tab w:val="left" w:pos="1849"/>
              <w:tab w:val="right" w:leader="dot" w:pos="8828"/>
            </w:tabs>
            <w:rPr>
              <w:del w:id="366" w:author="Steven Ortiz" w:date="2020-07-05T22:01:00Z"/>
              <w:rFonts w:asciiTheme="minorHAnsi" w:hAnsiTheme="minorHAnsi" w:cstheme="minorBidi"/>
              <w:noProof/>
              <w:sz w:val="22"/>
            </w:rPr>
          </w:pPr>
          <w:del w:id="367" w:author="Steven Ortiz" w:date="2020-07-05T22:01:00Z">
            <w:r w:rsidRPr="007D640A" w:rsidDel="007D640A">
              <w:rPr>
                <w:rStyle w:val="Hipervnculo"/>
                <w:noProof/>
                <w:rPrChange w:id="368" w:author="Steven Ortiz" w:date="2020-07-05T22:01:00Z">
                  <w:rPr>
                    <w:rStyle w:val="Hipervnculo"/>
                    <w:noProof/>
                  </w:rPr>
                </w:rPrChange>
              </w:rPr>
              <w:delText>6.1.5</w:delText>
            </w:r>
            <w:r w:rsidDel="007D640A">
              <w:rPr>
                <w:rFonts w:asciiTheme="minorHAnsi" w:hAnsiTheme="minorHAnsi" w:cstheme="minorBidi"/>
                <w:noProof/>
                <w:sz w:val="22"/>
              </w:rPr>
              <w:tab/>
            </w:r>
            <w:r w:rsidRPr="007D640A" w:rsidDel="007D640A">
              <w:rPr>
                <w:rStyle w:val="Hipervnculo"/>
                <w:noProof/>
                <w:rPrChange w:id="369" w:author="Steven Ortiz" w:date="2020-07-05T22:01:00Z">
                  <w:rPr>
                    <w:rStyle w:val="Hipervnculo"/>
                    <w:noProof/>
                  </w:rPr>
                </w:rPrChange>
              </w:rPr>
              <w:delText>Descargar Código generado en Python.</w:delText>
            </w:r>
            <w:r w:rsidDel="007D640A">
              <w:rPr>
                <w:noProof/>
                <w:webHidden/>
              </w:rPr>
              <w:tab/>
              <w:delText>23</w:delText>
            </w:r>
          </w:del>
        </w:p>
        <w:p w14:paraId="1053D478" w14:textId="77777777" w:rsidR="004771CE" w:rsidDel="007D640A" w:rsidRDefault="004771CE">
          <w:pPr>
            <w:pStyle w:val="TDC3"/>
            <w:tabs>
              <w:tab w:val="left" w:pos="1849"/>
              <w:tab w:val="right" w:leader="dot" w:pos="8828"/>
            </w:tabs>
            <w:rPr>
              <w:del w:id="370" w:author="Steven Ortiz" w:date="2020-07-05T22:01:00Z"/>
              <w:rFonts w:asciiTheme="minorHAnsi" w:hAnsiTheme="minorHAnsi" w:cstheme="minorBidi"/>
              <w:noProof/>
              <w:sz w:val="22"/>
            </w:rPr>
          </w:pPr>
          <w:del w:id="371" w:author="Steven Ortiz" w:date="2020-07-05T22:01:00Z">
            <w:r w:rsidRPr="007D640A" w:rsidDel="007D640A">
              <w:rPr>
                <w:rStyle w:val="Hipervnculo"/>
                <w:noProof/>
                <w:rPrChange w:id="372" w:author="Steven Ortiz" w:date="2020-07-05T22:01:00Z">
                  <w:rPr>
                    <w:rStyle w:val="Hipervnculo"/>
                    <w:noProof/>
                  </w:rPr>
                </w:rPrChange>
              </w:rPr>
              <w:delText>6.1.6</w:delText>
            </w:r>
            <w:r w:rsidDel="007D640A">
              <w:rPr>
                <w:rFonts w:asciiTheme="minorHAnsi" w:hAnsiTheme="minorHAnsi" w:cstheme="minorBidi"/>
                <w:noProof/>
                <w:sz w:val="22"/>
              </w:rPr>
              <w:tab/>
            </w:r>
            <w:r w:rsidRPr="007D640A" w:rsidDel="007D640A">
              <w:rPr>
                <w:rStyle w:val="Hipervnculo"/>
                <w:noProof/>
                <w:rPrChange w:id="373" w:author="Steven Ortiz" w:date="2020-07-05T22:01:00Z">
                  <w:rPr>
                    <w:rStyle w:val="Hipervnculo"/>
                    <w:noProof/>
                  </w:rPr>
                </w:rPrChange>
              </w:rPr>
              <w:delText>Envío Por WebSocket.</w:delText>
            </w:r>
            <w:r w:rsidDel="007D640A">
              <w:rPr>
                <w:noProof/>
                <w:webHidden/>
              </w:rPr>
              <w:tab/>
              <w:delText>24</w:delText>
            </w:r>
          </w:del>
        </w:p>
        <w:p w14:paraId="7B0ACBF1" w14:textId="77777777" w:rsidR="004771CE" w:rsidDel="007D640A" w:rsidRDefault="004771CE">
          <w:pPr>
            <w:pStyle w:val="TDC2"/>
            <w:tabs>
              <w:tab w:val="left" w:pos="1540"/>
              <w:tab w:val="right" w:leader="dot" w:pos="8828"/>
            </w:tabs>
            <w:rPr>
              <w:del w:id="374" w:author="Steven Ortiz" w:date="2020-07-05T22:01:00Z"/>
              <w:rFonts w:asciiTheme="minorHAnsi" w:hAnsiTheme="minorHAnsi" w:cstheme="minorBidi"/>
              <w:noProof/>
              <w:sz w:val="22"/>
            </w:rPr>
          </w:pPr>
          <w:del w:id="375" w:author="Steven Ortiz" w:date="2020-07-05T22:01:00Z">
            <w:r w:rsidRPr="007D640A" w:rsidDel="007D640A">
              <w:rPr>
                <w:rStyle w:val="Hipervnculo"/>
                <w:noProof/>
                <w:rPrChange w:id="376" w:author="Steven Ortiz" w:date="2020-07-05T22:01:00Z">
                  <w:rPr>
                    <w:rStyle w:val="Hipervnculo"/>
                    <w:noProof/>
                  </w:rPr>
                </w:rPrChange>
              </w:rPr>
              <w:delText>6.2</w:delText>
            </w:r>
            <w:r w:rsidDel="007D640A">
              <w:rPr>
                <w:rFonts w:asciiTheme="minorHAnsi" w:hAnsiTheme="minorHAnsi" w:cstheme="minorBidi"/>
                <w:noProof/>
                <w:sz w:val="22"/>
              </w:rPr>
              <w:tab/>
            </w:r>
            <w:r w:rsidRPr="007D640A" w:rsidDel="007D640A">
              <w:rPr>
                <w:rStyle w:val="Hipervnculo"/>
                <w:noProof/>
                <w:rPrChange w:id="377" w:author="Steven Ortiz" w:date="2020-07-05T22:01:00Z">
                  <w:rPr>
                    <w:rStyle w:val="Hipervnculo"/>
                    <w:noProof/>
                  </w:rPr>
                </w:rPrChange>
              </w:rPr>
              <w:delText>Hardware</w:delText>
            </w:r>
            <w:r w:rsidDel="007D640A">
              <w:rPr>
                <w:noProof/>
                <w:webHidden/>
              </w:rPr>
              <w:tab/>
              <w:delText>27</w:delText>
            </w:r>
          </w:del>
        </w:p>
        <w:p w14:paraId="683EE046" w14:textId="77777777" w:rsidR="004771CE" w:rsidDel="007D640A" w:rsidRDefault="004771CE">
          <w:pPr>
            <w:pStyle w:val="TDC3"/>
            <w:tabs>
              <w:tab w:val="left" w:pos="1849"/>
              <w:tab w:val="right" w:leader="dot" w:pos="8828"/>
            </w:tabs>
            <w:rPr>
              <w:del w:id="378" w:author="Steven Ortiz" w:date="2020-07-05T22:01:00Z"/>
              <w:rFonts w:asciiTheme="minorHAnsi" w:hAnsiTheme="minorHAnsi" w:cstheme="minorBidi"/>
              <w:noProof/>
              <w:sz w:val="22"/>
            </w:rPr>
          </w:pPr>
          <w:del w:id="379" w:author="Steven Ortiz" w:date="2020-07-05T22:01:00Z">
            <w:r w:rsidRPr="007D640A" w:rsidDel="007D640A">
              <w:rPr>
                <w:rStyle w:val="Hipervnculo"/>
                <w:noProof/>
                <w:rPrChange w:id="380" w:author="Steven Ortiz" w:date="2020-07-05T22:01:00Z">
                  <w:rPr>
                    <w:rStyle w:val="Hipervnculo"/>
                    <w:noProof/>
                  </w:rPr>
                </w:rPrChange>
              </w:rPr>
              <w:delText>6.2.1</w:delText>
            </w:r>
            <w:r w:rsidDel="007D640A">
              <w:rPr>
                <w:rFonts w:asciiTheme="minorHAnsi" w:hAnsiTheme="minorHAnsi" w:cstheme="minorBidi"/>
                <w:noProof/>
                <w:sz w:val="22"/>
              </w:rPr>
              <w:tab/>
            </w:r>
            <w:r w:rsidRPr="007D640A" w:rsidDel="007D640A">
              <w:rPr>
                <w:rStyle w:val="Hipervnculo"/>
                <w:noProof/>
                <w:rPrChange w:id="381" w:author="Steven Ortiz" w:date="2020-07-05T22:01:00Z">
                  <w:rPr>
                    <w:rStyle w:val="Hipervnculo"/>
                    <w:noProof/>
                  </w:rPr>
                </w:rPrChange>
              </w:rPr>
              <w:delText>Selección de componentes eléctricos</w:delText>
            </w:r>
            <w:r w:rsidDel="007D640A">
              <w:rPr>
                <w:noProof/>
                <w:webHidden/>
              </w:rPr>
              <w:tab/>
              <w:delText>27</w:delText>
            </w:r>
          </w:del>
        </w:p>
        <w:p w14:paraId="4F2EC3DB" w14:textId="77777777" w:rsidR="004771CE" w:rsidDel="007D640A" w:rsidRDefault="004771CE">
          <w:pPr>
            <w:pStyle w:val="TDC1"/>
            <w:rPr>
              <w:del w:id="382" w:author="Steven Ortiz" w:date="2020-07-05T22:01:00Z"/>
              <w:rFonts w:asciiTheme="minorHAnsi" w:hAnsiTheme="minorHAnsi" w:cstheme="minorBidi"/>
              <w:noProof/>
              <w:sz w:val="22"/>
            </w:rPr>
          </w:pPr>
          <w:del w:id="383" w:author="Steven Ortiz" w:date="2020-07-05T22:01:00Z">
            <w:r w:rsidRPr="007D640A" w:rsidDel="007D640A">
              <w:rPr>
                <w:rStyle w:val="Hipervnculo"/>
                <w:noProof/>
                <w:rPrChange w:id="384" w:author="Steven Ortiz" w:date="2020-07-05T22:01:00Z">
                  <w:rPr>
                    <w:rStyle w:val="Hipervnculo"/>
                    <w:noProof/>
                  </w:rPr>
                </w:rPrChange>
              </w:rPr>
              <w:delText>7</w:delText>
            </w:r>
            <w:r w:rsidDel="007D640A">
              <w:rPr>
                <w:rFonts w:asciiTheme="minorHAnsi" w:hAnsiTheme="minorHAnsi" w:cstheme="minorBidi"/>
                <w:noProof/>
                <w:sz w:val="22"/>
              </w:rPr>
              <w:tab/>
            </w:r>
            <w:r w:rsidRPr="007D640A" w:rsidDel="007D640A">
              <w:rPr>
                <w:rStyle w:val="Hipervnculo"/>
                <w:noProof/>
                <w:rPrChange w:id="385" w:author="Steven Ortiz" w:date="2020-07-05T22:01:00Z">
                  <w:rPr>
                    <w:rStyle w:val="Hipervnculo"/>
                    <w:noProof/>
                  </w:rPr>
                </w:rPrChange>
              </w:rPr>
              <w:delText>Cronograma</w:delText>
            </w:r>
            <w:r w:rsidDel="007D640A">
              <w:rPr>
                <w:noProof/>
                <w:webHidden/>
              </w:rPr>
              <w:tab/>
              <w:delText>31</w:delText>
            </w:r>
          </w:del>
        </w:p>
        <w:p w14:paraId="501C8E03" w14:textId="77777777" w:rsidR="004771CE" w:rsidDel="007D640A" w:rsidRDefault="004771CE">
          <w:pPr>
            <w:pStyle w:val="TDC1"/>
            <w:rPr>
              <w:del w:id="386" w:author="Steven Ortiz" w:date="2020-07-05T22:01:00Z"/>
              <w:rFonts w:asciiTheme="minorHAnsi" w:hAnsiTheme="minorHAnsi" w:cstheme="minorBidi"/>
              <w:noProof/>
              <w:sz w:val="22"/>
            </w:rPr>
          </w:pPr>
          <w:del w:id="387" w:author="Steven Ortiz" w:date="2020-07-05T22:01:00Z">
            <w:r w:rsidRPr="007D640A" w:rsidDel="007D640A">
              <w:rPr>
                <w:rStyle w:val="Hipervnculo"/>
                <w:noProof/>
                <w:rPrChange w:id="388" w:author="Steven Ortiz" w:date="2020-07-05T22:01:00Z">
                  <w:rPr>
                    <w:rStyle w:val="Hipervnculo"/>
                    <w:noProof/>
                  </w:rPr>
                </w:rPrChange>
              </w:rPr>
              <w:delText>8</w:delText>
            </w:r>
            <w:r w:rsidDel="007D640A">
              <w:rPr>
                <w:rFonts w:asciiTheme="minorHAnsi" w:hAnsiTheme="minorHAnsi" w:cstheme="minorBidi"/>
                <w:noProof/>
                <w:sz w:val="22"/>
              </w:rPr>
              <w:tab/>
            </w:r>
            <w:r w:rsidRPr="007D640A" w:rsidDel="007D640A">
              <w:rPr>
                <w:rStyle w:val="Hipervnculo"/>
                <w:noProof/>
                <w:lang w:val="es-ES"/>
                <w:rPrChange w:id="389" w:author="Steven Ortiz" w:date="2020-07-05T22:01:00Z">
                  <w:rPr>
                    <w:rStyle w:val="Hipervnculo"/>
                    <w:noProof/>
                    <w:lang w:val="es-ES"/>
                  </w:rPr>
                </w:rPrChange>
              </w:rPr>
              <w:delText>Bibliografía</w:delText>
            </w:r>
            <w:r w:rsidDel="007D640A">
              <w:rPr>
                <w:noProof/>
                <w:webHidden/>
              </w:rPr>
              <w:tab/>
              <w:delText>31</w:delText>
            </w:r>
          </w:del>
        </w:p>
        <w:p w14:paraId="7280E0AE" w14:textId="77777777" w:rsidR="00B81F68" w:rsidRDefault="00B81F68">
          <w:r>
            <w:rPr>
              <w:b/>
              <w:bCs/>
              <w:lang w:val="es-ES"/>
            </w:rPr>
            <w:fldChar w:fldCharType="end"/>
          </w:r>
        </w:p>
      </w:sdtContent>
    </w:sdt>
    <w:p w14:paraId="55385A03" w14:textId="77777777" w:rsidR="007249A9" w:rsidRPr="005140DA" w:rsidRDefault="007249A9" w:rsidP="005140DA">
      <w:pPr>
        <w:rPr>
          <w:b/>
          <w:sz w:val="36"/>
          <w:szCs w:val="36"/>
        </w:rPr>
      </w:pPr>
    </w:p>
    <w:p w14:paraId="6DE20705" w14:textId="77777777" w:rsidR="005B541C" w:rsidRDefault="005B541C" w:rsidP="00D172F6"/>
    <w:p w14:paraId="1334342B" w14:textId="77777777" w:rsidR="00043D24" w:rsidRDefault="00043D24" w:rsidP="00D172F6"/>
    <w:p w14:paraId="54C21815" w14:textId="77777777" w:rsidR="00043D24" w:rsidRDefault="00043D24" w:rsidP="00D172F6"/>
    <w:p w14:paraId="3522BBE4" w14:textId="77777777" w:rsidR="004771CE" w:rsidRPr="004771CE" w:rsidRDefault="004771CE" w:rsidP="004771CE">
      <w:pPr>
        <w:ind w:right="49" w:firstLine="737"/>
        <w:jc w:val="center"/>
        <w:rPr>
          <w:b/>
          <w:sz w:val="32"/>
          <w:szCs w:val="32"/>
          <w:lang w:val="es-ES"/>
        </w:rPr>
      </w:pPr>
      <w:r>
        <w:rPr>
          <w:b/>
          <w:sz w:val="32"/>
          <w:szCs w:val="32"/>
          <w:lang w:val="es-ES"/>
        </w:rPr>
        <w:t>Tabla de ilustraciones</w:t>
      </w:r>
    </w:p>
    <w:p w14:paraId="108EE0A3" w14:textId="77777777" w:rsidR="004771CE" w:rsidRDefault="004771CE">
      <w:pPr>
        <w:pStyle w:val="Tabladeilustraciones"/>
        <w:tabs>
          <w:tab w:val="right" w:leader="dot" w:pos="8828"/>
        </w:tabs>
        <w:rPr>
          <w:rFonts w:eastAsiaTheme="minorEastAsia" w:cstheme="minorBidi"/>
          <w:smallCaps w:val="0"/>
          <w:noProof/>
          <w:sz w:val="22"/>
          <w:szCs w:val="22"/>
          <w:lang w:eastAsia="es-CO"/>
        </w:rPr>
      </w:pPr>
      <w:r>
        <w:fldChar w:fldCharType="begin"/>
      </w:r>
      <w:r>
        <w:instrText xml:space="preserve"> TOC \h \z \c "Ilustración" </w:instrText>
      </w:r>
      <w:r>
        <w:fldChar w:fldCharType="separate"/>
      </w:r>
      <w:hyperlink r:id="rId10" w:anchor="_Toc41335512" w:history="1">
        <w:r w:rsidRPr="00E4190C">
          <w:rPr>
            <w:rStyle w:val="Hipervnculo"/>
            <w:noProof/>
          </w:rPr>
          <w:t>Ilustración 1 Interfaz App Inventor (Tomada de: App Inventor interfaz de programación)</w:t>
        </w:r>
        <w:r>
          <w:rPr>
            <w:noProof/>
            <w:webHidden/>
          </w:rPr>
          <w:tab/>
        </w:r>
        <w:r>
          <w:rPr>
            <w:noProof/>
            <w:webHidden/>
          </w:rPr>
          <w:fldChar w:fldCharType="begin"/>
        </w:r>
        <w:r>
          <w:rPr>
            <w:noProof/>
            <w:webHidden/>
          </w:rPr>
          <w:instrText xml:space="preserve"> PAGEREF _Toc41335512 \h </w:instrText>
        </w:r>
        <w:r>
          <w:rPr>
            <w:noProof/>
            <w:webHidden/>
          </w:rPr>
        </w:r>
        <w:r>
          <w:rPr>
            <w:noProof/>
            <w:webHidden/>
          </w:rPr>
          <w:fldChar w:fldCharType="separate"/>
        </w:r>
        <w:r>
          <w:rPr>
            <w:noProof/>
            <w:webHidden/>
          </w:rPr>
          <w:t>7</w:t>
        </w:r>
        <w:r>
          <w:rPr>
            <w:noProof/>
            <w:webHidden/>
          </w:rPr>
          <w:fldChar w:fldCharType="end"/>
        </w:r>
      </w:hyperlink>
    </w:p>
    <w:p w14:paraId="544C99A4"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11" w:anchor="_Toc41335513" w:history="1">
        <w:r w:rsidR="004771CE" w:rsidRPr="00E4190C">
          <w:rPr>
            <w:rStyle w:val="Hipervnculo"/>
            <w:noProof/>
          </w:rPr>
          <w:t>Ilustración 2 micro:bit (Tomada de:https://microbit.org/code/)</w:t>
        </w:r>
        <w:r w:rsidR="004771CE">
          <w:rPr>
            <w:noProof/>
            <w:webHidden/>
          </w:rPr>
          <w:tab/>
        </w:r>
        <w:r w:rsidR="004771CE">
          <w:rPr>
            <w:noProof/>
            <w:webHidden/>
          </w:rPr>
          <w:fldChar w:fldCharType="begin"/>
        </w:r>
        <w:r w:rsidR="004771CE">
          <w:rPr>
            <w:noProof/>
            <w:webHidden/>
          </w:rPr>
          <w:instrText xml:space="preserve"> PAGEREF _Toc41335513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14:paraId="19AF0CE9"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12" w:anchor="_Toc41335514" w:history="1">
        <w:r w:rsidR="004771CE" w:rsidRPr="00E4190C">
          <w:rPr>
            <w:rStyle w:val="Hipervnculo"/>
            <w:noProof/>
          </w:rPr>
          <w:t>Ilustración 3 Interfaz Code.org (Tomada de: CODE interfaz de programación)</w:t>
        </w:r>
        <w:r w:rsidR="004771CE">
          <w:rPr>
            <w:noProof/>
            <w:webHidden/>
          </w:rPr>
          <w:tab/>
        </w:r>
        <w:r w:rsidR="004771CE">
          <w:rPr>
            <w:noProof/>
            <w:webHidden/>
          </w:rPr>
          <w:fldChar w:fldCharType="begin"/>
        </w:r>
        <w:r w:rsidR="004771CE">
          <w:rPr>
            <w:noProof/>
            <w:webHidden/>
          </w:rPr>
          <w:instrText xml:space="preserve"> PAGEREF _Toc41335514 \h </w:instrText>
        </w:r>
        <w:r w:rsidR="004771CE">
          <w:rPr>
            <w:noProof/>
            <w:webHidden/>
          </w:rPr>
        </w:r>
        <w:r w:rsidR="004771CE">
          <w:rPr>
            <w:noProof/>
            <w:webHidden/>
          </w:rPr>
          <w:fldChar w:fldCharType="separate"/>
        </w:r>
        <w:r w:rsidR="004771CE">
          <w:rPr>
            <w:noProof/>
            <w:webHidden/>
          </w:rPr>
          <w:t>8</w:t>
        </w:r>
        <w:r w:rsidR="004771CE">
          <w:rPr>
            <w:noProof/>
            <w:webHidden/>
          </w:rPr>
          <w:fldChar w:fldCharType="end"/>
        </w:r>
      </w:hyperlink>
    </w:p>
    <w:p w14:paraId="6B8F026F"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13" w:anchor="_Toc41335515" w:history="1">
        <w:r w:rsidR="004771CE" w:rsidRPr="00E4190C">
          <w:rPr>
            <w:rStyle w:val="Hipervnculo"/>
            <w:noProof/>
          </w:rPr>
          <w:t>Ilustración 4 Interfaz de AutoBlock (Tomada de https://marketplace.atlassian.com/apps/1219915/autoblocks-for-jira?hosting=server&amp;tab=overview)</w:t>
        </w:r>
        <w:r w:rsidR="004771CE">
          <w:rPr>
            <w:noProof/>
            <w:webHidden/>
          </w:rPr>
          <w:tab/>
        </w:r>
        <w:r w:rsidR="004771CE">
          <w:rPr>
            <w:noProof/>
            <w:webHidden/>
          </w:rPr>
          <w:fldChar w:fldCharType="begin"/>
        </w:r>
        <w:r w:rsidR="004771CE">
          <w:rPr>
            <w:noProof/>
            <w:webHidden/>
          </w:rPr>
          <w:instrText xml:space="preserve"> PAGEREF _Toc41335515 \h </w:instrText>
        </w:r>
        <w:r w:rsidR="004771CE">
          <w:rPr>
            <w:noProof/>
            <w:webHidden/>
          </w:rPr>
        </w:r>
        <w:r w:rsidR="004771CE">
          <w:rPr>
            <w:noProof/>
            <w:webHidden/>
          </w:rPr>
          <w:fldChar w:fldCharType="separate"/>
        </w:r>
        <w:r w:rsidR="004771CE">
          <w:rPr>
            <w:noProof/>
            <w:webHidden/>
          </w:rPr>
          <w:t>9</w:t>
        </w:r>
        <w:r w:rsidR="004771CE">
          <w:rPr>
            <w:noProof/>
            <w:webHidden/>
          </w:rPr>
          <w:fldChar w:fldCharType="end"/>
        </w:r>
      </w:hyperlink>
    </w:p>
    <w:p w14:paraId="685D5A94"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14" w:anchor="_Toc41335516" w:history="1">
        <w:r w:rsidR="004771CE" w:rsidRPr="00E4190C">
          <w:rPr>
            <w:rStyle w:val="Hipervnculo"/>
            <w:noProof/>
          </w:rPr>
          <w:t>Ilustración 5 Diagrama de bloques de funciones (Tomada de: ESP32 página 12)</w:t>
        </w:r>
        <w:r w:rsidR="004771CE">
          <w:rPr>
            <w:noProof/>
            <w:webHidden/>
          </w:rPr>
          <w:tab/>
        </w:r>
        <w:r w:rsidR="004771CE">
          <w:rPr>
            <w:noProof/>
            <w:webHidden/>
          </w:rPr>
          <w:fldChar w:fldCharType="begin"/>
        </w:r>
        <w:r w:rsidR="004771CE">
          <w:rPr>
            <w:noProof/>
            <w:webHidden/>
          </w:rPr>
          <w:instrText xml:space="preserve"> PAGEREF _Toc41335516 \h </w:instrText>
        </w:r>
        <w:r w:rsidR="004771CE">
          <w:rPr>
            <w:noProof/>
            <w:webHidden/>
          </w:rPr>
        </w:r>
        <w:r w:rsidR="004771CE">
          <w:rPr>
            <w:noProof/>
            <w:webHidden/>
          </w:rPr>
          <w:fldChar w:fldCharType="separate"/>
        </w:r>
        <w:r w:rsidR="004771CE">
          <w:rPr>
            <w:noProof/>
            <w:webHidden/>
          </w:rPr>
          <w:t>11</w:t>
        </w:r>
        <w:r w:rsidR="004771CE">
          <w:rPr>
            <w:noProof/>
            <w:webHidden/>
          </w:rPr>
          <w:fldChar w:fldCharType="end"/>
        </w:r>
      </w:hyperlink>
    </w:p>
    <w:p w14:paraId="6068BC27"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15" w:anchor="_Toc41335517" w:history="1">
        <w:r w:rsidR="004771CE" w:rsidRPr="00E4190C">
          <w:rPr>
            <w:rStyle w:val="Hipervnculo"/>
            <w:noProof/>
          </w:rPr>
          <w:t>Ilustración 6 Herramienta para elaborar bloques (Tomado de: Blockly Developer Tools)</w:t>
        </w:r>
        <w:r w:rsidR="004771CE">
          <w:rPr>
            <w:noProof/>
            <w:webHidden/>
          </w:rPr>
          <w:tab/>
        </w:r>
        <w:r w:rsidR="004771CE">
          <w:rPr>
            <w:noProof/>
            <w:webHidden/>
          </w:rPr>
          <w:fldChar w:fldCharType="begin"/>
        </w:r>
        <w:r w:rsidR="004771CE">
          <w:rPr>
            <w:noProof/>
            <w:webHidden/>
          </w:rPr>
          <w:instrText xml:space="preserve"> PAGEREF _Toc41335517 \h </w:instrText>
        </w:r>
        <w:r w:rsidR="004771CE">
          <w:rPr>
            <w:noProof/>
            <w:webHidden/>
          </w:rPr>
        </w:r>
        <w:r w:rsidR="004771CE">
          <w:rPr>
            <w:noProof/>
            <w:webHidden/>
          </w:rPr>
          <w:fldChar w:fldCharType="separate"/>
        </w:r>
        <w:r w:rsidR="004771CE">
          <w:rPr>
            <w:noProof/>
            <w:webHidden/>
          </w:rPr>
          <w:t>12</w:t>
        </w:r>
        <w:r w:rsidR="004771CE">
          <w:rPr>
            <w:noProof/>
            <w:webHidden/>
          </w:rPr>
          <w:fldChar w:fldCharType="end"/>
        </w:r>
      </w:hyperlink>
    </w:p>
    <w:p w14:paraId="2D06FC96"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16" w:anchor="_Toc41335518" w:history="1">
        <w:r w:rsidR="004771CE" w:rsidRPr="00E4190C">
          <w:rPr>
            <w:rStyle w:val="Hipervnculo"/>
            <w:noProof/>
          </w:rPr>
          <w:t>Ilustración 7 Instalación de Esptool</w:t>
        </w:r>
        <w:r w:rsidR="004771CE">
          <w:rPr>
            <w:noProof/>
            <w:webHidden/>
          </w:rPr>
          <w:tab/>
        </w:r>
        <w:r w:rsidR="004771CE">
          <w:rPr>
            <w:noProof/>
            <w:webHidden/>
          </w:rPr>
          <w:fldChar w:fldCharType="begin"/>
        </w:r>
        <w:r w:rsidR="004771CE">
          <w:rPr>
            <w:noProof/>
            <w:webHidden/>
          </w:rPr>
          <w:instrText xml:space="preserve"> PAGEREF _Toc41335518 \h </w:instrText>
        </w:r>
        <w:r w:rsidR="004771CE">
          <w:rPr>
            <w:noProof/>
            <w:webHidden/>
          </w:rPr>
        </w:r>
        <w:r w:rsidR="004771CE">
          <w:rPr>
            <w:noProof/>
            <w:webHidden/>
          </w:rPr>
          <w:fldChar w:fldCharType="separate"/>
        </w:r>
        <w:r w:rsidR="004771CE">
          <w:rPr>
            <w:noProof/>
            <w:webHidden/>
          </w:rPr>
          <w:t>16</w:t>
        </w:r>
        <w:r w:rsidR="004771CE">
          <w:rPr>
            <w:noProof/>
            <w:webHidden/>
          </w:rPr>
          <w:fldChar w:fldCharType="end"/>
        </w:r>
      </w:hyperlink>
    </w:p>
    <w:p w14:paraId="0014C6DC"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17" w:anchor="_Toc41335519" w:history="1">
        <w:r w:rsidR="004771CE" w:rsidRPr="00E4190C">
          <w:rPr>
            <w:rStyle w:val="Hipervnculo"/>
            <w:noProof/>
          </w:rPr>
          <w:t>Ilustración 8 Configuración del WebSocket</w:t>
        </w:r>
        <w:r w:rsidR="004771CE">
          <w:rPr>
            <w:noProof/>
            <w:webHidden/>
          </w:rPr>
          <w:tab/>
        </w:r>
        <w:r w:rsidR="004771CE">
          <w:rPr>
            <w:noProof/>
            <w:webHidden/>
          </w:rPr>
          <w:fldChar w:fldCharType="begin"/>
        </w:r>
        <w:r w:rsidR="004771CE">
          <w:rPr>
            <w:noProof/>
            <w:webHidden/>
          </w:rPr>
          <w:instrText xml:space="preserve"> PAGEREF _Toc41335519 \h </w:instrText>
        </w:r>
        <w:r w:rsidR="004771CE">
          <w:rPr>
            <w:noProof/>
            <w:webHidden/>
          </w:rPr>
        </w:r>
        <w:r w:rsidR="004771CE">
          <w:rPr>
            <w:noProof/>
            <w:webHidden/>
          </w:rPr>
          <w:fldChar w:fldCharType="separate"/>
        </w:r>
        <w:r w:rsidR="004771CE">
          <w:rPr>
            <w:noProof/>
            <w:webHidden/>
          </w:rPr>
          <w:t>16</w:t>
        </w:r>
        <w:r w:rsidR="004771CE">
          <w:rPr>
            <w:noProof/>
            <w:webHidden/>
          </w:rPr>
          <w:fldChar w:fldCharType="end"/>
        </w:r>
      </w:hyperlink>
    </w:p>
    <w:p w14:paraId="381D9A86"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18" w:anchor="_Toc41335520" w:history="1">
        <w:r w:rsidR="004771CE" w:rsidRPr="00E4190C">
          <w:rPr>
            <w:rStyle w:val="Hipervnculo"/>
            <w:noProof/>
          </w:rPr>
          <w:t>Ilustración 9 Generadores de Blockly Developer Tools</w:t>
        </w:r>
        <w:r w:rsidR="004771CE">
          <w:rPr>
            <w:noProof/>
            <w:webHidden/>
          </w:rPr>
          <w:tab/>
        </w:r>
        <w:r w:rsidR="004771CE">
          <w:rPr>
            <w:noProof/>
            <w:webHidden/>
          </w:rPr>
          <w:fldChar w:fldCharType="begin"/>
        </w:r>
        <w:r w:rsidR="004771CE">
          <w:rPr>
            <w:noProof/>
            <w:webHidden/>
          </w:rPr>
          <w:instrText xml:space="preserve"> PAGEREF _Toc41335520 \h </w:instrText>
        </w:r>
        <w:r w:rsidR="004771CE">
          <w:rPr>
            <w:noProof/>
            <w:webHidden/>
          </w:rPr>
        </w:r>
        <w:r w:rsidR="004771CE">
          <w:rPr>
            <w:noProof/>
            <w:webHidden/>
          </w:rPr>
          <w:fldChar w:fldCharType="separate"/>
        </w:r>
        <w:r w:rsidR="004771CE">
          <w:rPr>
            <w:noProof/>
            <w:webHidden/>
          </w:rPr>
          <w:t>17</w:t>
        </w:r>
        <w:r w:rsidR="004771CE">
          <w:rPr>
            <w:noProof/>
            <w:webHidden/>
          </w:rPr>
          <w:fldChar w:fldCharType="end"/>
        </w:r>
      </w:hyperlink>
    </w:p>
    <w:p w14:paraId="62BDCDC9"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19" w:anchor="_Toc41335521" w:history="1">
        <w:r w:rsidR="004771CE" w:rsidRPr="00E4190C">
          <w:rPr>
            <w:rStyle w:val="Hipervnculo"/>
            <w:noProof/>
          </w:rPr>
          <w:t>Ilustración 10 Bloque de paso de información</w:t>
        </w:r>
        <w:r w:rsidR="004771CE">
          <w:rPr>
            <w:noProof/>
            <w:webHidden/>
          </w:rPr>
          <w:tab/>
        </w:r>
        <w:r w:rsidR="004771CE">
          <w:rPr>
            <w:noProof/>
            <w:webHidden/>
          </w:rPr>
          <w:fldChar w:fldCharType="begin"/>
        </w:r>
        <w:r w:rsidR="004771CE">
          <w:rPr>
            <w:noProof/>
            <w:webHidden/>
          </w:rPr>
          <w:instrText xml:space="preserve"> PAGEREF _Toc41335521 \h </w:instrText>
        </w:r>
        <w:r w:rsidR="004771CE">
          <w:rPr>
            <w:noProof/>
            <w:webHidden/>
          </w:rPr>
        </w:r>
        <w:r w:rsidR="004771CE">
          <w:rPr>
            <w:noProof/>
            <w:webHidden/>
          </w:rPr>
          <w:fldChar w:fldCharType="separate"/>
        </w:r>
        <w:r w:rsidR="004771CE">
          <w:rPr>
            <w:noProof/>
            <w:webHidden/>
          </w:rPr>
          <w:t>18</w:t>
        </w:r>
        <w:r w:rsidR="004771CE">
          <w:rPr>
            <w:noProof/>
            <w:webHidden/>
          </w:rPr>
          <w:fldChar w:fldCharType="end"/>
        </w:r>
      </w:hyperlink>
    </w:p>
    <w:p w14:paraId="268C8DF5"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20" w:anchor="_Toc41335522" w:history="1">
        <w:r w:rsidR="004771CE" w:rsidRPr="00E4190C">
          <w:rPr>
            <w:rStyle w:val="Hipervnculo"/>
            <w:noProof/>
          </w:rPr>
          <w:t>Ilustración 11 Bloque de recibir información</w:t>
        </w:r>
        <w:r w:rsidR="004771CE">
          <w:rPr>
            <w:noProof/>
            <w:webHidden/>
          </w:rPr>
          <w:tab/>
        </w:r>
        <w:r w:rsidR="004771CE">
          <w:rPr>
            <w:noProof/>
            <w:webHidden/>
          </w:rPr>
          <w:fldChar w:fldCharType="begin"/>
        </w:r>
        <w:r w:rsidR="004771CE">
          <w:rPr>
            <w:noProof/>
            <w:webHidden/>
          </w:rPr>
          <w:instrText xml:space="preserve"> PAGEREF _Toc41335522 \h </w:instrText>
        </w:r>
        <w:r w:rsidR="004771CE">
          <w:rPr>
            <w:noProof/>
            <w:webHidden/>
          </w:rPr>
        </w:r>
        <w:r w:rsidR="004771CE">
          <w:rPr>
            <w:noProof/>
            <w:webHidden/>
          </w:rPr>
          <w:fldChar w:fldCharType="separate"/>
        </w:r>
        <w:r w:rsidR="004771CE">
          <w:rPr>
            <w:noProof/>
            <w:webHidden/>
          </w:rPr>
          <w:t>18</w:t>
        </w:r>
        <w:r w:rsidR="004771CE">
          <w:rPr>
            <w:noProof/>
            <w:webHidden/>
          </w:rPr>
          <w:fldChar w:fldCharType="end"/>
        </w:r>
      </w:hyperlink>
    </w:p>
    <w:p w14:paraId="792EC618"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21" w:anchor="_Toc41335523" w:history="1">
        <w:r w:rsidR="004771CE" w:rsidRPr="00E4190C">
          <w:rPr>
            <w:rStyle w:val="Hipervnculo"/>
            <w:noProof/>
          </w:rPr>
          <w:t>Ilustración 12 Bloque Combinado</w:t>
        </w:r>
        <w:r w:rsidR="004771CE">
          <w:rPr>
            <w:noProof/>
            <w:webHidden/>
          </w:rPr>
          <w:tab/>
        </w:r>
        <w:r w:rsidR="004771CE">
          <w:rPr>
            <w:noProof/>
            <w:webHidden/>
          </w:rPr>
          <w:fldChar w:fldCharType="begin"/>
        </w:r>
        <w:r w:rsidR="004771CE">
          <w:rPr>
            <w:noProof/>
            <w:webHidden/>
          </w:rPr>
          <w:instrText xml:space="preserve"> PAGEREF _Toc41335523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14:paraId="12727B9C"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22" w:anchor="_Toc41335524" w:history="1">
        <w:r w:rsidR="004771CE" w:rsidRPr="00E4190C">
          <w:rPr>
            <w:rStyle w:val="Hipervnculo"/>
            <w:noProof/>
          </w:rPr>
          <w:t>Ilustración 13 Bloque tipo condicional, bucle y función</w:t>
        </w:r>
        <w:r w:rsidR="004771CE">
          <w:rPr>
            <w:noProof/>
            <w:webHidden/>
          </w:rPr>
          <w:tab/>
        </w:r>
        <w:r w:rsidR="004771CE">
          <w:rPr>
            <w:noProof/>
            <w:webHidden/>
          </w:rPr>
          <w:fldChar w:fldCharType="begin"/>
        </w:r>
        <w:r w:rsidR="004771CE">
          <w:rPr>
            <w:noProof/>
            <w:webHidden/>
          </w:rPr>
          <w:instrText xml:space="preserve"> PAGEREF _Toc41335524 \h </w:instrText>
        </w:r>
        <w:r w:rsidR="004771CE">
          <w:rPr>
            <w:noProof/>
            <w:webHidden/>
          </w:rPr>
        </w:r>
        <w:r w:rsidR="004771CE">
          <w:rPr>
            <w:noProof/>
            <w:webHidden/>
          </w:rPr>
          <w:fldChar w:fldCharType="separate"/>
        </w:r>
        <w:r w:rsidR="004771CE">
          <w:rPr>
            <w:noProof/>
            <w:webHidden/>
          </w:rPr>
          <w:t>19</w:t>
        </w:r>
        <w:r w:rsidR="004771CE">
          <w:rPr>
            <w:noProof/>
            <w:webHidden/>
          </w:rPr>
          <w:fldChar w:fldCharType="end"/>
        </w:r>
      </w:hyperlink>
    </w:p>
    <w:p w14:paraId="4CFCD0EF"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23" w:anchor="_Toc41335525" w:history="1">
        <w:r w:rsidR="004771CE" w:rsidRPr="00E4190C">
          <w:rPr>
            <w:rStyle w:val="Hipervnculo"/>
            <w:noProof/>
          </w:rPr>
          <w:t>Ilustración 14 Definición del Bloque, archivo JavaScript</w:t>
        </w:r>
        <w:r w:rsidR="004771CE">
          <w:rPr>
            <w:noProof/>
            <w:webHidden/>
          </w:rPr>
          <w:tab/>
        </w:r>
        <w:r w:rsidR="004771CE">
          <w:rPr>
            <w:noProof/>
            <w:webHidden/>
          </w:rPr>
          <w:fldChar w:fldCharType="begin"/>
        </w:r>
        <w:r w:rsidR="004771CE">
          <w:rPr>
            <w:noProof/>
            <w:webHidden/>
          </w:rPr>
          <w:instrText xml:space="preserve"> PAGEREF _Toc41335525 \h </w:instrText>
        </w:r>
        <w:r w:rsidR="004771CE">
          <w:rPr>
            <w:noProof/>
            <w:webHidden/>
          </w:rPr>
        </w:r>
        <w:r w:rsidR="004771CE">
          <w:rPr>
            <w:noProof/>
            <w:webHidden/>
          </w:rPr>
          <w:fldChar w:fldCharType="separate"/>
        </w:r>
        <w:r w:rsidR="004771CE">
          <w:rPr>
            <w:noProof/>
            <w:webHidden/>
          </w:rPr>
          <w:t>20</w:t>
        </w:r>
        <w:r w:rsidR="004771CE">
          <w:rPr>
            <w:noProof/>
            <w:webHidden/>
          </w:rPr>
          <w:fldChar w:fldCharType="end"/>
        </w:r>
      </w:hyperlink>
    </w:p>
    <w:p w14:paraId="19E842AF"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24" w:anchor="_Toc41335526" w:history="1">
        <w:r w:rsidR="004771CE" w:rsidRPr="00E4190C">
          <w:rPr>
            <w:rStyle w:val="Hipervnculo"/>
            <w:noProof/>
          </w:rPr>
          <w:t>Ilustración 15 Carpeta de definición de bloques</w:t>
        </w:r>
        <w:r w:rsidR="004771CE">
          <w:rPr>
            <w:noProof/>
            <w:webHidden/>
          </w:rPr>
          <w:tab/>
        </w:r>
        <w:r w:rsidR="004771CE">
          <w:rPr>
            <w:noProof/>
            <w:webHidden/>
          </w:rPr>
          <w:fldChar w:fldCharType="begin"/>
        </w:r>
        <w:r w:rsidR="004771CE">
          <w:rPr>
            <w:noProof/>
            <w:webHidden/>
          </w:rPr>
          <w:instrText xml:space="preserve"> PAGEREF _Toc41335526 \h </w:instrText>
        </w:r>
        <w:r w:rsidR="004771CE">
          <w:rPr>
            <w:noProof/>
            <w:webHidden/>
          </w:rPr>
        </w:r>
        <w:r w:rsidR="004771CE">
          <w:rPr>
            <w:noProof/>
            <w:webHidden/>
          </w:rPr>
          <w:fldChar w:fldCharType="separate"/>
        </w:r>
        <w:r w:rsidR="004771CE">
          <w:rPr>
            <w:noProof/>
            <w:webHidden/>
          </w:rPr>
          <w:t>20</w:t>
        </w:r>
        <w:r w:rsidR="004771CE">
          <w:rPr>
            <w:noProof/>
            <w:webHidden/>
          </w:rPr>
          <w:fldChar w:fldCharType="end"/>
        </w:r>
      </w:hyperlink>
    </w:p>
    <w:p w14:paraId="7E52EF97"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25" w:anchor="_Toc41335527" w:history="1">
        <w:r w:rsidR="004771CE" w:rsidRPr="00E4190C">
          <w:rPr>
            <w:rStyle w:val="Hipervnculo"/>
            <w:noProof/>
          </w:rPr>
          <w:t>Ilustración 16 Generador Python</w:t>
        </w:r>
        <w:r w:rsidR="004771CE">
          <w:rPr>
            <w:noProof/>
            <w:webHidden/>
          </w:rPr>
          <w:tab/>
        </w:r>
        <w:r w:rsidR="004771CE">
          <w:rPr>
            <w:noProof/>
            <w:webHidden/>
          </w:rPr>
          <w:fldChar w:fldCharType="begin"/>
        </w:r>
        <w:r w:rsidR="004771CE">
          <w:rPr>
            <w:noProof/>
            <w:webHidden/>
          </w:rPr>
          <w:instrText xml:space="preserve"> PAGEREF _Toc41335527 \h </w:instrText>
        </w:r>
        <w:r w:rsidR="004771CE">
          <w:rPr>
            <w:noProof/>
            <w:webHidden/>
          </w:rPr>
        </w:r>
        <w:r w:rsidR="004771CE">
          <w:rPr>
            <w:noProof/>
            <w:webHidden/>
          </w:rPr>
          <w:fldChar w:fldCharType="separate"/>
        </w:r>
        <w:r w:rsidR="004771CE">
          <w:rPr>
            <w:noProof/>
            <w:webHidden/>
          </w:rPr>
          <w:t>21</w:t>
        </w:r>
        <w:r w:rsidR="004771CE">
          <w:rPr>
            <w:noProof/>
            <w:webHidden/>
          </w:rPr>
          <w:fldChar w:fldCharType="end"/>
        </w:r>
      </w:hyperlink>
    </w:p>
    <w:p w14:paraId="4EBE60A7"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26" w:anchor="_Toc41335528" w:history="1">
        <w:r w:rsidR="004771CE" w:rsidRPr="00E4190C">
          <w:rPr>
            <w:rStyle w:val="Hipervnculo"/>
            <w:noProof/>
          </w:rPr>
          <w:t>Ilustración 17 Carpeta con generadores Python</w:t>
        </w:r>
        <w:r w:rsidR="004771CE">
          <w:rPr>
            <w:noProof/>
            <w:webHidden/>
          </w:rPr>
          <w:tab/>
        </w:r>
        <w:r w:rsidR="004771CE">
          <w:rPr>
            <w:noProof/>
            <w:webHidden/>
          </w:rPr>
          <w:fldChar w:fldCharType="begin"/>
        </w:r>
        <w:r w:rsidR="004771CE">
          <w:rPr>
            <w:noProof/>
            <w:webHidden/>
          </w:rPr>
          <w:instrText xml:space="preserve"> PAGEREF _Toc41335528 \h </w:instrText>
        </w:r>
        <w:r w:rsidR="004771CE">
          <w:rPr>
            <w:noProof/>
            <w:webHidden/>
          </w:rPr>
        </w:r>
        <w:r w:rsidR="004771CE">
          <w:rPr>
            <w:noProof/>
            <w:webHidden/>
          </w:rPr>
          <w:fldChar w:fldCharType="separate"/>
        </w:r>
        <w:r w:rsidR="004771CE">
          <w:rPr>
            <w:noProof/>
            <w:webHidden/>
          </w:rPr>
          <w:t>21</w:t>
        </w:r>
        <w:r w:rsidR="004771CE">
          <w:rPr>
            <w:noProof/>
            <w:webHidden/>
          </w:rPr>
          <w:fldChar w:fldCharType="end"/>
        </w:r>
      </w:hyperlink>
    </w:p>
    <w:p w14:paraId="788EB69D"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27" w:anchor="_Toc41335529" w:history="1">
        <w:r w:rsidR="004771CE" w:rsidRPr="00E4190C">
          <w:rPr>
            <w:rStyle w:val="Hipervnculo"/>
            <w:noProof/>
          </w:rPr>
          <w:t>Ilustración 18 Llamado de bloques a través de HTML</w:t>
        </w:r>
        <w:r w:rsidR="004771CE">
          <w:rPr>
            <w:noProof/>
            <w:webHidden/>
          </w:rPr>
          <w:tab/>
        </w:r>
        <w:r w:rsidR="004771CE">
          <w:rPr>
            <w:noProof/>
            <w:webHidden/>
          </w:rPr>
          <w:fldChar w:fldCharType="begin"/>
        </w:r>
        <w:r w:rsidR="004771CE">
          <w:rPr>
            <w:noProof/>
            <w:webHidden/>
          </w:rPr>
          <w:instrText xml:space="preserve"> PAGEREF _Toc41335529 \h </w:instrText>
        </w:r>
        <w:r w:rsidR="004771CE">
          <w:rPr>
            <w:noProof/>
            <w:webHidden/>
          </w:rPr>
        </w:r>
        <w:r w:rsidR="004771CE">
          <w:rPr>
            <w:noProof/>
            <w:webHidden/>
          </w:rPr>
          <w:fldChar w:fldCharType="separate"/>
        </w:r>
        <w:r w:rsidR="004771CE">
          <w:rPr>
            <w:noProof/>
            <w:webHidden/>
          </w:rPr>
          <w:t>22</w:t>
        </w:r>
        <w:r w:rsidR="004771CE">
          <w:rPr>
            <w:noProof/>
            <w:webHidden/>
          </w:rPr>
          <w:fldChar w:fldCharType="end"/>
        </w:r>
      </w:hyperlink>
    </w:p>
    <w:p w14:paraId="16009DF9"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28" w:anchor="_Toc41335530" w:history="1">
        <w:r w:rsidR="004771CE" w:rsidRPr="00E4190C">
          <w:rPr>
            <w:rStyle w:val="Hipervnculo"/>
            <w:noProof/>
          </w:rPr>
          <w:t>Ilustración 19 Compilación de Blockly</w:t>
        </w:r>
        <w:r w:rsidR="004771CE">
          <w:rPr>
            <w:noProof/>
            <w:webHidden/>
          </w:rPr>
          <w:tab/>
        </w:r>
        <w:r w:rsidR="004771CE">
          <w:rPr>
            <w:noProof/>
            <w:webHidden/>
          </w:rPr>
          <w:fldChar w:fldCharType="begin"/>
        </w:r>
        <w:r w:rsidR="004771CE">
          <w:rPr>
            <w:noProof/>
            <w:webHidden/>
          </w:rPr>
          <w:instrText xml:space="preserve"> PAGEREF _Toc41335530 \h </w:instrText>
        </w:r>
        <w:r w:rsidR="004771CE">
          <w:rPr>
            <w:noProof/>
            <w:webHidden/>
          </w:rPr>
        </w:r>
        <w:r w:rsidR="004771CE">
          <w:rPr>
            <w:noProof/>
            <w:webHidden/>
          </w:rPr>
          <w:fldChar w:fldCharType="separate"/>
        </w:r>
        <w:r w:rsidR="004771CE">
          <w:rPr>
            <w:noProof/>
            <w:webHidden/>
          </w:rPr>
          <w:t>22</w:t>
        </w:r>
        <w:r w:rsidR="004771CE">
          <w:rPr>
            <w:noProof/>
            <w:webHidden/>
          </w:rPr>
          <w:fldChar w:fldCharType="end"/>
        </w:r>
      </w:hyperlink>
    </w:p>
    <w:p w14:paraId="30B91387"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29" w:anchor="_Toc41335531" w:history="1">
        <w:r w:rsidR="004771CE" w:rsidRPr="00E4190C">
          <w:rPr>
            <w:rStyle w:val="Hipervnculo"/>
            <w:noProof/>
          </w:rPr>
          <w:t>Ilustración 20 Comprobación del bloque</w:t>
        </w:r>
        <w:r w:rsidR="004771CE">
          <w:rPr>
            <w:noProof/>
            <w:webHidden/>
          </w:rPr>
          <w:tab/>
        </w:r>
        <w:r w:rsidR="004771CE">
          <w:rPr>
            <w:noProof/>
            <w:webHidden/>
          </w:rPr>
          <w:fldChar w:fldCharType="begin"/>
        </w:r>
        <w:r w:rsidR="004771CE">
          <w:rPr>
            <w:noProof/>
            <w:webHidden/>
          </w:rPr>
          <w:instrText xml:space="preserve"> PAGEREF _Toc41335531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14:paraId="472EF31E"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30" w:anchor="_Toc41335532" w:history="1">
        <w:r w:rsidR="004771CE" w:rsidRPr="00E4190C">
          <w:rPr>
            <w:rStyle w:val="Hipervnculo"/>
            <w:noProof/>
          </w:rPr>
          <w:t>Ilustración 21 Programación de un Blink con Blockly</w:t>
        </w:r>
        <w:r w:rsidR="004771CE">
          <w:rPr>
            <w:noProof/>
            <w:webHidden/>
          </w:rPr>
          <w:tab/>
        </w:r>
        <w:r w:rsidR="004771CE">
          <w:rPr>
            <w:noProof/>
            <w:webHidden/>
          </w:rPr>
          <w:fldChar w:fldCharType="begin"/>
        </w:r>
        <w:r w:rsidR="004771CE">
          <w:rPr>
            <w:noProof/>
            <w:webHidden/>
          </w:rPr>
          <w:instrText xml:space="preserve"> PAGEREF _Toc41335532 \h </w:instrText>
        </w:r>
        <w:r w:rsidR="004771CE">
          <w:rPr>
            <w:noProof/>
            <w:webHidden/>
          </w:rPr>
        </w:r>
        <w:r w:rsidR="004771CE">
          <w:rPr>
            <w:noProof/>
            <w:webHidden/>
          </w:rPr>
          <w:fldChar w:fldCharType="separate"/>
        </w:r>
        <w:r w:rsidR="004771CE">
          <w:rPr>
            <w:noProof/>
            <w:webHidden/>
          </w:rPr>
          <w:t>23</w:t>
        </w:r>
        <w:r w:rsidR="004771CE">
          <w:rPr>
            <w:noProof/>
            <w:webHidden/>
          </w:rPr>
          <w:fldChar w:fldCharType="end"/>
        </w:r>
      </w:hyperlink>
    </w:p>
    <w:p w14:paraId="6F318DE7"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31" w:anchor="_Toc41335533" w:history="1">
        <w:r w:rsidR="004771CE" w:rsidRPr="00E4190C">
          <w:rPr>
            <w:rStyle w:val="Hipervnculo"/>
            <w:noProof/>
          </w:rPr>
          <w:t>Ilustración 22 Código Python generado por Blockly</w:t>
        </w:r>
        <w:r w:rsidR="004771CE">
          <w:rPr>
            <w:noProof/>
            <w:webHidden/>
          </w:rPr>
          <w:tab/>
        </w:r>
        <w:r w:rsidR="004771CE">
          <w:rPr>
            <w:noProof/>
            <w:webHidden/>
          </w:rPr>
          <w:fldChar w:fldCharType="begin"/>
        </w:r>
        <w:r w:rsidR="004771CE">
          <w:rPr>
            <w:noProof/>
            <w:webHidden/>
          </w:rPr>
          <w:instrText xml:space="preserve"> PAGEREF _Toc41335533 \h </w:instrText>
        </w:r>
        <w:r w:rsidR="004771CE">
          <w:rPr>
            <w:noProof/>
            <w:webHidden/>
          </w:rPr>
        </w:r>
        <w:r w:rsidR="004771CE">
          <w:rPr>
            <w:noProof/>
            <w:webHidden/>
          </w:rPr>
          <w:fldChar w:fldCharType="separate"/>
        </w:r>
        <w:r w:rsidR="004771CE">
          <w:rPr>
            <w:noProof/>
            <w:webHidden/>
          </w:rPr>
          <w:t>24</w:t>
        </w:r>
        <w:r w:rsidR="004771CE">
          <w:rPr>
            <w:noProof/>
            <w:webHidden/>
          </w:rPr>
          <w:fldChar w:fldCharType="end"/>
        </w:r>
      </w:hyperlink>
    </w:p>
    <w:p w14:paraId="5B1DC61C"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32" w:anchor="_Toc41335534" w:history="1">
        <w:r w:rsidR="004771CE" w:rsidRPr="00E4190C">
          <w:rPr>
            <w:rStyle w:val="Hipervnculo"/>
            <w:noProof/>
          </w:rPr>
          <w:t>Ilustración 23 Código JavaScript para enviar archivos Python por WebSocket</w:t>
        </w:r>
        <w:r w:rsidR="004771CE">
          <w:rPr>
            <w:noProof/>
            <w:webHidden/>
          </w:rPr>
          <w:tab/>
        </w:r>
        <w:r w:rsidR="004771CE">
          <w:rPr>
            <w:noProof/>
            <w:webHidden/>
          </w:rPr>
          <w:fldChar w:fldCharType="begin"/>
        </w:r>
        <w:r w:rsidR="004771CE">
          <w:rPr>
            <w:noProof/>
            <w:webHidden/>
          </w:rPr>
          <w:instrText xml:space="preserve"> PAGEREF _Toc41335534 \h </w:instrText>
        </w:r>
        <w:r w:rsidR="004771CE">
          <w:rPr>
            <w:noProof/>
            <w:webHidden/>
          </w:rPr>
        </w:r>
        <w:r w:rsidR="004771CE">
          <w:rPr>
            <w:noProof/>
            <w:webHidden/>
          </w:rPr>
          <w:fldChar w:fldCharType="separate"/>
        </w:r>
        <w:r w:rsidR="004771CE">
          <w:rPr>
            <w:noProof/>
            <w:webHidden/>
          </w:rPr>
          <w:t>25</w:t>
        </w:r>
        <w:r w:rsidR="004771CE">
          <w:rPr>
            <w:noProof/>
            <w:webHidden/>
          </w:rPr>
          <w:fldChar w:fldCharType="end"/>
        </w:r>
      </w:hyperlink>
    </w:p>
    <w:p w14:paraId="20460F4B"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33" w:anchor="_Toc41335535" w:history="1">
        <w:r w:rsidR="004771CE" w:rsidRPr="00E4190C">
          <w:rPr>
            <w:rStyle w:val="Hipervnculo"/>
            <w:noProof/>
          </w:rPr>
          <w:t>Ilustración 24 Proceso para conexión WebSocket</w:t>
        </w:r>
        <w:r w:rsidR="004771CE">
          <w:rPr>
            <w:noProof/>
            <w:webHidden/>
          </w:rPr>
          <w:tab/>
        </w:r>
        <w:r w:rsidR="004771CE">
          <w:rPr>
            <w:noProof/>
            <w:webHidden/>
          </w:rPr>
          <w:fldChar w:fldCharType="begin"/>
        </w:r>
        <w:r w:rsidR="004771CE">
          <w:rPr>
            <w:noProof/>
            <w:webHidden/>
          </w:rPr>
          <w:instrText xml:space="preserve"> PAGEREF _Toc41335535 \h </w:instrText>
        </w:r>
        <w:r w:rsidR="004771CE">
          <w:rPr>
            <w:noProof/>
            <w:webHidden/>
          </w:rPr>
        </w:r>
        <w:r w:rsidR="004771CE">
          <w:rPr>
            <w:noProof/>
            <w:webHidden/>
          </w:rPr>
          <w:fldChar w:fldCharType="separate"/>
        </w:r>
        <w:r w:rsidR="004771CE">
          <w:rPr>
            <w:noProof/>
            <w:webHidden/>
          </w:rPr>
          <w:t>25</w:t>
        </w:r>
        <w:r w:rsidR="004771CE">
          <w:rPr>
            <w:noProof/>
            <w:webHidden/>
          </w:rPr>
          <w:fldChar w:fldCharType="end"/>
        </w:r>
      </w:hyperlink>
    </w:p>
    <w:p w14:paraId="3AC57209"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34" w:anchor="_Toc41335536" w:history="1">
        <w:r w:rsidR="004771CE" w:rsidRPr="00E4190C">
          <w:rPr>
            <w:rStyle w:val="Hipervnculo"/>
            <w:noProof/>
          </w:rPr>
          <w:t>Ilustración 25 Ingreso de Dirección IP de la tarjeta ESP32</w:t>
        </w:r>
        <w:r w:rsidR="004771CE">
          <w:rPr>
            <w:noProof/>
            <w:webHidden/>
          </w:rPr>
          <w:tab/>
        </w:r>
        <w:r w:rsidR="004771CE">
          <w:rPr>
            <w:noProof/>
            <w:webHidden/>
          </w:rPr>
          <w:fldChar w:fldCharType="begin"/>
        </w:r>
        <w:r w:rsidR="004771CE">
          <w:rPr>
            <w:noProof/>
            <w:webHidden/>
          </w:rPr>
          <w:instrText xml:space="preserve"> PAGEREF _Toc41335536 \h </w:instrText>
        </w:r>
        <w:r w:rsidR="004771CE">
          <w:rPr>
            <w:noProof/>
            <w:webHidden/>
          </w:rPr>
        </w:r>
        <w:r w:rsidR="004771CE">
          <w:rPr>
            <w:noProof/>
            <w:webHidden/>
          </w:rPr>
          <w:fldChar w:fldCharType="separate"/>
        </w:r>
        <w:r w:rsidR="004771CE">
          <w:rPr>
            <w:noProof/>
            <w:webHidden/>
          </w:rPr>
          <w:t>26</w:t>
        </w:r>
        <w:r w:rsidR="004771CE">
          <w:rPr>
            <w:noProof/>
            <w:webHidden/>
          </w:rPr>
          <w:fldChar w:fldCharType="end"/>
        </w:r>
      </w:hyperlink>
    </w:p>
    <w:p w14:paraId="43B4892D"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35" w:anchor="_Toc41335537" w:history="1">
        <w:r w:rsidR="004771CE" w:rsidRPr="00E4190C">
          <w:rPr>
            <w:rStyle w:val="Hipervnculo"/>
            <w:noProof/>
          </w:rPr>
          <w:t>Ilustración 26 ESP32 realizando Blink con un Led</w:t>
        </w:r>
        <w:r w:rsidR="004771CE">
          <w:rPr>
            <w:noProof/>
            <w:webHidden/>
          </w:rPr>
          <w:tab/>
        </w:r>
        <w:r w:rsidR="004771CE">
          <w:rPr>
            <w:noProof/>
            <w:webHidden/>
          </w:rPr>
          <w:fldChar w:fldCharType="begin"/>
        </w:r>
        <w:r w:rsidR="004771CE">
          <w:rPr>
            <w:noProof/>
            <w:webHidden/>
          </w:rPr>
          <w:instrText xml:space="preserve"> PAGEREF _Toc41335537 \h </w:instrText>
        </w:r>
        <w:r w:rsidR="004771CE">
          <w:rPr>
            <w:noProof/>
            <w:webHidden/>
          </w:rPr>
        </w:r>
        <w:r w:rsidR="004771CE">
          <w:rPr>
            <w:noProof/>
            <w:webHidden/>
          </w:rPr>
          <w:fldChar w:fldCharType="separate"/>
        </w:r>
        <w:r w:rsidR="004771CE">
          <w:rPr>
            <w:noProof/>
            <w:webHidden/>
          </w:rPr>
          <w:t>26</w:t>
        </w:r>
        <w:r w:rsidR="004771CE">
          <w:rPr>
            <w:noProof/>
            <w:webHidden/>
          </w:rPr>
          <w:fldChar w:fldCharType="end"/>
        </w:r>
      </w:hyperlink>
    </w:p>
    <w:p w14:paraId="7FFF6F3E"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36" w:anchor="_Toc41335538" w:history="1">
        <w:r w:rsidR="004771CE" w:rsidRPr="00E4190C">
          <w:rPr>
            <w:rStyle w:val="Hipervnculo"/>
            <w:noProof/>
          </w:rPr>
          <w:t>Ilustración 27 Lectura de archivos internos de la tarjeta ESP32</w:t>
        </w:r>
        <w:r w:rsidR="004771CE">
          <w:rPr>
            <w:noProof/>
            <w:webHidden/>
          </w:rPr>
          <w:tab/>
        </w:r>
        <w:r w:rsidR="004771CE">
          <w:rPr>
            <w:noProof/>
            <w:webHidden/>
          </w:rPr>
          <w:fldChar w:fldCharType="begin"/>
        </w:r>
        <w:r w:rsidR="004771CE">
          <w:rPr>
            <w:noProof/>
            <w:webHidden/>
          </w:rPr>
          <w:instrText xml:space="preserve"> PAGEREF _Toc41335538 \h </w:instrText>
        </w:r>
        <w:r w:rsidR="004771CE">
          <w:rPr>
            <w:noProof/>
            <w:webHidden/>
          </w:rPr>
        </w:r>
        <w:r w:rsidR="004771CE">
          <w:rPr>
            <w:noProof/>
            <w:webHidden/>
          </w:rPr>
          <w:fldChar w:fldCharType="separate"/>
        </w:r>
        <w:r w:rsidR="004771CE">
          <w:rPr>
            <w:noProof/>
            <w:webHidden/>
          </w:rPr>
          <w:t>27</w:t>
        </w:r>
        <w:r w:rsidR="004771CE">
          <w:rPr>
            <w:noProof/>
            <w:webHidden/>
          </w:rPr>
          <w:fldChar w:fldCharType="end"/>
        </w:r>
      </w:hyperlink>
    </w:p>
    <w:p w14:paraId="055B8CF2"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37" w:anchor="_Toc41335539" w:history="1">
        <w:r w:rsidR="004771CE" w:rsidRPr="00E4190C">
          <w:rPr>
            <w:rStyle w:val="Hipervnculo"/>
            <w:noProof/>
          </w:rPr>
          <w:t>Ilustración 28 Distancias del HC-SR04 en centimetros</w:t>
        </w:r>
        <w:r w:rsidR="004771CE">
          <w:rPr>
            <w:noProof/>
            <w:webHidden/>
          </w:rPr>
          <w:tab/>
        </w:r>
        <w:r w:rsidR="004771CE">
          <w:rPr>
            <w:noProof/>
            <w:webHidden/>
          </w:rPr>
          <w:fldChar w:fldCharType="begin"/>
        </w:r>
        <w:r w:rsidR="004771CE">
          <w:rPr>
            <w:noProof/>
            <w:webHidden/>
          </w:rPr>
          <w:instrText xml:space="preserve"> PAGEREF _Toc41335539 \h </w:instrText>
        </w:r>
        <w:r w:rsidR="004771CE">
          <w:rPr>
            <w:noProof/>
            <w:webHidden/>
          </w:rPr>
        </w:r>
        <w:r w:rsidR="004771CE">
          <w:rPr>
            <w:noProof/>
            <w:webHidden/>
          </w:rPr>
          <w:fldChar w:fldCharType="separate"/>
        </w:r>
        <w:r w:rsidR="004771CE">
          <w:rPr>
            <w:noProof/>
            <w:webHidden/>
          </w:rPr>
          <w:t>28</w:t>
        </w:r>
        <w:r w:rsidR="004771CE">
          <w:rPr>
            <w:noProof/>
            <w:webHidden/>
          </w:rPr>
          <w:fldChar w:fldCharType="end"/>
        </w:r>
      </w:hyperlink>
    </w:p>
    <w:p w14:paraId="243AD74A"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38" w:anchor="_Toc41335540" w:history="1">
        <w:r w:rsidR="004771CE" w:rsidRPr="00E4190C">
          <w:rPr>
            <w:rStyle w:val="Hipervnculo"/>
            <w:noProof/>
          </w:rPr>
          <w:t>Ilustración 29 Datos obtenidos del MPU6050</w:t>
        </w:r>
        <w:r w:rsidR="004771CE">
          <w:rPr>
            <w:noProof/>
            <w:webHidden/>
          </w:rPr>
          <w:tab/>
        </w:r>
        <w:r w:rsidR="004771CE">
          <w:rPr>
            <w:noProof/>
            <w:webHidden/>
          </w:rPr>
          <w:fldChar w:fldCharType="begin"/>
        </w:r>
        <w:r w:rsidR="004771CE">
          <w:rPr>
            <w:noProof/>
            <w:webHidden/>
          </w:rPr>
          <w:instrText xml:space="preserve"> PAGEREF _Toc41335540 \h </w:instrText>
        </w:r>
        <w:r w:rsidR="004771CE">
          <w:rPr>
            <w:noProof/>
            <w:webHidden/>
          </w:rPr>
        </w:r>
        <w:r w:rsidR="004771CE">
          <w:rPr>
            <w:noProof/>
            <w:webHidden/>
          </w:rPr>
          <w:fldChar w:fldCharType="separate"/>
        </w:r>
        <w:r w:rsidR="004771CE">
          <w:rPr>
            <w:noProof/>
            <w:webHidden/>
          </w:rPr>
          <w:t>29</w:t>
        </w:r>
        <w:r w:rsidR="004771CE">
          <w:rPr>
            <w:noProof/>
            <w:webHidden/>
          </w:rPr>
          <w:fldChar w:fldCharType="end"/>
        </w:r>
      </w:hyperlink>
    </w:p>
    <w:p w14:paraId="0061EE47"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39" w:anchor="_Toc41335541" w:history="1">
        <w:r w:rsidR="004771CE" w:rsidRPr="00E4190C">
          <w:rPr>
            <w:rStyle w:val="Hipervnculo"/>
            <w:noProof/>
          </w:rPr>
          <w:t>Ilustración 30 Prueba con NeoPixel</w:t>
        </w:r>
        <w:r w:rsidR="004771CE">
          <w:rPr>
            <w:noProof/>
            <w:webHidden/>
          </w:rPr>
          <w:tab/>
        </w:r>
        <w:r w:rsidR="004771CE">
          <w:rPr>
            <w:noProof/>
            <w:webHidden/>
          </w:rPr>
          <w:fldChar w:fldCharType="begin"/>
        </w:r>
        <w:r w:rsidR="004771CE">
          <w:rPr>
            <w:noProof/>
            <w:webHidden/>
          </w:rPr>
          <w:instrText xml:space="preserve"> PAGEREF _Toc41335541 \h </w:instrText>
        </w:r>
        <w:r w:rsidR="004771CE">
          <w:rPr>
            <w:noProof/>
            <w:webHidden/>
          </w:rPr>
        </w:r>
        <w:r w:rsidR="004771CE">
          <w:rPr>
            <w:noProof/>
            <w:webHidden/>
          </w:rPr>
          <w:fldChar w:fldCharType="separate"/>
        </w:r>
        <w:r w:rsidR="004771CE">
          <w:rPr>
            <w:noProof/>
            <w:webHidden/>
          </w:rPr>
          <w:t>29</w:t>
        </w:r>
        <w:r w:rsidR="004771CE">
          <w:rPr>
            <w:noProof/>
            <w:webHidden/>
          </w:rPr>
          <w:fldChar w:fldCharType="end"/>
        </w:r>
      </w:hyperlink>
    </w:p>
    <w:p w14:paraId="47FEDCB4" w14:textId="77777777" w:rsidR="004771CE" w:rsidRDefault="00281AB9">
      <w:pPr>
        <w:pStyle w:val="Tabladeilustraciones"/>
        <w:tabs>
          <w:tab w:val="right" w:leader="dot" w:pos="8828"/>
        </w:tabs>
        <w:rPr>
          <w:rFonts w:eastAsiaTheme="minorEastAsia" w:cstheme="minorBidi"/>
          <w:smallCaps w:val="0"/>
          <w:noProof/>
          <w:sz w:val="22"/>
          <w:szCs w:val="22"/>
          <w:lang w:eastAsia="es-CO"/>
        </w:rPr>
      </w:pPr>
      <w:hyperlink r:id="rId40" w:anchor="_Toc41335542" w:history="1">
        <w:r w:rsidR="004771CE" w:rsidRPr="00E4190C">
          <w:rPr>
            <w:rStyle w:val="Hipervnculo"/>
            <w:noProof/>
          </w:rPr>
          <w:t>Ilustración 31 Buzzer conectado a una ESP32</w:t>
        </w:r>
        <w:r w:rsidR="004771CE">
          <w:rPr>
            <w:noProof/>
            <w:webHidden/>
          </w:rPr>
          <w:tab/>
        </w:r>
        <w:r w:rsidR="004771CE">
          <w:rPr>
            <w:noProof/>
            <w:webHidden/>
          </w:rPr>
          <w:fldChar w:fldCharType="begin"/>
        </w:r>
        <w:r w:rsidR="004771CE">
          <w:rPr>
            <w:noProof/>
            <w:webHidden/>
          </w:rPr>
          <w:instrText xml:space="preserve"> PAGEREF _Toc41335542 \h </w:instrText>
        </w:r>
        <w:r w:rsidR="004771CE">
          <w:rPr>
            <w:noProof/>
            <w:webHidden/>
          </w:rPr>
        </w:r>
        <w:r w:rsidR="004771CE">
          <w:rPr>
            <w:noProof/>
            <w:webHidden/>
          </w:rPr>
          <w:fldChar w:fldCharType="separate"/>
        </w:r>
        <w:r w:rsidR="004771CE">
          <w:rPr>
            <w:noProof/>
            <w:webHidden/>
          </w:rPr>
          <w:t>30</w:t>
        </w:r>
        <w:r w:rsidR="004771CE">
          <w:rPr>
            <w:noProof/>
            <w:webHidden/>
          </w:rPr>
          <w:fldChar w:fldCharType="end"/>
        </w:r>
      </w:hyperlink>
    </w:p>
    <w:p w14:paraId="1765C71A" w14:textId="77777777" w:rsidR="00043D24" w:rsidRDefault="004771CE" w:rsidP="00D172F6">
      <w:r>
        <w:fldChar w:fldCharType="end"/>
      </w:r>
    </w:p>
    <w:p w14:paraId="3693ECEA" w14:textId="77777777" w:rsidR="00043D24" w:rsidRDefault="00043D24" w:rsidP="00D172F6"/>
    <w:p w14:paraId="63F496E3" w14:textId="77777777" w:rsidR="00043D24" w:rsidRDefault="00043D24" w:rsidP="00D172F6"/>
    <w:p w14:paraId="394D600D" w14:textId="77777777" w:rsidR="00043D24" w:rsidRDefault="00043D24" w:rsidP="00D172F6"/>
    <w:p w14:paraId="686AA78A" w14:textId="77777777" w:rsidR="00043D24" w:rsidRDefault="00043D24" w:rsidP="00D172F6"/>
    <w:p w14:paraId="5EAA4AA6" w14:textId="77777777" w:rsidR="00043D24" w:rsidRDefault="00043D24" w:rsidP="00D172F6"/>
    <w:p w14:paraId="45FEA343" w14:textId="77777777" w:rsidR="00043D24" w:rsidRDefault="00043D24" w:rsidP="00D172F6"/>
    <w:p w14:paraId="54CA1CD4" w14:textId="77777777" w:rsidR="00043D24" w:rsidRDefault="00043D24" w:rsidP="00DA606D">
      <w:pPr>
        <w:ind w:left="0" w:firstLine="0"/>
      </w:pPr>
    </w:p>
    <w:p w14:paraId="68C0C289" w14:textId="77777777" w:rsidR="00043D24" w:rsidRDefault="00043D24" w:rsidP="00D172F6"/>
    <w:p w14:paraId="45F3F396" w14:textId="77777777" w:rsidR="00043D24" w:rsidRDefault="00043D24" w:rsidP="00DA606D">
      <w:pPr>
        <w:ind w:left="0" w:firstLine="0"/>
      </w:pPr>
    </w:p>
    <w:p w14:paraId="3AD497F6" w14:textId="77777777" w:rsidR="004672E9" w:rsidRDefault="004672E9" w:rsidP="003F2E71">
      <w:pPr>
        <w:ind w:left="0" w:firstLine="0"/>
        <w:sectPr w:rsidR="004672E9" w:rsidSect="004672E9">
          <w:pgSz w:w="12240" w:h="15840"/>
          <w:pgMar w:top="1417" w:right="1701" w:bottom="1417" w:left="1701" w:header="708" w:footer="708" w:gutter="0"/>
          <w:cols w:space="708"/>
          <w:titlePg/>
          <w:docGrid w:linePitch="360"/>
        </w:sectPr>
      </w:pPr>
    </w:p>
    <w:p w14:paraId="08D68360" w14:textId="77777777" w:rsidR="00CC4213" w:rsidRDefault="00CC4213" w:rsidP="003F2E71">
      <w:pPr>
        <w:ind w:left="0" w:firstLine="0"/>
      </w:pPr>
    </w:p>
    <w:p w14:paraId="287AA689" w14:textId="77777777" w:rsidR="00280D18" w:rsidRDefault="00280D18" w:rsidP="002C0F93">
      <w:pPr>
        <w:pStyle w:val="Ttulo1"/>
        <w:spacing w:before="0" w:line="480" w:lineRule="auto"/>
        <w:ind w:left="0"/>
        <w:jc w:val="center"/>
        <w:rPr>
          <w:rFonts w:cs="Times New Roman"/>
        </w:rPr>
      </w:pPr>
      <w:bookmarkStart w:id="390" w:name="_Toc16493147"/>
      <w:bookmarkStart w:id="391" w:name="_Toc44879257"/>
      <w:commentRangeStart w:id="392"/>
      <w:commentRangeStart w:id="393"/>
      <w:commentRangeStart w:id="394"/>
      <w:r w:rsidRPr="00FD0AA3">
        <w:rPr>
          <w:rFonts w:cs="Times New Roman"/>
        </w:rPr>
        <w:t>Definición del problema</w:t>
      </w:r>
      <w:bookmarkEnd w:id="390"/>
      <w:commentRangeEnd w:id="392"/>
      <w:r w:rsidR="002C0F93">
        <w:rPr>
          <w:rStyle w:val="Refdecomentario"/>
          <w:rFonts w:eastAsiaTheme="minorHAnsi" w:cstheme="minorBidi"/>
          <w:b w:val="0"/>
          <w:color w:val="auto"/>
          <w:lang w:eastAsia="en-US"/>
        </w:rPr>
        <w:commentReference w:id="392"/>
      </w:r>
      <w:commentRangeEnd w:id="393"/>
      <w:r w:rsidR="000A0A65">
        <w:rPr>
          <w:rStyle w:val="Refdecomentario"/>
          <w:rFonts w:eastAsiaTheme="minorHAnsi" w:cstheme="minorBidi"/>
          <w:b w:val="0"/>
          <w:color w:val="auto"/>
          <w:lang w:eastAsia="en-US"/>
        </w:rPr>
        <w:commentReference w:id="393"/>
      </w:r>
      <w:commentRangeEnd w:id="394"/>
      <w:r w:rsidR="000A0A65">
        <w:rPr>
          <w:rStyle w:val="Refdecomentario"/>
          <w:rFonts w:eastAsiaTheme="minorHAnsi" w:cstheme="minorBidi"/>
          <w:b w:val="0"/>
          <w:color w:val="auto"/>
          <w:lang w:eastAsia="en-US"/>
        </w:rPr>
        <w:commentReference w:id="394"/>
      </w:r>
      <w:bookmarkEnd w:id="391"/>
    </w:p>
    <w:p w14:paraId="04539324" w14:textId="77777777" w:rsidR="002C0F93" w:rsidRPr="002C0F93" w:rsidRDefault="002C0F93" w:rsidP="002C0F93">
      <w:pPr>
        <w:rPr>
          <w:lang w:eastAsia="es-CO"/>
        </w:rPr>
      </w:pPr>
    </w:p>
    <w:p w14:paraId="1540767E" w14:textId="77777777" w:rsidR="00280D18" w:rsidRPr="00FD0AA3" w:rsidRDefault="00280D18">
      <w:pPr>
        <w:spacing w:after="0" w:line="480" w:lineRule="auto"/>
        <w:ind w:left="0" w:firstLine="432"/>
        <w:jc w:val="both"/>
        <w:rPr>
          <w:rFonts w:eastAsia="Times New Roman" w:cs="Times New Roman"/>
          <w:color w:val="000000"/>
          <w:szCs w:val="26"/>
          <w:lang w:eastAsia="es-CO"/>
        </w:rPr>
        <w:pPrChange w:id="395" w:author="Steven Ortiz" w:date="2020-07-03T18:38:00Z">
          <w:pPr>
            <w:spacing w:after="0" w:line="480" w:lineRule="auto"/>
            <w:ind w:left="0" w:firstLine="432"/>
          </w:pPr>
        </w:pPrChange>
      </w:pPr>
      <w:r w:rsidRPr="00FD0AA3">
        <w:rPr>
          <w:rFonts w:eastAsia="Times New Roman" w:cs="Times New Roman"/>
          <w:color w:val="000000"/>
          <w:szCs w:val="26"/>
          <w:lang w:eastAsia="es-CO"/>
        </w:rPr>
        <w:t>El arte, como lo es la música</w:t>
      </w:r>
      <w:r w:rsidR="00546384">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requiere </w:t>
      </w:r>
      <w:r w:rsidR="00546384" w:rsidRPr="00FD0AA3">
        <w:rPr>
          <w:rFonts w:eastAsia="Times New Roman" w:cs="Times New Roman"/>
          <w:color w:val="000000"/>
          <w:szCs w:val="26"/>
          <w:lang w:eastAsia="es-CO"/>
        </w:rPr>
        <w:t>tiempo</w:t>
      </w:r>
      <w:r w:rsidR="00546384">
        <w:rPr>
          <w:rFonts w:eastAsia="Times New Roman" w:cs="Times New Roman"/>
          <w:color w:val="000000"/>
          <w:szCs w:val="26"/>
          <w:lang w:eastAsia="es-CO"/>
        </w:rPr>
        <w:t>,</w:t>
      </w:r>
      <w:r w:rsidR="00546384" w:rsidRPr="00FD0AA3">
        <w:rPr>
          <w:rFonts w:eastAsia="Times New Roman" w:cs="Times New Roman"/>
          <w:color w:val="000000"/>
          <w:szCs w:val="26"/>
          <w:lang w:eastAsia="es-CO"/>
        </w:rPr>
        <w:t xml:space="preserve"> persistencia</w:t>
      </w:r>
      <w:r w:rsidRPr="00FD0AA3">
        <w:rPr>
          <w:rFonts w:eastAsia="Times New Roman" w:cs="Times New Roman"/>
          <w:color w:val="000000"/>
          <w:szCs w:val="26"/>
          <w:lang w:eastAsia="es-CO"/>
        </w:rPr>
        <w:t xml:space="preserve"> y </w:t>
      </w:r>
      <w:r w:rsidR="00116EA6">
        <w:rPr>
          <w:rFonts w:eastAsia="Times New Roman" w:cs="Times New Roman"/>
          <w:color w:val="000000"/>
          <w:szCs w:val="26"/>
          <w:lang w:eastAsia="es-CO"/>
        </w:rPr>
        <w:t>un gusto por lo que se hace. Cua</w:t>
      </w:r>
      <w:r w:rsidRPr="00FD0AA3">
        <w:rPr>
          <w:rFonts w:eastAsia="Times New Roman" w:cs="Times New Roman"/>
          <w:color w:val="000000"/>
          <w:szCs w:val="26"/>
          <w:lang w:eastAsia="es-CO"/>
        </w:rPr>
        <w:t>ndo se aprende a tocar un instrumento tradicional, se mejoran las habilidades en varias áreas: mayor creatividad, mejor coordinación corporal, mejora la memoria y la inteligencia sensorial, entre otras</w:t>
      </w:r>
      <w:r w:rsidR="00DA606D">
        <w:rPr>
          <w:rFonts w:eastAsia="Times New Roman" w:cs="Times New Roman"/>
          <w:color w:val="000000"/>
          <w:szCs w:val="26"/>
          <w:lang w:eastAsia="es-CO"/>
        </w:rPr>
        <w:t>.</w:t>
      </w:r>
    </w:p>
    <w:p w14:paraId="650E6BE7" w14:textId="77777777" w:rsidR="00280D18" w:rsidRPr="00DA606D" w:rsidRDefault="00280D18">
      <w:pPr>
        <w:spacing w:after="0" w:line="480" w:lineRule="auto"/>
        <w:ind w:left="0" w:firstLine="432"/>
        <w:jc w:val="both"/>
        <w:rPr>
          <w:rFonts w:eastAsia="Times New Roman" w:cs="Times New Roman"/>
          <w:color w:val="000000"/>
          <w:szCs w:val="26"/>
          <w:lang w:eastAsia="es-CO"/>
        </w:rPr>
        <w:pPrChange w:id="396" w:author="Steven Ortiz" w:date="2020-07-03T18:38:00Z">
          <w:pPr>
            <w:spacing w:after="0" w:line="480" w:lineRule="auto"/>
            <w:ind w:left="0" w:firstLine="432"/>
          </w:pPr>
        </w:pPrChange>
      </w:pPr>
      <w:r w:rsidRPr="00FD0AA3">
        <w:rPr>
          <w:rFonts w:eastAsia="Times New Roman" w:cs="Times New Roman"/>
          <w:color w:val="000000"/>
          <w:szCs w:val="26"/>
          <w:lang w:eastAsia="es-CO"/>
        </w:rPr>
        <w:t xml:space="preserve">Por su parte la educación científica y tecnológica, brinda herramientas para desarrollar un pensamiento crítico y aporta destrezas para la solución de problemas. En esta medida, se desarrolla un pensamiento computacional y estructural, que permite plasmar </w:t>
      </w:r>
      <w:r w:rsidR="00546384">
        <w:rPr>
          <w:rFonts w:eastAsia="Times New Roman" w:cs="Times New Roman"/>
          <w:color w:val="000000"/>
          <w:szCs w:val="26"/>
          <w:lang w:eastAsia="es-CO"/>
        </w:rPr>
        <w:t>la ciencia en la cotidianidad.</w:t>
      </w:r>
    </w:p>
    <w:p w14:paraId="754E7C98" w14:textId="77777777" w:rsidR="00280D18" w:rsidRDefault="00280D18">
      <w:pPr>
        <w:spacing w:after="0" w:line="480" w:lineRule="auto"/>
        <w:ind w:left="0" w:firstLine="432"/>
        <w:jc w:val="both"/>
        <w:rPr>
          <w:rFonts w:eastAsia="Times New Roman" w:cs="Times New Roman"/>
          <w:color w:val="000000"/>
          <w:szCs w:val="26"/>
          <w:lang w:eastAsia="es-CO"/>
        </w:rPr>
        <w:pPrChange w:id="397" w:author="Steven Ortiz" w:date="2020-07-03T18:38:00Z">
          <w:pPr>
            <w:spacing w:after="0" w:line="480" w:lineRule="auto"/>
            <w:ind w:left="0" w:firstLine="432"/>
          </w:pPr>
        </w:pPrChange>
      </w:pPr>
      <w:r w:rsidRPr="00FD0AA3">
        <w:rPr>
          <w:rFonts w:eastAsia="Times New Roman" w:cs="Times New Roman"/>
          <w:color w:val="000000"/>
          <w:szCs w:val="26"/>
          <w:lang w:eastAsia="es-CO"/>
        </w:rPr>
        <w:t xml:space="preserve">Por lo general, </w:t>
      </w:r>
      <w:r w:rsidR="00546384" w:rsidRPr="00FD0AA3">
        <w:rPr>
          <w:rFonts w:eastAsia="Times New Roman" w:cs="Times New Roman"/>
          <w:color w:val="000000"/>
          <w:szCs w:val="26"/>
          <w:lang w:eastAsia="es-CO"/>
        </w:rPr>
        <w:t>el aprendizaje de estas disciplinas se realiza</w:t>
      </w:r>
      <w:r w:rsidRPr="00FD0AA3">
        <w:rPr>
          <w:rFonts w:eastAsia="Times New Roman" w:cs="Times New Roman"/>
          <w:color w:val="000000"/>
          <w:szCs w:val="26"/>
          <w:lang w:eastAsia="es-CO"/>
        </w:rPr>
        <w:t xml:space="preserve"> de forma separada, para lo cual, </w:t>
      </w:r>
      <w:r w:rsidR="000F5067">
        <w:rPr>
          <w:rFonts w:eastAsia="Times New Roman" w:cs="Times New Roman"/>
          <w:color w:val="000000"/>
          <w:szCs w:val="26"/>
          <w:lang w:eastAsia="es-CO"/>
        </w:rPr>
        <w:t xml:space="preserve">MADI es un proyecto de la convocatoria interna financiada por la universidad ECCI donde busca diseñar, implementar y evaluar una plataforma de desarrollo electrónico basado en la interacción de la música algorítmica y la computación física (sensores y actuadores), en un contexto académico y </w:t>
      </w:r>
      <w:proofErr w:type="spellStart"/>
      <w:r w:rsidR="000F5067">
        <w:rPr>
          <w:rFonts w:eastAsia="Times New Roman" w:cs="Times New Roman"/>
          <w:color w:val="000000"/>
          <w:szCs w:val="26"/>
          <w:lang w:eastAsia="es-CO"/>
        </w:rPr>
        <w:t>hobbista</w:t>
      </w:r>
      <w:proofErr w:type="spellEnd"/>
      <w:r w:rsidR="000F5067">
        <w:rPr>
          <w:rFonts w:eastAsia="Times New Roman" w:cs="Times New Roman"/>
          <w:color w:val="000000"/>
          <w:szCs w:val="26"/>
          <w:lang w:eastAsia="es-CO"/>
        </w:rPr>
        <w:t>; que opere en tiempo real con lenguajes de programación visuales, concurrentes y editables sobre la marcha.</w:t>
      </w:r>
    </w:p>
    <w:p w14:paraId="5F0EC0D6" w14:textId="77777777" w:rsidR="000F5067" w:rsidRPr="00DA606D" w:rsidDel="002C0F93" w:rsidRDefault="000F5067">
      <w:pPr>
        <w:spacing w:after="0" w:line="480" w:lineRule="auto"/>
        <w:ind w:left="0" w:firstLine="432"/>
        <w:jc w:val="both"/>
        <w:rPr>
          <w:del w:id="398" w:author="UECCI" w:date="2020-06-30T21:26:00Z"/>
          <w:rFonts w:eastAsia="Times New Roman" w:cs="Times New Roman"/>
          <w:color w:val="000000"/>
          <w:szCs w:val="26"/>
          <w:lang w:eastAsia="es-CO"/>
        </w:rPr>
        <w:pPrChange w:id="399" w:author="Steven Ortiz" w:date="2020-07-03T18:38:00Z">
          <w:pPr>
            <w:spacing w:after="0" w:line="480" w:lineRule="auto"/>
            <w:ind w:left="0" w:firstLine="432"/>
          </w:pPr>
        </w:pPrChange>
      </w:pPr>
    </w:p>
    <w:p w14:paraId="5408C80E" w14:textId="77777777" w:rsidR="005C3401" w:rsidRPr="00043D24" w:rsidRDefault="005C3401">
      <w:pPr>
        <w:spacing w:after="0" w:line="480" w:lineRule="auto"/>
        <w:ind w:left="0" w:firstLine="432"/>
        <w:jc w:val="both"/>
        <w:rPr>
          <w:rFonts w:eastAsia="Times New Roman" w:cs="Times New Roman"/>
          <w:color w:val="000000"/>
          <w:szCs w:val="26"/>
          <w:lang w:eastAsia="es-CO"/>
        </w:rPr>
        <w:pPrChange w:id="400" w:author="Steven Ortiz" w:date="2020-07-03T18:38:00Z">
          <w:pPr>
            <w:spacing w:after="0" w:line="480" w:lineRule="auto"/>
            <w:ind w:left="0" w:firstLine="432"/>
          </w:pPr>
        </w:pPrChange>
      </w:pPr>
      <w:bookmarkStart w:id="401" w:name="_Toc16493148"/>
      <w:r>
        <w:rPr>
          <w:rFonts w:eastAsia="Times New Roman" w:cs="Times New Roman"/>
          <w:color w:val="000000"/>
          <w:szCs w:val="26"/>
          <w:lang w:eastAsia="es-CO"/>
        </w:rPr>
        <w:t xml:space="preserve">En este sentido, ¿la programación por bloques es la herramienta más eficaz para el aprendizaje de la computación física y la música algorítmica, </w:t>
      </w:r>
      <w:r w:rsidRPr="00FD0AA3">
        <w:rPr>
          <w:rFonts w:eastAsia="Times New Roman" w:cs="Times New Roman"/>
          <w:color w:val="000000"/>
          <w:szCs w:val="26"/>
          <w:lang w:eastAsia="es-CO"/>
        </w:rPr>
        <w:t>aún sin que tengan el mínimo conocimiento de programación</w:t>
      </w:r>
      <w:r>
        <w:rPr>
          <w:rFonts w:eastAsia="Times New Roman" w:cs="Times New Roman"/>
          <w:color w:val="000000"/>
          <w:szCs w:val="26"/>
          <w:lang w:eastAsia="es-CO"/>
        </w:rPr>
        <w:t>?</w:t>
      </w:r>
      <w:r w:rsidR="00106EE3">
        <w:rPr>
          <w:rFonts w:eastAsia="Times New Roman" w:cs="Times New Roman"/>
          <w:color w:val="000000"/>
          <w:szCs w:val="26"/>
          <w:lang w:eastAsia="es-CO"/>
        </w:rPr>
        <w:t>, para ello es necesario generar una herramienta desarrollada en la universidad ECCI con todas las condiciones y requerimiento que permita llevar a cabo implementar herramientas de hardware y programación p</w:t>
      </w:r>
      <w:r w:rsidR="009F604F">
        <w:rPr>
          <w:rFonts w:eastAsia="Times New Roman" w:cs="Times New Roman"/>
          <w:color w:val="000000"/>
          <w:szCs w:val="26"/>
          <w:lang w:eastAsia="es-CO"/>
        </w:rPr>
        <w:t>or bloques, y pruebas para ello, que se adapte a los proyectos MADI y K3</w:t>
      </w:r>
      <w:ins w:id="402" w:author="UECCI" w:date="2020-06-30T21:26:00Z">
        <w:r w:rsidR="002C0F93">
          <w:rPr>
            <w:rFonts w:eastAsia="Times New Roman" w:cs="Times New Roman"/>
            <w:color w:val="000000"/>
            <w:szCs w:val="26"/>
            <w:lang w:eastAsia="es-CO"/>
          </w:rPr>
          <w:t>OS</w:t>
        </w:r>
      </w:ins>
      <w:del w:id="403" w:author="UECCI" w:date="2020-06-30T21:26:00Z">
        <w:r w:rsidR="009F604F" w:rsidDel="002C0F93">
          <w:rPr>
            <w:rFonts w:eastAsia="Times New Roman" w:cs="Times New Roman"/>
            <w:color w:val="000000"/>
            <w:szCs w:val="26"/>
            <w:lang w:eastAsia="es-CO"/>
          </w:rPr>
          <w:delText>0s</w:delText>
        </w:r>
      </w:del>
      <w:r w:rsidR="009F604F">
        <w:rPr>
          <w:rFonts w:eastAsia="Times New Roman" w:cs="Times New Roman"/>
          <w:color w:val="000000"/>
          <w:szCs w:val="26"/>
          <w:lang w:eastAsia="es-CO"/>
        </w:rPr>
        <w:t>.</w:t>
      </w:r>
    </w:p>
    <w:p w14:paraId="6FEF93A8" w14:textId="77777777" w:rsidR="00280D18" w:rsidRDefault="00BC3ABD">
      <w:pPr>
        <w:pStyle w:val="Ttulo1"/>
        <w:spacing w:line="480" w:lineRule="auto"/>
        <w:ind w:left="0"/>
        <w:jc w:val="center"/>
        <w:rPr>
          <w:ins w:id="404" w:author="UECCI" w:date="2020-06-30T21:26:00Z"/>
          <w:rFonts w:cs="Times New Roman"/>
        </w:rPr>
        <w:pPrChange w:id="405" w:author="UECCI" w:date="2020-06-30T21:26:00Z">
          <w:pPr>
            <w:pStyle w:val="Ttulo1"/>
            <w:spacing w:line="480" w:lineRule="auto"/>
            <w:ind w:left="0"/>
          </w:pPr>
        </w:pPrChange>
      </w:pPr>
      <w:bookmarkStart w:id="406" w:name="_Toc44879258"/>
      <w:r>
        <w:rPr>
          <w:rFonts w:cs="Times New Roman"/>
        </w:rPr>
        <w:lastRenderedPageBreak/>
        <w:t>O</w:t>
      </w:r>
      <w:r w:rsidRPr="00FD0AA3">
        <w:rPr>
          <w:rFonts w:cs="Times New Roman"/>
        </w:rPr>
        <w:t>BJETIVOS</w:t>
      </w:r>
      <w:bookmarkEnd w:id="401"/>
      <w:bookmarkEnd w:id="406"/>
    </w:p>
    <w:p w14:paraId="55007450" w14:textId="77777777" w:rsidR="002C0F93" w:rsidRPr="000A0A65" w:rsidRDefault="002C0F93">
      <w:pPr>
        <w:pPrChange w:id="407" w:author="UECCI" w:date="2020-06-30T21:26:00Z">
          <w:pPr>
            <w:pStyle w:val="Ttulo1"/>
            <w:spacing w:line="480" w:lineRule="auto"/>
            <w:ind w:left="0"/>
          </w:pPr>
        </w:pPrChange>
      </w:pPr>
    </w:p>
    <w:p w14:paraId="0D7B0AA4" w14:textId="77777777" w:rsidR="00280D18" w:rsidRPr="00FD0AA3" w:rsidRDefault="00280D18" w:rsidP="00D57023">
      <w:pPr>
        <w:pStyle w:val="Ttulo2"/>
      </w:pPr>
      <w:bookmarkStart w:id="408" w:name="_Toc16493149"/>
      <w:bookmarkStart w:id="409" w:name="_Toc44879259"/>
      <w:r w:rsidRPr="00FD0AA3">
        <w:t>Objetivo general</w:t>
      </w:r>
      <w:bookmarkEnd w:id="408"/>
      <w:bookmarkEnd w:id="409"/>
    </w:p>
    <w:p w14:paraId="4453E66E" w14:textId="77777777" w:rsidR="00280D18" w:rsidRPr="00FD0AA3" w:rsidRDefault="00934361">
      <w:pPr>
        <w:spacing w:after="0" w:line="480" w:lineRule="auto"/>
        <w:ind w:left="0"/>
        <w:jc w:val="both"/>
        <w:textAlignment w:val="baseline"/>
        <w:rPr>
          <w:rFonts w:eastAsia="Times New Roman" w:cs="Times New Roman"/>
          <w:color w:val="000000"/>
          <w:szCs w:val="26"/>
          <w:lang w:eastAsia="es-CO"/>
        </w:rPr>
        <w:pPrChange w:id="410" w:author="Steven Ortiz" w:date="2020-07-03T18:39:00Z">
          <w:pPr>
            <w:spacing w:after="0" w:line="480" w:lineRule="auto"/>
            <w:ind w:left="0"/>
            <w:textAlignment w:val="baseline"/>
          </w:pPr>
        </w:pPrChange>
      </w:pPr>
      <w:r w:rsidRPr="00FD0AA3">
        <w:rPr>
          <w:rFonts w:eastAsia="Times New Roman" w:cs="Times New Roman"/>
          <w:color w:val="000000"/>
          <w:szCs w:val="26"/>
          <w:lang w:eastAsia="es-CO"/>
        </w:rPr>
        <w:t xml:space="preserve">Diseñar e implementar la interfaz web de programación visual y de música algorítmica tipo </w:t>
      </w:r>
      <w:proofErr w:type="spellStart"/>
      <w:r w:rsidRPr="00FD0AA3">
        <w:rPr>
          <w:rFonts w:eastAsia="Times New Roman" w:cs="Times New Roman"/>
          <w:color w:val="000000"/>
          <w:szCs w:val="26"/>
          <w:lang w:eastAsia="es-CO"/>
        </w:rPr>
        <w:t>blockly</w:t>
      </w:r>
      <w:proofErr w:type="spellEnd"/>
      <w:r w:rsidR="00CA2D99">
        <w:rPr>
          <w:rFonts w:eastAsia="Times New Roman" w:cs="Times New Roman"/>
          <w:color w:val="000000"/>
          <w:szCs w:val="26"/>
          <w:lang w:eastAsia="es-CO"/>
        </w:rPr>
        <w:t xml:space="preserve">, para plataformas con soporte </w:t>
      </w:r>
      <w:proofErr w:type="spellStart"/>
      <w:r w:rsidR="00CA2D99">
        <w:rPr>
          <w:rFonts w:eastAsia="Times New Roman" w:cs="Times New Roman"/>
          <w:color w:val="000000"/>
          <w:szCs w:val="26"/>
          <w:lang w:eastAsia="es-CO"/>
        </w:rPr>
        <w:t>MicroP</w:t>
      </w:r>
      <w:r w:rsidRPr="00FD0AA3">
        <w:rPr>
          <w:rFonts w:eastAsia="Times New Roman" w:cs="Times New Roman"/>
          <w:color w:val="000000"/>
          <w:szCs w:val="26"/>
          <w:lang w:eastAsia="es-CO"/>
        </w:rPr>
        <w:t>ython</w:t>
      </w:r>
      <w:proofErr w:type="spellEnd"/>
      <w:r w:rsidR="007657E9" w:rsidRPr="00FD0AA3">
        <w:rPr>
          <w:rFonts w:eastAsia="Times New Roman" w:cs="Times New Roman"/>
          <w:color w:val="000000"/>
          <w:szCs w:val="26"/>
          <w:lang w:eastAsia="es-CO"/>
        </w:rPr>
        <w:t>.</w:t>
      </w:r>
    </w:p>
    <w:p w14:paraId="61BBF448" w14:textId="77777777" w:rsidR="00280D18" w:rsidRPr="00FD0AA3" w:rsidRDefault="00280D18" w:rsidP="00D57023">
      <w:pPr>
        <w:pStyle w:val="Ttulo2"/>
      </w:pPr>
      <w:bookmarkStart w:id="411" w:name="_Toc16493150"/>
      <w:bookmarkStart w:id="412" w:name="_Toc44879260"/>
      <w:r w:rsidRPr="00FD0AA3">
        <w:t>Objetivos específicos</w:t>
      </w:r>
      <w:bookmarkEnd w:id="411"/>
      <w:bookmarkEnd w:id="412"/>
    </w:p>
    <w:p w14:paraId="029764B2" w14:textId="77777777" w:rsidR="00FE44D9" w:rsidRPr="00043D24" w:rsidRDefault="00FE44D9" w:rsidP="00043D24">
      <w:pPr>
        <w:pStyle w:val="Ttulo3"/>
        <w:rPr>
          <w:rFonts w:eastAsia="Times New Roman"/>
          <w:b w:val="0"/>
          <w:lang w:eastAsia="es-CO"/>
        </w:rPr>
      </w:pPr>
      <w:bookmarkStart w:id="413" w:name="_Toc44879261"/>
      <w:r w:rsidRPr="00043D24">
        <w:rPr>
          <w:rFonts w:eastAsia="Times New Roman"/>
          <w:b w:val="0"/>
          <w:lang w:eastAsia="es-CO"/>
        </w:rPr>
        <w:t xml:space="preserve">Construir bloques básicos de programación visual bajo el entorno de </w:t>
      </w:r>
      <w:proofErr w:type="spellStart"/>
      <w:r w:rsidRPr="00043D24">
        <w:rPr>
          <w:rFonts w:eastAsia="Times New Roman"/>
          <w:b w:val="0"/>
          <w:lang w:eastAsia="es-CO"/>
        </w:rPr>
        <w:t>Blockly</w:t>
      </w:r>
      <w:proofErr w:type="spellEnd"/>
      <w:r w:rsidRPr="00043D24">
        <w:rPr>
          <w:rFonts w:eastAsia="Times New Roman"/>
          <w:b w:val="0"/>
          <w:lang w:eastAsia="es-CO"/>
        </w:rPr>
        <w:t>.</w:t>
      </w:r>
      <w:bookmarkEnd w:id="413"/>
    </w:p>
    <w:p w14:paraId="04FEC1C8" w14:textId="77777777" w:rsidR="00C56F22" w:rsidRPr="00043D24" w:rsidRDefault="00C56F22" w:rsidP="00043D24">
      <w:pPr>
        <w:pStyle w:val="Ttulo3"/>
        <w:rPr>
          <w:rFonts w:eastAsia="Times New Roman"/>
          <w:b w:val="0"/>
          <w:lang w:eastAsia="es-CO"/>
        </w:rPr>
      </w:pPr>
      <w:bookmarkStart w:id="414" w:name="_Toc44879262"/>
      <w:r w:rsidRPr="00043D24">
        <w:rPr>
          <w:rFonts w:eastAsia="Times New Roman"/>
          <w:b w:val="0"/>
          <w:lang w:eastAsia="es-CO"/>
        </w:rPr>
        <w:t>Construir un prototipo inicial de hardware que permita probar  la integración de la programación visual.</w:t>
      </w:r>
      <w:bookmarkEnd w:id="414"/>
    </w:p>
    <w:p w14:paraId="3C5CC337" w14:textId="77777777" w:rsidR="00FE44D9" w:rsidRPr="00043D24" w:rsidRDefault="00FE44D9" w:rsidP="00043D24">
      <w:pPr>
        <w:pStyle w:val="Ttulo3"/>
        <w:rPr>
          <w:rFonts w:eastAsia="Times New Roman"/>
          <w:b w:val="0"/>
          <w:lang w:eastAsia="es-CO"/>
        </w:rPr>
      </w:pPr>
      <w:bookmarkStart w:id="415" w:name="_Toc44879263"/>
      <w:r w:rsidRPr="00043D24">
        <w:rPr>
          <w:rFonts w:eastAsia="Times New Roman"/>
          <w:b w:val="0"/>
          <w:lang w:eastAsia="es-CO"/>
        </w:rPr>
        <w:t>Validar la interface visual de programación con la tarjeta de procesamiento.</w:t>
      </w:r>
      <w:bookmarkEnd w:id="415"/>
    </w:p>
    <w:p w14:paraId="4DB9F03C" w14:textId="77777777" w:rsidR="00C55867" w:rsidRDefault="002006E4" w:rsidP="000908FD">
      <w:pPr>
        <w:pStyle w:val="Ttulo3"/>
        <w:rPr>
          <w:ins w:id="416" w:author="Steven Ortiz" w:date="2020-07-03T18:39:00Z"/>
          <w:rFonts w:eastAsia="Times New Roman"/>
          <w:b w:val="0"/>
          <w:lang w:eastAsia="es-CO"/>
        </w:rPr>
      </w:pPr>
      <w:bookmarkStart w:id="417" w:name="_Toc44879264"/>
      <w:r w:rsidRPr="00043D24">
        <w:rPr>
          <w:rFonts w:eastAsia="Times New Roman"/>
          <w:b w:val="0"/>
          <w:lang w:eastAsia="es-CO"/>
        </w:rPr>
        <w:t>Implementar</w:t>
      </w:r>
      <w:r w:rsidR="00FE44D9" w:rsidRPr="00043D24">
        <w:rPr>
          <w:rFonts w:eastAsia="Times New Roman"/>
          <w:b w:val="0"/>
          <w:lang w:eastAsia="es-CO"/>
        </w:rPr>
        <w:t xml:space="preserve"> la web e integrar el sistema con un diseño centrado en el usuario.</w:t>
      </w:r>
      <w:bookmarkEnd w:id="417"/>
    </w:p>
    <w:p w14:paraId="4B3E78BD" w14:textId="77777777" w:rsidR="000A0A65" w:rsidRDefault="000A0A65">
      <w:pPr>
        <w:rPr>
          <w:ins w:id="418" w:author="Steven Ortiz" w:date="2020-07-03T18:39:00Z"/>
          <w:lang w:eastAsia="es-CO"/>
        </w:rPr>
        <w:pPrChange w:id="419" w:author="Steven Ortiz" w:date="2020-07-03T18:39:00Z">
          <w:pPr>
            <w:pStyle w:val="Ttulo3"/>
          </w:pPr>
        </w:pPrChange>
      </w:pPr>
    </w:p>
    <w:p w14:paraId="36AAC88C" w14:textId="77777777" w:rsidR="000A0A65" w:rsidRDefault="000A0A65">
      <w:pPr>
        <w:rPr>
          <w:ins w:id="420" w:author="Steven Ortiz" w:date="2020-07-03T18:39:00Z"/>
          <w:lang w:eastAsia="es-CO"/>
        </w:rPr>
        <w:pPrChange w:id="421" w:author="Steven Ortiz" w:date="2020-07-03T18:39:00Z">
          <w:pPr>
            <w:pStyle w:val="Ttulo3"/>
          </w:pPr>
        </w:pPrChange>
      </w:pPr>
    </w:p>
    <w:p w14:paraId="50DC6D30" w14:textId="77777777" w:rsidR="000A0A65" w:rsidRDefault="000A0A65">
      <w:pPr>
        <w:rPr>
          <w:ins w:id="422" w:author="Steven Ortiz" w:date="2020-07-03T18:39:00Z"/>
          <w:lang w:eastAsia="es-CO"/>
        </w:rPr>
        <w:pPrChange w:id="423" w:author="Steven Ortiz" w:date="2020-07-03T18:39:00Z">
          <w:pPr>
            <w:pStyle w:val="Ttulo3"/>
          </w:pPr>
        </w:pPrChange>
      </w:pPr>
    </w:p>
    <w:p w14:paraId="3355AB79" w14:textId="77777777" w:rsidR="000A0A65" w:rsidRDefault="000A0A65">
      <w:pPr>
        <w:rPr>
          <w:ins w:id="424" w:author="Steven Ortiz" w:date="2020-07-03T18:39:00Z"/>
          <w:lang w:eastAsia="es-CO"/>
        </w:rPr>
        <w:pPrChange w:id="425" w:author="Steven Ortiz" w:date="2020-07-03T18:39:00Z">
          <w:pPr>
            <w:pStyle w:val="Ttulo3"/>
          </w:pPr>
        </w:pPrChange>
      </w:pPr>
    </w:p>
    <w:p w14:paraId="789FFD0C" w14:textId="77777777" w:rsidR="000A0A65" w:rsidRDefault="000A0A65">
      <w:pPr>
        <w:rPr>
          <w:ins w:id="426" w:author="Steven Ortiz" w:date="2020-07-03T18:39:00Z"/>
          <w:lang w:eastAsia="es-CO"/>
        </w:rPr>
        <w:pPrChange w:id="427" w:author="Steven Ortiz" w:date="2020-07-03T18:39:00Z">
          <w:pPr>
            <w:pStyle w:val="Ttulo3"/>
          </w:pPr>
        </w:pPrChange>
      </w:pPr>
    </w:p>
    <w:p w14:paraId="2CBBA920" w14:textId="77777777" w:rsidR="000A0A65" w:rsidRDefault="000A0A65">
      <w:pPr>
        <w:rPr>
          <w:ins w:id="428" w:author="Steven Ortiz" w:date="2020-07-03T18:39:00Z"/>
          <w:lang w:eastAsia="es-CO"/>
        </w:rPr>
        <w:pPrChange w:id="429" w:author="Steven Ortiz" w:date="2020-07-03T18:39:00Z">
          <w:pPr>
            <w:pStyle w:val="Ttulo3"/>
          </w:pPr>
        </w:pPrChange>
      </w:pPr>
    </w:p>
    <w:p w14:paraId="3653FC87" w14:textId="77777777" w:rsidR="000A0A65" w:rsidRDefault="000A0A65">
      <w:pPr>
        <w:rPr>
          <w:ins w:id="430" w:author="Steven Ortiz" w:date="2020-07-03T18:39:00Z"/>
          <w:lang w:eastAsia="es-CO"/>
        </w:rPr>
        <w:pPrChange w:id="431" w:author="Steven Ortiz" w:date="2020-07-03T18:39:00Z">
          <w:pPr>
            <w:pStyle w:val="Ttulo3"/>
          </w:pPr>
        </w:pPrChange>
      </w:pPr>
    </w:p>
    <w:p w14:paraId="4F0BA0F5" w14:textId="77777777" w:rsidR="000A0A65" w:rsidRDefault="000A0A65">
      <w:pPr>
        <w:rPr>
          <w:ins w:id="432" w:author="Steven Ortiz" w:date="2020-07-03T18:39:00Z"/>
          <w:lang w:eastAsia="es-CO"/>
        </w:rPr>
        <w:pPrChange w:id="433" w:author="Steven Ortiz" w:date="2020-07-03T18:39:00Z">
          <w:pPr>
            <w:pStyle w:val="Ttulo3"/>
          </w:pPr>
        </w:pPrChange>
      </w:pPr>
    </w:p>
    <w:p w14:paraId="0C2AAFA6" w14:textId="77777777" w:rsidR="000A0A65" w:rsidRDefault="000A0A65">
      <w:pPr>
        <w:rPr>
          <w:ins w:id="434" w:author="Steven Ortiz" w:date="2020-07-03T18:39:00Z"/>
          <w:lang w:eastAsia="es-CO"/>
        </w:rPr>
        <w:pPrChange w:id="435" w:author="Steven Ortiz" w:date="2020-07-03T18:39:00Z">
          <w:pPr>
            <w:pStyle w:val="Ttulo3"/>
          </w:pPr>
        </w:pPrChange>
      </w:pPr>
    </w:p>
    <w:p w14:paraId="5CA12235" w14:textId="77777777" w:rsidR="000A0A65" w:rsidRDefault="000A0A65">
      <w:pPr>
        <w:rPr>
          <w:ins w:id="436" w:author="Steven Ortiz" w:date="2020-07-03T18:39:00Z"/>
          <w:lang w:eastAsia="es-CO"/>
        </w:rPr>
        <w:pPrChange w:id="437" w:author="Steven Ortiz" w:date="2020-07-03T18:39:00Z">
          <w:pPr>
            <w:pStyle w:val="Ttulo3"/>
          </w:pPr>
        </w:pPrChange>
      </w:pPr>
    </w:p>
    <w:p w14:paraId="2CAA4038" w14:textId="77777777" w:rsidR="000A0A65" w:rsidRDefault="000A0A65">
      <w:pPr>
        <w:rPr>
          <w:ins w:id="438" w:author="Steven Ortiz" w:date="2020-07-03T18:39:00Z"/>
          <w:lang w:eastAsia="es-CO"/>
        </w:rPr>
        <w:pPrChange w:id="439" w:author="Steven Ortiz" w:date="2020-07-03T18:39:00Z">
          <w:pPr>
            <w:pStyle w:val="Ttulo3"/>
          </w:pPr>
        </w:pPrChange>
      </w:pPr>
    </w:p>
    <w:p w14:paraId="1A6E6C94" w14:textId="77777777" w:rsidR="000A0A65" w:rsidRDefault="000A0A65">
      <w:pPr>
        <w:rPr>
          <w:ins w:id="440" w:author="Steven Ortiz" w:date="2020-07-03T18:40:00Z"/>
          <w:lang w:eastAsia="es-CO"/>
        </w:rPr>
        <w:pPrChange w:id="441" w:author="Steven Ortiz" w:date="2020-07-03T18:39:00Z">
          <w:pPr>
            <w:pStyle w:val="Ttulo3"/>
          </w:pPr>
        </w:pPrChange>
      </w:pPr>
    </w:p>
    <w:p w14:paraId="7BC8906D" w14:textId="77777777" w:rsidR="000A0A65" w:rsidRDefault="000A0A65">
      <w:pPr>
        <w:rPr>
          <w:ins w:id="442" w:author="Steven Ortiz" w:date="2020-07-03T18:39:00Z"/>
          <w:lang w:eastAsia="es-CO"/>
        </w:rPr>
        <w:pPrChange w:id="443" w:author="Steven Ortiz" w:date="2020-07-03T18:39:00Z">
          <w:pPr>
            <w:pStyle w:val="Ttulo3"/>
          </w:pPr>
        </w:pPrChange>
      </w:pPr>
    </w:p>
    <w:p w14:paraId="5A99CADE" w14:textId="77777777" w:rsidR="000A0A65" w:rsidRDefault="000A0A65">
      <w:pPr>
        <w:rPr>
          <w:ins w:id="444" w:author="Steven Ortiz" w:date="2020-07-03T18:39:00Z"/>
          <w:lang w:eastAsia="es-CO"/>
        </w:rPr>
        <w:pPrChange w:id="445" w:author="Steven Ortiz" w:date="2020-07-03T18:39:00Z">
          <w:pPr>
            <w:pStyle w:val="Ttulo3"/>
          </w:pPr>
        </w:pPrChange>
      </w:pPr>
    </w:p>
    <w:p w14:paraId="5908886E" w14:textId="77777777" w:rsidR="000A0A65" w:rsidRPr="000A0A65" w:rsidRDefault="000A0A65">
      <w:pPr>
        <w:rPr>
          <w:b/>
          <w:lang w:eastAsia="es-CO"/>
          <w:rPrChange w:id="446" w:author="Steven Ortiz" w:date="2020-07-03T18:39:00Z">
            <w:rPr>
              <w:rFonts w:eastAsia="Times New Roman"/>
              <w:b w:val="0"/>
              <w:lang w:eastAsia="es-CO"/>
            </w:rPr>
          </w:rPrChange>
        </w:rPr>
        <w:pPrChange w:id="447" w:author="Steven Ortiz" w:date="2020-07-03T18:39:00Z">
          <w:pPr>
            <w:pStyle w:val="Ttulo3"/>
          </w:pPr>
        </w:pPrChange>
      </w:pPr>
    </w:p>
    <w:p w14:paraId="7142017D" w14:textId="77777777" w:rsidR="00280D18" w:rsidRDefault="00280D18">
      <w:pPr>
        <w:pStyle w:val="Ttulo1"/>
        <w:spacing w:line="480" w:lineRule="auto"/>
        <w:ind w:left="0"/>
        <w:jc w:val="center"/>
        <w:rPr>
          <w:ins w:id="448" w:author="Steven Ortiz" w:date="2020-07-03T18:40:00Z"/>
          <w:rFonts w:cs="Times New Roman"/>
        </w:rPr>
        <w:pPrChange w:id="449" w:author="Steven Ortiz" w:date="2020-07-03T18:39:00Z">
          <w:pPr>
            <w:pStyle w:val="Ttulo1"/>
            <w:spacing w:line="480" w:lineRule="auto"/>
            <w:ind w:left="0"/>
          </w:pPr>
        </w:pPrChange>
      </w:pPr>
      <w:bookmarkStart w:id="450" w:name="_Toc16493151"/>
      <w:bookmarkStart w:id="451" w:name="_Toc44879265"/>
      <w:r w:rsidRPr="00FD0AA3">
        <w:rPr>
          <w:rFonts w:cs="Times New Roman"/>
        </w:rPr>
        <w:lastRenderedPageBreak/>
        <w:t>Justificación</w:t>
      </w:r>
      <w:bookmarkEnd w:id="450"/>
      <w:bookmarkEnd w:id="451"/>
    </w:p>
    <w:p w14:paraId="3766BF60" w14:textId="77777777" w:rsidR="000A0A65" w:rsidRPr="000A0A65" w:rsidRDefault="000A0A65">
      <w:pPr>
        <w:rPr>
          <w:rPrChange w:id="452" w:author="Steven Ortiz" w:date="2020-07-03T18:40:00Z">
            <w:rPr>
              <w:rFonts w:cs="Times New Roman"/>
            </w:rPr>
          </w:rPrChange>
        </w:rPr>
        <w:pPrChange w:id="453" w:author="Steven Ortiz" w:date="2020-07-03T18:40:00Z">
          <w:pPr>
            <w:pStyle w:val="Ttulo1"/>
            <w:spacing w:line="480" w:lineRule="auto"/>
            <w:ind w:left="0"/>
          </w:pPr>
        </w:pPrChange>
      </w:pPr>
    </w:p>
    <w:p w14:paraId="0C40147F" w14:textId="77777777" w:rsidR="00280D18" w:rsidRPr="00FD0AA3" w:rsidRDefault="00350BBB">
      <w:pPr>
        <w:spacing w:line="480" w:lineRule="auto"/>
        <w:ind w:left="0"/>
        <w:jc w:val="both"/>
        <w:rPr>
          <w:rFonts w:eastAsia="Times New Roman" w:cs="Times New Roman"/>
          <w:color w:val="000000"/>
          <w:szCs w:val="26"/>
          <w:lang w:eastAsia="es-CO"/>
        </w:rPr>
        <w:pPrChange w:id="454" w:author="Steven Ortiz" w:date="2020-07-03T18:40:00Z">
          <w:pPr>
            <w:spacing w:line="480" w:lineRule="auto"/>
            <w:ind w:left="0"/>
          </w:pPr>
        </w:pPrChange>
      </w:pPr>
      <w:r w:rsidRPr="00FD0AA3">
        <w:rPr>
          <w:rFonts w:eastAsia="Times New Roman" w:cs="Times New Roman"/>
          <w:color w:val="000000"/>
          <w:szCs w:val="26"/>
          <w:lang w:eastAsia="es-CO"/>
        </w:rPr>
        <w:t>Gracias a</w:t>
      </w:r>
      <w:r w:rsidR="00280D18" w:rsidRPr="00FD0AA3">
        <w:rPr>
          <w:rFonts w:eastAsia="Times New Roman" w:cs="Times New Roman"/>
          <w:color w:val="000000"/>
          <w:szCs w:val="26"/>
          <w:lang w:eastAsia="es-CO"/>
        </w:rPr>
        <w:t xml:space="preserve"> que la programación visual</w:t>
      </w:r>
      <w:r w:rsidR="000908FD">
        <w:rPr>
          <w:rFonts w:eastAsia="Times New Roman" w:cs="Times New Roman"/>
          <w:color w:val="000000"/>
          <w:szCs w:val="26"/>
          <w:lang w:eastAsia="es-CO"/>
        </w:rPr>
        <w:t xml:space="preserve"> f</w:t>
      </w:r>
      <w:r w:rsidR="00280D18" w:rsidRPr="00FD0AA3">
        <w:rPr>
          <w:rFonts w:eastAsia="Times New Roman" w:cs="Times New Roman"/>
          <w:color w:val="000000"/>
          <w:szCs w:val="26"/>
          <w:lang w:eastAsia="es-CO"/>
        </w:rPr>
        <w:t>ortalece el pensamiento estructural y computacional, varios auto</w:t>
      </w:r>
      <w:r w:rsidR="00223D77">
        <w:rPr>
          <w:rFonts w:eastAsia="Times New Roman" w:cs="Times New Roman"/>
          <w:color w:val="000000"/>
          <w:szCs w:val="26"/>
          <w:lang w:eastAsia="es-CO"/>
        </w:rPr>
        <w:t>res e investigadores han trabajado en el aula de clase</w:t>
      </w:r>
      <w:r w:rsidR="00280D18" w:rsidRPr="00FD0AA3">
        <w:rPr>
          <w:rFonts w:eastAsia="Times New Roman" w:cs="Times New Roman"/>
          <w:color w:val="000000"/>
          <w:szCs w:val="26"/>
          <w:lang w:eastAsia="es-CO"/>
        </w:rPr>
        <w:t xml:space="preserve"> la relación de la programación con la electrónica, en esp</w:t>
      </w:r>
      <w:r w:rsidR="00223D77">
        <w:rPr>
          <w:rFonts w:eastAsia="Times New Roman" w:cs="Times New Roman"/>
          <w:color w:val="000000"/>
          <w:szCs w:val="26"/>
          <w:lang w:eastAsia="es-CO"/>
        </w:rPr>
        <w:t xml:space="preserve">ecial la robótica junto con </w:t>
      </w:r>
      <w:proofErr w:type="spellStart"/>
      <w:r w:rsidR="00223D77">
        <w:rPr>
          <w:rFonts w:eastAsia="Times New Roman" w:cs="Times New Roman"/>
          <w:color w:val="000000"/>
          <w:szCs w:val="26"/>
          <w:lang w:eastAsia="es-CO"/>
        </w:rPr>
        <w:t>IoT</w:t>
      </w:r>
      <w:proofErr w:type="spellEnd"/>
      <w:r w:rsidR="00223D77">
        <w:rPr>
          <w:rFonts w:eastAsia="Times New Roman" w:cs="Times New Roman"/>
          <w:color w:val="000000"/>
          <w:szCs w:val="26"/>
          <w:lang w:eastAsia="es-CO"/>
        </w:rPr>
        <w:t>;</w:t>
      </w:r>
      <w:r w:rsidR="00280D18" w:rsidRPr="00FD0AA3">
        <w:rPr>
          <w:rFonts w:eastAsia="Times New Roman" w:cs="Times New Roman"/>
          <w:color w:val="000000"/>
          <w:szCs w:val="26"/>
          <w:lang w:eastAsia="es-CO"/>
        </w:rPr>
        <w:t xml:space="preserve"> que algunos llaman </w:t>
      </w:r>
      <w:r w:rsidR="000908FD">
        <w:rPr>
          <w:rFonts w:eastAsia="Times New Roman" w:cs="Times New Roman"/>
          <w:color w:val="000000"/>
          <w:szCs w:val="26"/>
          <w:lang w:eastAsia="es-CO"/>
        </w:rPr>
        <w:t>la cuarta</w:t>
      </w:r>
      <w:r w:rsidR="00280D18" w:rsidRPr="00FD0AA3">
        <w:rPr>
          <w:rFonts w:eastAsia="Times New Roman" w:cs="Times New Roman"/>
          <w:color w:val="000000"/>
          <w:szCs w:val="26"/>
          <w:lang w:eastAsia="es-CO"/>
        </w:rPr>
        <w:t xml:space="preserve"> revolución Industrial. En este sentido, el pensamiento computacional</w:t>
      </w:r>
      <w:r w:rsidR="000908FD">
        <w:rPr>
          <w:rFonts w:eastAsia="Times New Roman" w:cs="Times New Roman"/>
          <w:color w:val="000000"/>
          <w:szCs w:val="26"/>
          <w:lang w:eastAsia="es-CO"/>
        </w:rPr>
        <w:t xml:space="preserve">, </w:t>
      </w:r>
      <w:r w:rsidR="00280D18" w:rsidRPr="00FD0AA3">
        <w:rPr>
          <w:rFonts w:eastAsia="Times New Roman" w:cs="Times New Roman"/>
          <w:color w:val="000000"/>
          <w:szCs w:val="26"/>
          <w:lang w:eastAsia="es-CO"/>
        </w:rPr>
        <w:t>el diseño y la construcción de artefactos conectados entre sí, permite dar las herramientas necesarias a las nuevas generaciones que afrontan los vertiginosos avances tecnológicos</w:t>
      </w:r>
      <w:sdt>
        <w:sdtPr>
          <w:rPr>
            <w:rFonts w:eastAsia="Times New Roman" w:cs="Times New Roman"/>
            <w:color w:val="000000"/>
            <w:szCs w:val="26"/>
            <w:lang w:eastAsia="es-CO"/>
          </w:rPr>
          <w:id w:val="2083482101"/>
          <w:citation/>
        </w:sdtPr>
        <w:sdtContent>
          <w:r w:rsidR="00570E93" w:rsidRPr="00FD0AA3">
            <w:rPr>
              <w:rFonts w:eastAsia="Times New Roman" w:cs="Times New Roman"/>
              <w:color w:val="000000"/>
              <w:szCs w:val="26"/>
              <w:lang w:eastAsia="es-CO"/>
            </w:rPr>
            <w:fldChar w:fldCharType="begin"/>
          </w:r>
          <w:r w:rsidR="00570E93" w:rsidRPr="00FD0AA3">
            <w:rPr>
              <w:rFonts w:eastAsia="Times New Roman" w:cs="Times New Roman"/>
              <w:color w:val="000000"/>
              <w:szCs w:val="26"/>
              <w:lang w:eastAsia="es-CO"/>
            </w:rPr>
            <w:instrText xml:space="preserve"> CITATION Har16 \l 9226 </w:instrText>
          </w:r>
          <w:r w:rsidR="00570E93" w:rsidRPr="00FD0AA3">
            <w:rPr>
              <w:rFonts w:eastAsia="Times New Roman" w:cs="Times New Roman"/>
              <w:color w:val="000000"/>
              <w:szCs w:val="26"/>
              <w:lang w:eastAsia="es-CO"/>
            </w:rPr>
            <w:fldChar w:fldCharType="separate"/>
          </w:r>
          <w:r w:rsidR="001E4143">
            <w:rPr>
              <w:rFonts w:eastAsia="Times New Roman" w:cs="Times New Roman"/>
              <w:noProof/>
              <w:color w:val="000000"/>
              <w:szCs w:val="26"/>
              <w:lang w:eastAsia="es-CO"/>
            </w:rPr>
            <w:t xml:space="preserve"> </w:t>
          </w:r>
          <w:r w:rsidR="001E4143" w:rsidRPr="001E4143">
            <w:rPr>
              <w:rFonts w:eastAsia="Times New Roman" w:cs="Times New Roman"/>
              <w:noProof/>
              <w:color w:val="000000"/>
              <w:szCs w:val="26"/>
              <w:lang w:eastAsia="es-CO"/>
            </w:rPr>
            <w:t>(Harms, Balzuweit, Chen, &amp; Kelleher, 2016)</w:t>
          </w:r>
          <w:r w:rsidR="00570E93" w:rsidRPr="00FD0AA3">
            <w:rPr>
              <w:rFonts w:eastAsia="Times New Roman" w:cs="Times New Roman"/>
              <w:color w:val="000000"/>
              <w:szCs w:val="26"/>
              <w:lang w:eastAsia="es-CO"/>
            </w:rPr>
            <w:fldChar w:fldCharType="end"/>
          </w:r>
        </w:sdtContent>
      </w:sdt>
      <w:r w:rsidR="00280D18" w:rsidRPr="00FD0AA3">
        <w:rPr>
          <w:rFonts w:eastAsia="Times New Roman" w:cs="Times New Roman"/>
          <w:color w:val="000000"/>
          <w:szCs w:val="26"/>
          <w:lang w:eastAsia="es-CO"/>
        </w:rPr>
        <w:t xml:space="preserve">. </w:t>
      </w:r>
    </w:p>
    <w:p w14:paraId="115EF7D3" w14:textId="77777777" w:rsidR="00280D18" w:rsidRPr="00FD0AA3" w:rsidRDefault="00280D18">
      <w:pPr>
        <w:spacing w:line="480" w:lineRule="auto"/>
        <w:ind w:left="0" w:firstLine="851"/>
        <w:jc w:val="both"/>
        <w:rPr>
          <w:rFonts w:eastAsia="Times New Roman" w:cs="Times New Roman"/>
          <w:color w:val="000000"/>
          <w:szCs w:val="26"/>
          <w:lang w:eastAsia="es-CO"/>
        </w:rPr>
        <w:pPrChange w:id="455" w:author="Steven Ortiz" w:date="2020-07-03T18:40:00Z">
          <w:pPr>
            <w:spacing w:line="480" w:lineRule="auto"/>
            <w:ind w:left="0" w:firstLine="851"/>
          </w:pPr>
        </w:pPrChange>
      </w:pPr>
      <w:r w:rsidRPr="00FD0AA3">
        <w:rPr>
          <w:rFonts w:eastAsia="Times New Roman" w:cs="Times New Roman"/>
          <w:color w:val="000000"/>
          <w:szCs w:val="26"/>
          <w:lang w:eastAsia="es-CO"/>
        </w:rPr>
        <w:t>En esta línea argumentativa, se mueve la educación STEM, que e</w:t>
      </w:r>
      <w:r w:rsidR="00223D77">
        <w:rPr>
          <w:rFonts w:eastAsia="Times New Roman" w:cs="Times New Roman"/>
          <w:color w:val="000000"/>
          <w:szCs w:val="26"/>
          <w:lang w:eastAsia="es-CO"/>
        </w:rPr>
        <w:t>s la forma de enseñar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con el objetivo de</w:t>
      </w:r>
      <w:r w:rsidRPr="00FD0AA3">
        <w:rPr>
          <w:rFonts w:eastAsia="Times New Roman" w:cs="Times New Roman"/>
          <w:color w:val="000000"/>
          <w:szCs w:val="26"/>
          <w:lang w:eastAsia="es-CO"/>
        </w:rPr>
        <w:t xml:space="preserve"> integr</w:t>
      </w:r>
      <w:r w:rsidR="00223D77">
        <w:rPr>
          <w:rFonts w:eastAsia="Times New Roman" w:cs="Times New Roman"/>
          <w:color w:val="000000"/>
          <w:szCs w:val="26"/>
          <w:lang w:eastAsia="es-CO"/>
        </w:rPr>
        <w:t>ar</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las cuatro</w:t>
      </w:r>
      <w:r w:rsidRPr="00FD0AA3">
        <w:rPr>
          <w:rFonts w:eastAsia="Times New Roman" w:cs="Times New Roman"/>
          <w:color w:val="000000"/>
          <w:szCs w:val="26"/>
          <w:lang w:eastAsia="es-CO"/>
        </w:rPr>
        <w:t xml:space="preserve"> grandes áreas: ciencia, tecnología, ingeniería</w:t>
      </w:r>
      <w:r w:rsidR="00223D77">
        <w:rPr>
          <w:rFonts w:eastAsia="Times New Roman" w:cs="Times New Roman"/>
          <w:color w:val="000000"/>
          <w:szCs w:val="26"/>
          <w:lang w:eastAsia="es-CO"/>
        </w:rPr>
        <w:t xml:space="preserve"> </w:t>
      </w:r>
      <w:r w:rsidRPr="00FD0AA3">
        <w:rPr>
          <w:rFonts w:eastAsia="Times New Roman" w:cs="Times New Roman"/>
          <w:color w:val="000000"/>
          <w:szCs w:val="26"/>
          <w:lang w:eastAsia="es-CO"/>
        </w:rPr>
        <w:t>y matemáticas, donde, las personas</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tienen un aprendizaje significativo, colaborativo y vivencial. En este sentido, otros autores integran las Artes al modelo de 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STEAM</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w:t>
      </w:r>
      <w:proofErr w:type="spellStart"/>
      <w:r w:rsidRPr="00FD0AA3">
        <w:rPr>
          <w:rFonts w:eastAsia="Times New Roman" w:cs="Times New Roman"/>
          <w:color w:val="000000"/>
          <w:szCs w:val="26"/>
          <w:lang w:eastAsia="es-CO"/>
        </w:rPr>
        <w:t>Science</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Technology</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Engineering</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Arts</w:t>
      </w:r>
      <w:proofErr w:type="spellEnd"/>
      <w:r w:rsidRPr="00FD0AA3">
        <w:rPr>
          <w:rFonts w:eastAsia="Times New Roman" w:cs="Times New Roman"/>
          <w:color w:val="000000"/>
          <w:szCs w:val="26"/>
          <w:lang w:eastAsia="es-CO"/>
        </w:rPr>
        <w:t xml:space="preserve"> and </w:t>
      </w:r>
      <w:proofErr w:type="spellStart"/>
      <w:r w:rsidRPr="00FD0AA3">
        <w:rPr>
          <w:rFonts w:eastAsia="Times New Roman" w:cs="Times New Roman"/>
          <w:color w:val="000000"/>
          <w:szCs w:val="26"/>
          <w:lang w:eastAsia="es-CO"/>
        </w:rPr>
        <w:t>Mathematics</w:t>
      </w:r>
      <w:proofErr w:type="spellEnd"/>
      <w:r w:rsidRPr="00FD0AA3">
        <w:rPr>
          <w:rFonts w:eastAsia="Times New Roman" w:cs="Times New Roman"/>
          <w:color w:val="000000"/>
          <w:szCs w:val="26"/>
          <w:lang w:eastAsia="es-CO"/>
        </w:rPr>
        <w:t>). Esta filosofía de aprendizaje</w:t>
      </w:r>
      <w:r w:rsidR="000908FD">
        <w:rPr>
          <w:rFonts w:eastAsia="Times New Roman" w:cs="Times New Roman"/>
          <w:color w:val="000000"/>
          <w:szCs w:val="26"/>
          <w:lang w:eastAsia="es-CO"/>
        </w:rPr>
        <w:t xml:space="preserve"> </w:t>
      </w:r>
      <w:r w:rsidRPr="00FD0AA3">
        <w:rPr>
          <w:rFonts w:eastAsia="Times New Roman" w:cs="Times New Roman"/>
          <w:color w:val="000000"/>
          <w:szCs w:val="26"/>
          <w:lang w:eastAsia="es-CO"/>
        </w:rPr>
        <w:t>busca la</w:t>
      </w:r>
      <w:r w:rsidR="000908FD">
        <w:rPr>
          <w:rFonts w:eastAsia="Times New Roman" w:cs="Times New Roman"/>
          <w:color w:val="000000"/>
          <w:szCs w:val="26"/>
          <w:lang w:eastAsia="es-CO"/>
        </w:rPr>
        <w:t>s</w:t>
      </w:r>
      <w:r w:rsidRPr="00FD0AA3">
        <w:rPr>
          <w:rFonts w:eastAsia="Times New Roman" w:cs="Times New Roman"/>
          <w:color w:val="000000"/>
          <w:szCs w:val="26"/>
          <w:lang w:eastAsia="es-CO"/>
        </w:rPr>
        <w:t xml:space="preserve"> intersecciones entre las 5 áreas de conocimi</w:t>
      </w:r>
      <w:r w:rsidR="00223D77">
        <w:rPr>
          <w:rFonts w:eastAsia="Times New Roman" w:cs="Times New Roman"/>
          <w:color w:val="000000"/>
          <w:szCs w:val="26"/>
          <w:lang w:eastAsia="es-CO"/>
        </w:rPr>
        <w:t>entos y</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permitir al estudiante</w:t>
      </w:r>
      <w:r w:rsidRPr="00FD0AA3">
        <w:rPr>
          <w:rFonts w:eastAsia="Times New Roman" w:cs="Times New Roman"/>
          <w:color w:val="000000"/>
          <w:szCs w:val="26"/>
          <w:lang w:eastAsia="es-CO"/>
        </w:rPr>
        <w:t xml:space="preserve"> un enfoque interdisciplinar en los procesos de enseñanza-aprendizaje</w:t>
      </w:r>
      <w:sdt>
        <w:sdtPr>
          <w:rPr>
            <w:rFonts w:eastAsia="Times New Roman" w:cs="Times New Roman"/>
            <w:color w:val="000000"/>
            <w:szCs w:val="26"/>
            <w:lang w:eastAsia="es-CO"/>
          </w:rPr>
          <w:id w:val="-632326936"/>
          <w:citation/>
        </w:sdtPr>
        <w:sdtContent>
          <w:r w:rsidR="002E71FB" w:rsidRPr="00FD0AA3">
            <w:rPr>
              <w:rFonts w:eastAsia="Times New Roman" w:cs="Times New Roman"/>
              <w:color w:val="000000"/>
              <w:szCs w:val="26"/>
              <w:lang w:eastAsia="es-CO"/>
            </w:rPr>
            <w:fldChar w:fldCharType="begin"/>
          </w:r>
          <w:r w:rsidR="002E71FB" w:rsidRPr="00FD0AA3">
            <w:rPr>
              <w:rFonts w:eastAsia="Times New Roman" w:cs="Times New Roman"/>
              <w:color w:val="000000"/>
              <w:szCs w:val="26"/>
              <w:lang w:eastAsia="es-CO"/>
            </w:rPr>
            <w:instrText xml:space="preserve"> CITATION San09 \l 9226 </w:instrText>
          </w:r>
          <w:r w:rsidR="002E71FB" w:rsidRPr="00FD0AA3">
            <w:rPr>
              <w:rFonts w:eastAsia="Times New Roman" w:cs="Times New Roman"/>
              <w:color w:val="000000"/>
              <w:szCs w:val="26"/>
              <w:lang w:eastAsia="es-CO"/>
            </w:rPr>
            <w:fldChar w:fldCharType="separate"/>
          </w:r>
          <w:r w:rsidR="001E4143">
            <w:rPr>
              <w:rFonts w:eastAsia="Times New Roman" w:cs="Times New Roman"/>
              <w:noProof/>
              <w:color w:val="000000"/>
              <w:szCs w:val="26"/>
              <w:lang w:eastAsia="es-CO"/>
            </w:rPr>
            <w:t xml:space="preserve"> </w:t>
          </w:r>
          <w:r w:rsidR="001E4143" w:rsidRPr="001E4143">
            <w:rPr>
              <w:rFonts w:eastAsia="Times New Roman" w:cs="Times New Roman"/>
              <w:noProof/>
              <w:color w:val="000000"/>
              <w:szCs w:val="26"/>
              <w:lang w:eastAsia="es-CO"/>
            </w:rPr>
            <w:t>(Sanders, 2009)</w:t>
          </w:r>
          <w:r w:rsidR="002E71FB"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03560929" w14:textId="77777777" w:rsidR="00280D18" w:rsidRPr="00FD0AA3" w:rsidRDefault="00280D18">
      <w:pPr>
        <w:tabs>
          <w:tab w:val="left" w:pos="142"/>
        </w:tabs>
        <w:spacing w:line="480" w:lineRule="auto"/>
        <w:ind w:left="0"/>
        <w:jc w:val="both"/>
        <w:rPr>
          <w:rFonts w:eastAsia="Times New Roman" w:cs="Times New Roman"/>
          <w:color w:val="000000"/>
          <w:szCs w:val="26"/>
          <w:lang w:eastAsia="es-CO"/>
        </w:rPr>
        <w:pPrChange w:id="456" w:author="Steven Ortiz" w:date="2020-07-03T18:40:00Z">
          <w:pPr>
            <w:tabs>
              <w:tab w:val="left" w:pos="142"/>
            </w:tabs>
            <w:spacing w:line="480" w:lineRule="auto"/>
            <w:ind w:left="0"/>
          </w:pPr>
        </w:pPrChange>
      </w:pPr>
      <w:r w:rsidRPr="00FD0AA3">
        <w:rPr>
          <w:rFonts w:eastAsia="Times New Roman" w:cs="Times New Roman"/>
          <w:color w:val="000000"/>
          <w:szCs w:val="26"/>
          <w:lang w:eastAsia="es-CO"/>
        </w:rPr>
        <w:t xml:space="preserve">En esta filosofía, se evidencia la gran </w:t>
      </w:r>
      <w:r w:rsidR="00223D77">
        <w:rPr>
          <w:rFonts w:eastAsia="Times New Roman" w:cs="Times New Roman"/>
          <w:color w:val="000000"/>
          <w:szCs w:val="26"/>
          <w:lang w:eastAsia="es-CO"/>
        </w:rPr>
        <w:t>aceptación</w:t>
      </w:r>
      <w:r w:rsidRPr="00FD0AA3">
        <w:rPr>
          <w:rFonts w:eastAsia="Times New Roman" w:cs="Times New Roman"/>
          <w:color w:val="000000"/>
          <w:szCs w:val="26"/>
          <w:lang w:eastAsia="es-CO"/>
        </w:rPr>
        <w:t xml:space="preserve"> de lenguajes de programació</w:t>
      </w:r>
      <w:r w:rsidR="00223D77">
        <w:rPr>
          <w:rFonts w:eastAsia="Times New Roman" w:cs="Times New Roman"/>
          <w:color w:val="000000"/>
          <w:szCs w:val="26"/>
          <w:lang w:eastAsia="es-CO"/>
        </w:rPr>
        <w:t>n visuales</w:t>
      </w:r>
      <w:r w:rsidR="000908FD">
        <w:rPr>
          <w:rFonts w:eastAsia="Times New Roman" w:cs="Times New Roman"/>
          <w:color w:val="000000"/>
          <w:szCs w:val="26"/>
          <w:lang w:eastAsia="es-CO"/>
        </w:rPr>
        <w:t xml:space="preserve"> </w:t>
      </w:r>
      <w:r w:rsidR="00223D77">
        <w:rPr>
          <w:rFonts w:eastAsia="Times New Roman" w:cs="Times New Roman"/>
          <w:color w:val="000000"/>
          <w:szCs w:val="26"/>
          <w:lang w:eastAsia="es-CO"/>
        </w:rPr>
        <w:t xml:space="preserve">como </w:t>
      </w:r>
      <w:proofErr w:type="spellStart"/>
      <w:r w:rsidR="00CA2D99">
        <w:rPr>
          <w:rFonts w:eastAsia="Times New Roman" w:cs="Times New Roman"/>
          <w:color w:val="000000"/>
          <w:szCs w:val="26"/>
          <w:lang w:eastAsia="es-CO"/>
        </w:rPr>
        <w:t>Scratch</w:t>
      </w:r>
      <w:proofErr w:type="spellEnd"/>
      <w:r w:rsidR="00223D77">
        <w:rPr>
          <w:rFonts w:eastAsia="Times New Roman" w:cs="Times New Roman"/>
          <w:color w:val="000000"/>
          <w:szCs w:val="26"/>
          <w:lang w:eastAsia="es-CO"/>
        </w:rPr>
        <w:t xml:space="preserve">, </w:t>
      </w:r>
      <w:proofErr w:type="spellStart"/>
      <w:r w:rsidR="00223D77">
        <w:rPr>
          <w:rFonts w:eastAsia="Times New Roman" w:cs="Times New Roman"/>
          <w:color w:val="000000"/>
          <w:szCs w:val="26"/>
          <w:lang w:eastAsia="es-CO"/>
        </w:rPr>
        <w:t>blocky</w:t>
      </w:r>
      <w:proofErr w:type="spellEnd"/>
      <w:r w:rsidRPr="00FD0AA3">
        <w:rPr>
          <w:rFonts w:eastAsia="Times New Roman" w:cs="Times New Roman"/>
          <w:color w:val="000000"/>
          <w:szCs w:val="26"/>
          <w:lang w:eastAsia="es-CO"/>
        </w:rPr>
        <w:t xml:space="preserve"> y tarjetas o sistemas electrónicos</w:t>
      </w:r>
      <w:r w:rsidR="000908FD">
        <w:rPr>
          <w:rFonts w:eastAsia="Times New Roman" w:cs="Times New Roman"/>
          <w:color w:val="000000"/>
          <w:szCs w:val="26"/>
          <w:lang w:eastAsia="es-CO"/>
        </w:rPr>
        <w:t xml:space="preserve"> </w:t>
      </w:r>
      <w:r w:rsidR="00CA2D99">
        <w:rPr>
          <w:rFonts w:eastAsia="Times New Roman" w:cs="Times New Roman"/>
          <w:color w:val="000000"/>
          <w:szCs w:val="26"/>
          <w:lang w:eastAsia="es-CO"/>
        </w:rPr>
        <w:t xml:space="preserve">como </w:t>
      </w:r>
      <w:proofErr w:type="spellStart"/>
      <w:r w:rsidR="00CA2D99">
        <w:rPr>
          <w:rFonts w:eastAsia="Times New Roman" w:cs="Times New Roman"/>
          <w:color w:val="000000"/>
          <w:szCs w:val="26"/>
          <w:lang w:eastAsia="es-CO"/>
        </w:rPr>
        <w:t>Arduino</w:t>
      </w:r>
      <w:proofErr w:type="spellEnd"/>
      <w:r w:rsidR="00CA2D99">
        <w:rPr>
          <w:rFonts w:eastAsia="Times New Roman" w:cs="Times New Roman"/>
          <w:color w:val="000000"/>
          <w:szCs w:val="26"/>
          <w:lang w:eastAsia="es-CO"/>
        </w:rPr>
        <w:t xml:space="preserve">, </w:t>
      </w:r>
      <w:proofErr w:type="spellStart"/>
      <w:r w:rsidR="00CA2D99">
        <w:rPr>
          <w:rFonts w:eastAsia="Times New Roman" w:cs="Times New Roman"/>
          <w:color w:val="000000"/>
          <w:szCs w:val="26"/>
          <w:lang w:eastAsia="es-CO"/>
        </w:rPr>
        <w:t>R</w:t>
      </w:r>
      <w:r w:rsidRPr="00FD0AA3">
        <w:rPr>
          <w:rFonts w:eastAsia="Times New Roman" w:cs="Times New Roman"/>
          <w:color w:val="000000"/>
          <w:szCs w:val="26"/>
          <w:lang w:eastAsia="es-CO"/>
        </w:rPr>
        <w:t>aspberry</w:t>
      </w:r>
      <w:proofErr w:type="spellEnd"/>
      <w:r w:rsidRPr="00FD0AA3">
        <w:rPr>
          <w:rFonts w:eastAsia="Times New Roman" w:cs="Times New Roman"/>
          <w:color w:val="000000"/>
          <w:szCs w:val="26"/>
          <w:lang w:eastAsia="es-CO"/>
        </w:rPr>
        <w:t xml:space="preserve"> Pi, </w:t>
      </w:r>
      <w:proofErr w:type="spellStart"/>
      <w:r w:rsidRPr="00FD0AA3">
        <w:rPr>
          <w:rFonts w:eastAsia="Times New Roman" w:cs="Times New Roman"/>
          <w:color w:val="000000"/>
          <w:szCs w:val="26"/>
          <w:lang w:eastAsia="es-CO"/>
        </w:rPr>
        <w:t>Microbit</w:t>
      </w:r>
      <w:proofErr w:type="spellEnd"/>
      <w:r w:rsidRPr="00FD0AA3">
        <w:rPr>
          <w:rFonts w:eastAsia="Times New Roman" w:cs="Times New Roman"/>
          <w:color w:val="000000"/>
          <w:szCs w:val="26"/>
          <w:lang w:eastAsia="es-CO"/>
        </w:rPr>
        <w:t xml:space="preserve">, Lego </w:t>
      </w:r>
      <w:proofErr w:type="spellStart"/>
      <w:r w:rsidRPr="00FD0AA3">
        <w:rPr>
          <w:rFonts w:eastAsia="Times New Roman" w:cs="Times New Roman"/>
          <w:color w:val="000000"/>
          <w:szCs w:val="26"/>
          <w:lang w:eastAsia="es-CO"/>
        </w:rPr>
        <w:t>Mindstorm</w:t>
      </w:r>
      <w:proofErr w:type="spellEnd"/>
      <w:r w:rsidRPr="00FD0AA3">
        <w:rPr>
          <w:rFonts w:eastAsia="Times New Roman" w:cs="Times New Roman"/>
          <w:color w:val="000000"/>
          <w:szCs w:val="26"/>
          <w:lang w:eastAsia="es-CO"/>
        </w:rPr>
        <w:t xml:space="preserve"> y robot NAO, como herramientas que apoyan el modelo STEAM. </w:t>
      </w:r>
      <w:proofErr w:type="spellStart"/>
      <w:r w:rsidRPr="00FD0AA3">
        <w:rPr>
          <w:rFonts w:eastAsia="Times New Roman" w:cs="Times New Roman"/>
          <w:color w:val="000000"/>
          <w:szCs w:val="26"/>
          <w:lang w:eastAsia="es-CO"/>
        </w:rPr>
        <w:t>Microbit</w:t>
      </w:r>
      <w:proofErr w:type="spellEnd"/>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es una </w:t>
      </w:r>
      <w:r w:rsidR="00223D77">
        <w:rPr>
          <w:rFonts w:eastAsia="Times New Roman" w:cs="Times New Roman"/>
          <w:color w:val="000000"/>
          <w:szCs w:val="26"/>
          <w:lang w:eastAsia="es-CO"/>
        </w:rPr>
        <w:t>de las más recientes propuestas</w:t>
      </w:r>
      <w:r w:rsidRPr="00FD0AA3">
        <w:rPr>
          <w:rFonts w:eastAsia="Times New Roman" w:cs="Times New Roman"/>
          <w:color w:val="000000"/>
          <w:szCs w:val="26"/>
          <w:lang w:eastAsia="es-CO"/>
        </w:rPr>
        <w:t xml:space="preserve"> de sistemas electrónicos para fomentar la educación STE</w:t>
      </w:r>
      <w:r w:rsidR="00A00551">
        <w:rPr>
          <w:rFonts w:eastAsia="Times New Roman" w:cs="Times New Roman"/>
          <w:color w:val="000000"/>
          <w:szCs w:val="26"/>
          <w:lang w:eastAsia="es-CO"/>
        </w:rPr>
        <w:t>A</w:t>
      </w:r>
      <w:r w:rsidRPr="00FD0AA3">
        <w:rPr>
          <w:rFonts w:eastAsia="Times New Roman" w:cs="Times New Roman"/>
          <w:color w:val="000000"/>
          <w:szCs w:val="26"/>
          <w:lang w:eastAsia="es-CO"/>
        </w:rPr>
        <w:t>M, liderada por la BBC (Brit</w:t>
      </w:r>
      <w:r w:rsidR="00223D77">
        <w:rPr>
          <w:rFonts w:eastAsia="Times New Roman" w:cs="Times New Roman"/>
          <w:color w:val="000000"/>
          <w:szCs w:val="26"/>
          <w:lang w:eastAsia="es-CO"/>
        </w:rPr>
        <w:t xml:space="preserve">ish </w:t>
      </w:r>
      <w:proofErr w:type="spellStart"/>
      <w:r w:rsidR="00223D77">
        <w:rPr>
          <w:rFonts w:eastAsia="Times New Roman" w:cs="Times New Roman"/>
          <w:color w:val="000000"/>
          <w:szCs w:val="26"/>
          <w:lang w:eastAsia="es-CO"/>
        </w:rPr>
        <w:t>Broadcast</w:t>
      </w:r>
      <w:proofErr w:type="spellEnd"/>
      <w:r w:rsidR="00223D77">
        <w:rPr>
          <w:rFonts w:eastAsia="Times New Roman" w:cs="Times New Roman"/>
          <w:color w:val="000000"/>
          <w:szCs w:val="26"/>
          <w:lang w:eastAsia="es-CO"/>
        </w:rPr>
        <w:t xml:space="preserve"> </w:t>
      </w:r>
      <w:proofErr w:type="spellStart"/>
      <w:r w:rsidR="00223D77">
        <w:rPr>
          <w:rFonts w:eastAsia="Times New Roman" w:cs="Times New Roman"/>
          <w:color w:val="000000"/>
          <w:szCs w:val="26"/>
          <w:lang w:eastAsia="es-CO"/>
        </w:rPr>
        <w:t>Coorporation</w:t>
      </w:r>
      <w:proofErr w:type="spellEnd"/>
      <w:r w:rsidR="00223D77">
        <w:rPr>
          <w:rFonts w:eastAsia="Times New Roman" w:cs="Times New Roman"/>
          <w:color w:val="000000"/>
          <w:szCs w:val="26"/>
          <w:lang w:eastAsia="es-CO"/>
        </w:rPr>
        <w:t xml:space="preserve">). Los estudios </w:t>
      </w:r>
      <w:r w:rsidRPr="00FD0AA3">
        <w:rPr>
          <w:rFonts w:eastAsia="Times New Roman" w:cs="Times New Roman"/>
          <w:color w:val="000000"/>
          <w:szCs w:val="26"/>
          <w:lang w:eastAsia="es-CO"/>
        </w:rPr>
        <w:t xml:space="preserve">realizados por la </w:t>
      </w:r>
      <w:proofErr w:type="spellStart"/>
      <w:r w:rsidRPr="00FD0AA3">
        <w:rPr>
          <w:rFonts w:eastAsia="Times New Roman" w:cs="Times New Roman"/>
          <w:color w:val="000000"/>
          <w:szCs w:val="26"/>
          <w:lang w:eastAsia="es-CO"/>
        </w:rPr>
        <w:t>King’s</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College</w:t>
      </w:r>
      <w:proofErr w:type="spellEnd"/>
      <w:r w:rsidRPr="00FD0AA3">
        <w:rPr>
          <w:rFonts w:eastAsia="Times New Roman" w:cs="Times New Roman"/>
          <w:color w:val="000000"/>
          <w:szCs w:val="26"/>
          <w:lang w:eastAsia="es-CO"/>
        </w:rPr>
        <w:t xml:space="preserve"> de Londres</w:t>
      </w:r>
      <w:r w:rsidR="00223D77">
        <w:rPr>
          <w:rFonts w:eastAsia="Times New Roman" w:cs="Times New Roman"/>
          <w:color w:val="000000"/>
          <w:szCs w:val="26"/>
          <w:lang w:eastAsia="es-CO"/>
        </w:rPr>
        <w:t xml:space="preserve"> en relación a la </w:t>
      </w:r>
      <w:r w:rsidRPr="00FD0AA3">
        <w:rPr>
          <w:rFonts w:eastAsia="Times New Roman" w:cs="Times New Roman"/>
          <w:color w:val="000000"/>
          <w:szCs w:val="26"/>
          <w:lang w:eastAsia="es-CO"/>
        </w:rPr>
        <w:t>validación de la tarjeta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que lo</w:t>
      </w:r>
      <w:r w:rsidR="00FF36A9">
        <w:rPr>
          <w:rFonts w:eastAsia="Times New Roman" w:cs="Times New Roman"/>
          <w:color w:val="000000"/>
          <w:szCs w:val="26"/>
          <w:lang w:eastAsia="es-CO"/>
        </w:rPr>
        <w:t xml:space="preserve">s estudiantes que usan </w:t>
      </w:r>
      <w:proofErr w:type="spellStart"/>
      <w:r w:rsidR="00FF36A9">
        <w:rPr>
          <w:rFonts w:eastAsia="Times New Roman" w:cs="Times New Roman"/>
          <w:color w:val="000000"/>
          <w:szCs w:val="26"/>
          <w:lang w:eastAsia="es-CO"/>
        </w:rPr>
        <w:t>Microbit</w:t>
      </w:r>
      <w:proofErr w:type="spellEnd"/>
      <w:r w:rsidRPr="00FD0AA3">
        <w:rPr>
          <w:rFonts w:eastAsia="Times New Roman" w:cs="Times New Roman"/>
          <w:color w:val="000000"/>
          <w:szCs w:val="26"/>
          <w:lang w:eastAsia="es-CO"/>
        </w:rPr>
        <w:t xml:space="preserve"> tienen una mejor disp</w:t>
      </w:r>
      <w:r w:rsidR="00FF36A9">
        <w:rPr>
          <w:rFonts w:eastAsia="Times New Roman" w:cs="Times New Roman"/>
          <w:color w:val="000000"/>
          <w:szCs w:val="26"/>
          <w:lang w:eastAsia="es-CO"/>
        </w:rPr>
        <w:t xml:space="preserve">osición para el estudio </w:t>
      </w:r>
      <w:r w:rsidR="00FF36A9">
        <w:rPr>
          <w:rFonts w:eastAsia="Times New Roman" w:cs="Times New Roman"/>
          <w:color w:val="000000"/>
          <w:szCs w:val="26"/>
          <w:lang w:eastAsia="es-CO"/>
        </w:rPr>
        <w:lastRenderedPageBreak/>
        <w:t>de las 5</w:t>
      </w:r>
      <w:r w:rsidRPr="00FD0AA3">
        <w:rPr>
          <w:rFonts w:eastAsia="Times New Roman" w:cs="Times New Roman"/>
          <w:color w:val="000000"/>
          <w:szCs w:val="26"/>
          <w:lang w:eastAsia="es-CO"/>
        </w:rPr>
        <w:t xml:space="preserve"> áreas (STEAM). </w:t>
      </w:r>
      <w:r w:rsidR="003E6ED8" w:rsidRPr="00FD0AA3">
        <w:rPr>
          <w:rFonts w:eastAsia="Times New Roman" w:cs="Times New Roman"/>
          <w:color w:val="000000"/>
          <w:szCs w:val="26"/>
          <w:lang w:eastAsia="es-CO"/>
        </w:rPr>
        <w:t>Dichas herramientas</w:t>
      </w:r>
      <w:r w:rsidRPr="00FD0AA3">
        <w:rPr>
          <w:rFonts w:eastAsia="Times New Roman" w:cs="Times New Roman"/>
          <w:color w:val="000000"/>
          <w:szCs w:val="26"/>
          <w:lang w:eastAsia="es-CO"/>
        </w:rPr>
        <w:t xml:space="preserve"> </w:t>
      </w:r>
      <w:r w:rsidR="00FF36A9">
        <w:rPr>
          <w:rFonts w:eastAsia="Times New Roman" w:cs="Times New Roman"/>
          <w:color w:val="000000"/>
          <w:szCs w:val="26"/>
          <w:lang w:eastAsia="es-CO"/>
        </w:rPr>
        <w:t>de hardware y de software son muy funcionales en ambientes</w:t>
      </w:r>
      <w:r w:rsidRPr="00FD0AA3">
        <w:rPr>
          <w:rFonts w:eastAsia="Times New Roman" w:cs="Times New Roman"/>
          <w:color w:val="000000"/>
          <w:szCs w:val="26"/>
          <w:lang w:eastAsia="es-CO"/>
        </w:rPr>
        <w:t xml:space="preserve"> controlados</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como aulas de clase y laboratorios.</w:t>
      </w:r>
    </w:p>
    <w:p w14:paraId="16AA2384" w14:textId="77777777" w:rsidR="00280D18" w:rsidRPr="00FD0AA3" w:rsidRDefault="00280D18">
      <w:pPr>
        <w:tabs>
          <w:tab w:val="left" w:pos="142"/>
        </w:tabs>
        <w:spacing w:line="480" w:lineRule="auto"/>
        <w:ind w:left="0"/>
        <w:jc w:val="both"/>
        <w:rPr>
          <w:rFonts w:eastAsia="Times New Roman" w:cs="Times New Roman"/>
          <w:color w:val="000000"/>
          <w:szCs w:val="26"/>
          <w:lang w:eastAsia="es-CO"/>
        </w:rPr>
        <w:pPrChange w:id="457" w:author="Steven Ortiz" w:date="2020-07-03T18:40:00Z">
          <w:pPr>
            <w:tabs>
              <w:tab w:val="left" w:pos="142"/>
            </w:tabs>
            <w:spacing w:line="480" w:lineRule="auto"/>
            <w:ind w:left="0"/>
          </w:pPr>
        </w:pPrChange>
      </w:pPr>
      <w:r w:rsidRPr="00FD0AA3">
        <w:rPr>
          <w:rFonts w:eastAsia="Times New Roman" w:cs="Times New Roman"/>
          <w:color w:val="000000"/>
          <w:szCs w:val="26"/>
          <w:lang w:eastAsia="es-CO"/>
        </w:rPr>
        <w:t>Por otra parte, se ev</w:t>
      </w:r>
      <w:r w:rsidR="00FF36A9">
        <w:rPr>
          <w:rFonts w:eastAsia="Times New Roman" w:cs="Times New Roman"/>
          <w:color w:val="000000"/>
          <w:szCs w:val="26"/>
          <w:lang w:eastAsia="es-CO"/>
        </w:rPr>
        <w:t>idencia que en los últimos años se desarrollaron</w:t>
      </w:r>
      <w:r w:rsidRPr="00FD0AA3">
        <w:rPr>
          <w:rFonts w:eastAsia="Times New Roman" w:cs="Times New Roman"/>
          <w:color w:val="000000"/>
          <w:szCs w:val="26"/>
          <w:lang w:eastAsia="es-CO"/>
        </w:rPr>
        <w:t xml:space="preserve"> ini</w:t>
      </w:r>
      <w:r w:rsidR="00FF36A9">
        <w:rPr>
          <w:rFonts w:eastAsia="Times New Roman" w:cs="Times New Roman"/>
          <w:color w:val="000000"/>
          <w:szCs w:val="26"/>
          <w:lang w:eastAsia="es-CO"/>
        </w:rPr>
        <w:t>ciativas que buscan incluir la m</w:t>
      </w:r>
      <w:r w:rsidRPr="00FD0AA3">
        <w:rPr>
          <w:rFonts w:eastAsia="Times New Roman" w:cs="Times New Roman"/>
          <w:color w:val="000000"/>
          <w:szCs w:val="26"/>
          <w:lang w:eastAsia="es-CO"/>
        </w:rPr>
        <w:t xml:space="preserve">úsica en el marco filosófico STEAM. Es así como han surgido lenguajes de programación musical, como es el caso de Sonic Pi y </w:t>
      </w:r>
      <w:proofErr w:type="spellStart"/>
      <w:r w:rsidRPr="00FD0AA3">
        <w:rPr>
          <w:rFonts w:eastAsia="Times New Roman" w:cs="Times New Roman"/>
          <w:color w:val="000000"/>
          <w:szCs w:val="26"/>
          <w:lang w:eastAsia="es-CO"/>
        </w:rPr>
        <w:t>Cruck</w:t>
      </w:r>
      <w:proofErr w:type="spellEnd"/>
      <w:r w:rsidRPr="00FD0AA3">
        <w:rPr>
          <w:rFonts w:eastAsia="Times New Roman" w:cs="Times New Roman"/>
          <w:color w:val="000000"/>
          <w:szCs w:val="26"/>
          <w:lang w:eastAsia="es-CO"/>
        </w:rPr>
        <w:t>. Estos entornos de música algorítmica</w:t>
      </w:r>
      <w:r w:rsidR="003E6ED8">
        <w:rPr>
          <w:rFonts w:eastAsia="Times New Roman" w:cs="Times New Roman"/>
          <w:color w:val="000000"/>
          <w:szCs w:val="26"/>
          <w:lang w:eastAsia="es-CO"/>
        </w:rPr>
        <w:t xml:space="preserve"> </w:t>
      </w:r>
      <w:r w:rsidRPr="00FD0AA3">
        <w:rPr>
          <w:rFonts w:eastAsia="Times New Roman" w:cs="Times New Roman"/>
          <w:color w:val="000000"/>
          <w:szCs w:val="26"/>
          <w:lang w:eastAsia="es-CO"/>
        </w:rPr>
        <w:t>se centran en explorar a partir de la síntesis y generación de sonidos musicales</w:t>
      </w:r>
      <w:sdt>
        <w:sdtPr>
          <w:rPr>
            <w:rFonts w:eastAsia="Times New Roman" w:cs="Times New Roman"/>
            <w:color w:val="000000"/>
            <w:szCs w:val="26"/>
            <w:lang w:eastAsia="es-CO"/>
          </w:rPr>
          <w:id w:val="766890962"/>
          <w:citation/>
        </w:sdtPr>
        <w:sdtContent>
          <w:r w:rsidR="00570E93" w:rsidRPr="00FD0AA3">
            <w:rPr>
              <w:rFonts w:eastAsia="Times New Roman" w:cs="Times New Roman"/>
              <w:color w:val="000000"/>
              <w:szCs w:val="26"/>
              <w:lang w:eastAsia="es-CO"/>
            </w:rPr>
            <w:fldChar w:fldCharType="begin"/>
          </w:r>
          <w:r w:rsidR="008C648C" w:rsidRPr="00FD0AA3">
            <w:rPr>
              <w:rFonts w:eastAsia="Times New Roman" w:cs="Times New Roman"/>
              <w:color w:val="000000"/>
              <w:szCs w:val="26"/>
              <w:lang w:eastAsia="es-CO"/>
            </w:rPr>
            <w:instrText xml:space="preserve">CITATION SAa46 \l 9226 </w:instrText>
          </w:r>
          <w:r w:rsidR="00570E93" w:rsidRPr="00FD0AA3">
            <w:rPr>
              <w:rFonts w:eastAsia="Times New Roman" w:cs="Times New Roman"/>
              <w:color w:val="000000"/>
              <w:szCs w:val="26"/>
              <w:lang w:eastAsia="es-CO"/>
            </w:rPr>
            <w:fldChar w:fldCharType="separate"/>
          </w:r>
          <w:r w:rsidR="001E4143">
            <w:rPr>
              <w:rFonts w:eastAsia="Times New Roman" w:cs="Times New Roman"/>
              <w:noProof/>
              <w:color w:val="000000"/>
              <w:szCs w:val="26"/>
              <w:lang w:eastAsia="es-CO"/>
            </w:rPr>
            <w:t xml:space="preserve"> </w:t>
          </w:r>
          <w:r w:rsidR="001E4143" w:rsidRPr="001E4143">
            <w:rPr>
              <w:rFonts w:eastAsia="Times New Roman" w:cs="Times New Roman"/>
              <w:noProof/>
              <w:color w:val="000000"/>
              <w:szCs w:val="26"/>
              <w:lang w:eastAsia="es-CO"/>
            </w:rPr>
            <w:t>(Aaron &amp; Blackwell, 2013)</w:t>
          </w:r>
          <w:r w:rsidR="00570E93"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Ahora bien, integrar la música algorítmica al aula de clase y el mundo </w:t>
      </w:r>
      <w:proofErr w:type="spellStart"/>
      <w:r w:rsidRPr="00FD0AA3">
        <w:rPr>
          <w:rFonts w:eastAsia="Times New Roman" w:cs="Times New Roman"/>
          <w:color w:val="000000"/>
          <w:szCs w:val="26"/>
          <w:lang w:eastAsia="es-CO"/>
        </w:rPr>
        <w:t>hobbista</w:t>
      </w:r>
      <w:proofErr w:type="spellEnd"/>
      <w:r w:rsidRPr="00FD0AA3">
        <w:rPr>
          <w:rFonts w:eastAsia="Times New Roman" w:cs="Times New Roman"/>
          <w:color w:val="000000"/>
          <w:szCs w:val="26"/>
          <w:lang w:eastAsia="es-CO"/>
        </w:rPr>
        <w:t xml:space="preserve">, es un reto que actualmente se está desarrollando. </w:t>
      </w:r>
    </w:p>
    <w:p w14:paraId="18214C95" w14:textId="77777777" w:rsidR="005063D9" w:rsidRDefault="00280D18">
      <w:pPr>
        <w:tabs>
          <w:tab w:val="left" w:pos="142"/>
        </w:tabs>
        <w:spacing w:line="480" w:lineRule="auto"/>
        <w:ind w:left="0"/>
        <w:jc w:val="both"/>
        <w:rPr>
          <w:rFonts w:eastAsia="Times New Roman" w:cs="Times New Roman"/>
          <w:color w:val="000000"/>
          <w:szCs w:val="26"/>
          <w:lang w:eastAsia="es-CO"/>
        </w:rPr>
        <w:pPrChange w:id="458" w:author="Steven Ortiz" w:date="2020-07-03T18:40:00Z">
          <w:pPr>
            <w:tabs>
              <w:tab w:val="left" w:pos="142"/>
            </w:tabs>
            <w:spacing w:line="480" w:lineRule="auto"/>
            <w:ind w:left="0"/>
          </w:pPr>
        </w:pPrChange>
      </w:pPr>
      <w:r w:rsidRPr="00FD0AA3">
        <w:rPr>
          <w:rFonts w:eastAsia="Times New Roman" w:cs="Times New Roman"/>
          <w:color w:val="000000"/>
          <w:szCs w:val="26"/>
          <w:lang w:eastAsia="es-CO"/>
        </w:rPr>
        <w:t xml:space="preserve">En este contexto, los actuales desarrollos de música algorítmica se centran </w:t>
      </w:r>
      <w:r w:rsidR="00FF36A9">
        <w:rPr>
          <w:rFonts w:eastAsia="Times New Roman" w:cs="Times New Roman"/>
          <w:color w:val="000000"/>
          <w:szCs w:val="26"/>
          <w:lang w:eastAsia="es-CO"/>
        </w:rPr>
        <w:t xml:space="preserve">en </w:t>
      </w:r>
      <w:r w:rsidRPr="00FD0AA3">
        <w:rPr>
          <w:rFonts w:eastAsia="Times New Roman" w:cs="Times New Roman"/>
          <w:color w:val="000000"/>
          <w:szCs w:val="26"/>
          <w:lang w:eastAsia="es-CO"/>
        </w:rPr>
        <w:t xml:space="preserve">el uso de un computador, dejando a un lado la interacción con el mundo físico. Por lo </w:t>
      </w:r>
      <w:r w:rsidR="003E6ED8">
        <w:rPr>
          <w:rFonts w:eastAsia="Times New Roman" w:cs="Times New Roman"/>
          <w:color w:val="000000"/>
          <w:szCs w:val="26"/>
          <w:lang w:eastAsia="es-CO"/>
        </w:rPr>
        <w:t xml:space="preserve">que, </w:t>
      </w:r>
      <w:r w:rsidRPr="00FD0AA3">
        <w:rPr>
          <w:rFonts w:eastAsia="Times New Roman" w:cs="Times New Roman"/>
          <w:color w:val="000000"/>
          <w:szCs w:val="26"/>
          <w:lang w:eastAsia="es-CO"/>
        </w:rPr>
        <w:t xml:space="preserve"> </w:t>
      </w:r>
      <w:r w:rsidR="003E6ED8">
        <w:rPr>
          <w:rFonts w:eastAsia="Times New Roman" w:cs="Times New Roman"/>
          <w:color w:val="000000"/>
          <w:szCs w:val="26"/>
          <w:lang w:eastAsia="es-CO"/>
        </w:rPr>
        <w:t xml:space="preserve">se </w:t>
      </w:r>
      <w:r w:rsidRPr="00FD0AA3">
        <w:rPr>
          <w:rFonts w:eastAsia="Times New Roman" w:cs="Times New Roman"/>
          <w:color w:val="000000"/>
          <w:szCs w:val="26"/>
          <w:lang w:eastAsia="es-CO"/>
        </w:rPr>
        <w:t>evidencia una línea de desar</w:t>
      </w:r>
      <w:r w:rsidR="00FF36A9">
        <w:rPr>
          <w:rFonts w:eastAsia="Times New Roman" w:cs="Times New Roman"/>
          <w:color w:val="000000"/>
          <w:szCs w:val="26"/>
          <w:lang w:eastAsia="es-CO"/>
        </w:rPr>
        <w:t>rollo e investigación</w:t>
      </w:r>
      <w:r w:rsidRPr="00FD0AA3">
        <w:rPr>
          <w:rFonts w:eastAsia="Times New Roman" w:cs="Times New Roman"/>
          <w:color w:val="000000"/>
          <w:szCs w:val="26"/>
          <w:lang w:eastAsia="es-CO"/>
        </w:rPr>
        <w:t xml:space="preserve"> poco estudiada, como lo es, la interacción de le</w:t>
      </w:r>
      <w:r w:rsidR="00FF36A9">
        <w:rPr>
          <w:rFonts w:eastAsia="Times New Roman" w:cs="Times New Roman"/>
          <w:color w:val="000000"/>
          <w:szCs w:val="26"/>
          <w:lang w:eastAsia="es-CO"/>
        </w:rPr>
        <w:t>nguajes de programación musical en tiempo real y concurrente</w:t>
      </w:r>
      <w:r w:rsidRPr="00FD0AA3">
        <w:rPr>
          <w:rFonts w:eastAsia="Times New Roman" w:cs="Times New Roman"/>
          <w:color w:val="000000"/>
          <w:szCs w:val="26"/>
          <w:lang w:eastAsia="es-CO"/>
        </w:rPr>
        <w:t xml:space="preserve"> con tarjetas de desarrollo electrónico. </w:t>
      </w:r>
    </w:p>
    <w:p w14:paraId="5083AA7F" w14:textId="77777777" w:rsidR="005063D9" w:rsidRDefault="00280D18">
      <w:pPr>
        <w:tabs>
          <w:tab w:val="left" w:pos="142"/>
        </w:tabs>
        <w:spacing w:line="480" w:lineRule="auto"/>
        <w:ind w:left="0"/>
        <w:jc w:val="both"/>
        <w:rPr>
          <w:ins w:id="459" w:author="Steven Ortiz" w:date="2020-07-03T18:36:00Z"/>
          <w:rFonts w:eastAsia="Times New Roman" w:cs="Times New Roman"/>
          <w:color w:val="000000"/>
          <w:szCs w:val="26"/>
          <w:lang w:eastAsia="es-CO"/>
        </w:rPr>
        <w:pPrChange w:id="460" w:author="Steven Ortiz" w:date="2020-07-03T18:40:00Z">
          <w:pPr>
            <w:tabs>
              <w:tab w:val="left" w:pos="142"/>
            </w:tabs>
            <w:spacing w:line="480" w:lineRule="auto"/>
            <w:ind w:left="0"/>
          </w:pPr>
        </w:pPrChange>
      </w:pPr>
      <w:r w:rsidRPr="00FD0AA3">
        <w:rPr>
          <w:rFonts w:eastAsia="Times New Roman" w:cs="Times New Roman"/>
          <w:color w:val="000000"/>
          <w:szCs w:val="26"/>
          <w:lang w:eastAsia="es-CO"/>
        </w:rPr>
        <w:t>Tenien</w:t>
      </w:r>
      <w:r w:rsidR="00FF36A9">
        <w:rPr>
          <w:rFonts w:eastAsia="Times New Roman" w:cs="Times New Roman"/>
          <w:color w:val="000000"/>
          <w:szCs w:val="26"/>
          <w:lang w:eastAsia="es-CO"/>
        </w:rPr>
        <w:t>do como evidencia lo anterior, e</w:t>
      </w:r>
      <w:r w:rsidRPr="00FD0AA3">
        <w:rPr>
          <w:rFonts w:eastAsia="Times New Roman" w:cs="Times New Roman"/>
          <w:color w:val="000000"/>
          <w:szCs w:val="26"/>
          <w:lang w:eastAsia="es-CO"/>
        </w:rPr>
        <w:t>l proyecto MADI deberá contar con una plataforma de programación la cual integre</w:t>
      </w:r>
      <w:r w:rsidR="003E6ED8">
        <w:rPr>
          <w:rFonts w:eastAsia="Times New Roman" w:cs="Times New Roman"/>
          <w:color w:val="000000"/>
          <w:szCs w:val="26"/>
          <w:lang w:eastAsia="es-CO"/>
        </w:rPr>
        <w:t xml:space="preserve"> las características mencionadas anteriormente</w:t>
      </w:r>
      <w:r w:rsidRPr="00FD0AA3">
        <w:rPr>
          <w:rFonts w:eastAsia="Times New Roman" w:cs="Times New Roman"/>
          <w:color w:val="000000"/>
          <w:szCs w:val="26"/>
          <w:lang w:eastAsia="es-CO"/>
        </w:rPr>
        <w:t>.</w:t>
      </w:r>
    </w:p>
    <w:p w14:paraId="0D1712DD" w14:textId="77777777" w:rsidR="000A0A65" w:rsidRDefault="000A0A65" w:rsidP="003E6ED8">
      <w:pPr>
        <w:tabs>
          <w:tab w:val="left" w:pos="142"/>
        </w:tabs>
        <w:spacing w:line="480" w:lineRule="auto"/>
        <w:ind w:left="0"/>
        <w:rPr>
          <w:ins w:id="461" w:author="Steven Ortiz" w:date="2020-07-03T18:36:00Z"/>
          <w:rFonts w:eastAsia="Times New Roman" w:cs="Times New Roman"/>
          <w:color w:val="000000"/>
          <w:szCs w:val="26"/>
          <w:lang w:eastAsia="es-CO"/>
        </w:rPr>
      </w:pPr>
    </w:p>
    <w:p w14:paraId="493B5012" w14:textId="77777777" w:rsidR="000A0A65" w:rsidRDefault="000A0A65" w:rsidP="003E6ED8">
      <w:pPr>
        <w:tabs>
          <w:tab w:val="left" w:pos="142"/>
        </w:tabs>
        <w:spacing w:line="480" w:lineRule="auto"/>
        <w:ind w:left="0"/>
        <w:rPr>
          <w:ins w:id="462" w:author="Steven Ortiz" w:date="2020-07-03T18:36:00Z"/>
          <w:rFonts w:eastAsia="Times New Roman" w:cs="Times New Roman"/>
          <w:color w:val="000000"/>
          <w:szCs w:val="26"/>
          <w:lang w:eastAsia="es-CO"/>
        </w:rPr>
      </w:pPr>
    </w:p>
    <w:p w14:paraId="037BADB1" w14:textId="77777777" w:rsidR="000A0A65" w:rsidRDefault="000A0A65" w:rsidP="003E6ED8">
      <w:pPr>
        <w:tabs>
          <w:tab w:val="left" w:pos="142"/>
        </w:tabs>
        <w:spacing w:line="480" w:lineRule="auto"/>
        <w:ind w:left="0"/>
        <w:rPr>
          <w:ins w:id="463" w:author="Steven Ortiz" w:date="2020-07-03T18:36:00Z"/>
          <w:rFonts w:eastAsia="Times New Roman" w:cs="Times New Roman"/>
          <w:color w:val="000000"/>
          <w:szCs w:val="26"/>
          <w:lang w:eastAsia="es-CO"/>
        </w:rPr>
      </w:pPr>
    </w:p>
    <w:p w14:paraId="3AC30909" w14:textId="77777777" w:rsidR="000A0A65" w:rsidRDefault="000A0A65" w:rsidP="003E6ED8">
      <w:pPr>
        <w:tabs>
          <w:tab w:val="left" w:pos="142"/>
        </w:tabs>
        <w:spacing w:line="480" w:lineRule="auto"/>
        <w:ind w:left="0"/>
        <w:rPr>
          <w:ins w:id="464" w:author="Steven Ortiz" w:date="2020-07-03T18:36:00Z"/>
          <w:rFonts w:eastAsia="Times New Roman" w:cs="Times New Roman"/>
          <w:color w:val="000000"/>
          <w:szCs w:val="26"/>
          <w:lang w:eastAsia="es-CO"/>
        </w:rPr>
      </w:pPr>
    </w:p>
    <w:p w14:paraId="7A318C29" w14:textId="77777777" w:rsidR="000A0A65" w:rsidRDefault="000A0A65">
      <w:pPr>
        <w:tabs>
          <w:tab w:val="left" w:pos="142"/>
        </w:tabs>
        <w:spacing w:line="480" w:lineRule="auto"/>
        <w:ind w:left="0" w:firstLine="0"/>
        <w:rPr>
          <w:ins w:id="465" w:author="Steven Ortiz" w:date="2020-07-03T18:37:00Z"/>
          <w:rFonts w:eastAsia="Times New Roman" w:cs="Times New Roman"/>
          <w:color w:val="000000"/>
          <w:szCs w:val="26"/>
          <w:lang w:eastAsia="es-CO"/>
        </w:rPr>
        <w:pPrChange w:id="466" w:author="Steven Ortiz" w:date="2020-07-03T18:40:00Z">
          <w:pPr>
            <w:tabs>
              <w:tab w:val="left" w:pos="142"/>
            </w:tabs>
            <w:spacing w:line="480" w:lineRule="auto"/>
            <w:ind w:left="0"/>
          </w:pPr>
        </w:pPrChange>
      </w:pPr>
    </w:p>
    <w:p w14:paraId="007DD9AB" w14:textId="77777777" w:rsidR="000A0A65" w:rsidRPr="00FD0AA3" w:rsidRDefault="000A0A65" w:rsidP="003E6ED8">
      <w:pPr>
        <w:tabs>
          <w:tab w:val="left" w:pos="142"/>
        </w:tabs>
        <w:spacing w:line="480" w:lineRule="auto"/>
        <w:ind w:left="0"/>
        <w:rPr>
          <w:rFonts w:eastAsia="Times New Roman" w:cs="Times New Roman"/>
          <w:color w:val="000000"/>
          <w:szCs w:val="26"/>
          <w:lang w:eastAsia="es-CO"/>
        </w:rPr>
      </w:pPr>
    </w:p>
    <w:p w14:paraId="6630B715" w14:textId="77777777" w:rsidR="00FC6265" w:rsidRDefault="00FC6265">
      <w:pPr>
        <w:pStyle w:val="Ttulo1"/>
        <w:tabs>
          <w:tab w:val="left" w:pos="142"/>
        </w:tabs>
        <w:spacing w:line="480" w:lineRule="auto"/>
        <w:ind w:left="0"/>
        <w:jc w:val="center"/>
        <w:rPr>
          <w:ins w:id="467" w:author="Steven Ortiz" w:date="2020-07-03T18:37:00Z"/>
          <w:rFonts w:cs="Times New Roman"/>
        </w:rPr>
        <w:pPrChange w:id="468" w:author="Steven Ortiz" w:date="2020-07-03T18:37:00Z">
          <w:pPr>
            <w:pStyle w:val="Ttulo1"/>
            <w:tabs>
              <w:tab w:val="left" w:pos="142"/>
            </w:tabs>
            <w:spacing w:line="480" w:lineRule="auto"/>
            <w:ind w:left="0"/>
          </w:pPr>
        </w:pPrChange>
      </w:pPr>
      <w:bookmarkStart w:id="469" w:name="_Toc16493153"/>
      <w:bookmarkStart w:id="470" w:name="_Toc44879266"/>
      <w:r w:rsidRPr="00FD0AA3">
        <w:rPr>
          <w:rFonts w:cs="Times New Roman"/>
        </w:rPr>
        <w:lastRenderedPageBreak/>
        <w:t xml:space="preserve">Marco </w:t>
      </w:r>
      <w:bookmarkEnd w:id="469"/>
      <w:r w:rsidR="005140DA" w:rsidRPr="00FD0AA3">
        <w:rPr>
          <w:rFonts w:cs="Times New Roman"/>
        </w:rPr>
        <w:t>conceptual</w:t>
      </w:r>
      <w:bookmarkEnd w:id="470"/>
    </w:p>
    <w:p w14:paraId="72B763D5" w14:textId="77777777" w:rsidR="000A0A65" w:rsidRPr="000A0A65" w:rsidRDefault="000A0A65">
      <w:pPr>
        <w:rPr>
          <w:rPrChange w:id="471" w:author="Steven Ortiz" w:date="2020-07-03T18:37:00Z">
            <w:rPr>
              <w:rFonts w:cs="Times New Roman"/>
            </w:rPr>
          </w:rPrChange>
        </w:rPr>
        <w:pPrChange w:id="472" w:author="Steven Ortiz" w:date="2020-07-03T18:37:00Z">
          <w:pPr>
            <w:pStyle w:val="Ttulo1"/>
            <w:tabs>
              <w:tab w:val="left" w:pos="142"/>
            </w:tabs>
            <w:spacing w:line="480" w:lineRule="auto"/>
            <w:ind w:left="0"/>
          </w:pPr>
        </w:pPrChange>
      </w:pPr>
    </w:p>
    <w:p w14:paraId="75EC7E83" w14:textId="77777777" w:rsidR="00FC6265" w:rsidRPr="00FD0AA3" w:rsidRDefault="00FC6265" w:rsidP="00D57023">
      <w:pPr>
        <w:pStyle w:val="Ttulo2"/>
      </w:pPr>
      <w:bookmarkStart w:id="473" w:name="_Toc16493154"/>
      <w:bookmarkStart w:id="474" w:name="_Toc44879267"/>
      <w:r w:rsidRPr="00FD0AA3">
        <w:t xml:space="preserve">Pensamiento </w:t>
      </w:r>
      <w:r w:rsidR="000E050B" w:rsidRPr="00FD0AA3">
        <w:t>computacional</w:t>
      </w:r>
      <w:bookmarkEnd w:id="473"/>
      <w:bookmarkEnd w:id="474"/>
    </w:p>
    <w:p w14:paraId="0CBE5849" w14:textId="77777777" w:rsidR="000E050B" w:rsidRPr="00FD0AA3" w:rsidRDefault="009A2656">
      <w:pPr>
        <w:tabs>
          <w:tab w:val="left" w:pos="142"/>
        </w:tabs>
        <w:spacing w:line="480" w:lineRule="auto"/>
        <w:ind w:left="0"/>
        <w:jc w:val="both"/>
        <w:rPr>
          <w:rFonts w:eastAsia="Times New Roman" w:cs="Times New Roman"/>
          <w:color w:val="000000"/>
          <w:szCs w:val="26"/>
          <w:lang w:eastAsia="es-CO"/>
        </w:rPr>
        <w:pPrChange w:id="475" w:author="Steven Ortiz" w:date="2020-07-03T18:41:00Z">
          <w:pPr>
            <w:tabs>
              <w:tab w:val="left" w:pos="142"/>
            </w:tabs>
            <w:spacing w:line="480" w:lineRule="auto"/>
            <w:ind w:left="0"/>
          </w:pPr>
        </w:pPrChange>
      </w:pPr>
      <w:r>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ser</w:t>
      </w:r>
      <w:r>
        <w:rPr>
          <w:rFonts w:eastAsia="Times New Roman" w:cs="Times New Roman"/>
          <w:color w:val="000000"/>
          <w:szCs w:val="26"/>
          <w:lang w:eastAsia="es-CO"/>
        </w:rPr>
        <w:t xml:space="preserve"> humano tiene</w:t>
      </w:r>
      <w:r w:rsidR="000E050B" w:rsidRPr="00FD0AA3">
        <w:rPr>
          <w:rFonts w:eastAsia="Times New Roman" w:cs="Times New Roman"/>
          <w:color w:val="000000"/>
          <w:szCs w:val="26"/>
          <w:lang w:eastAsia="es-CO"/>
        </w:rPr>
        <w:t xml:space="preserve"> la capacidad de resolver problemas a tra</w:t>
      </w:r>
      <w:r w:rsidR="00C90678">
        <w:rPr>
          <w:rFonts w:eastAsia="Times New Roman" w:cs="Times New Roman"/>
          <w:color w:val="000000"/>
          <w:szCs w:val="26"/>
          <w:lang w:eastAsia="es-CO"/>
        </w:rPr>
        <w:t>vés de las experiencias que</w:t>
      </w:r>
      <w:r w:rsidR="000E050B" w:rsidRPr="00FD0AA3">
        <w:rPr>
          <w:rFonts w:eastAsia="Times New Roman" w:cs="Times New Roman"/>
          <w:color w:val="000000"/>
          <w:szCs w:val="26"/>
          <w:lang w:eastAsia="es-CO"/>
        </w:rPr>
        <w:t xml:space="preserve"> </w:t>
      </w:r>
      <w:r w:rsidR="00A154BA">
        <w:rPr>
          <w:rFonts w:eastAsia="Times New Roman" w:cs="Times New Roman"/>
          <w:color w:val="000000"/>
          <w:szCs w:val="26"/>
          <w:lang w:eastAsia="es-CO"/>
        </w:rPr>
        <w:t>ha</w:t>
      </w:r>
      <w:r w:rsidR="000E050B" w:rsidRPr="00FD0AA3">
        <w:rPr>
          <w:rFonts w:eastAsia="Times New Roman" w:cs="Times New Roman"/>
          <w:color w:val="000000"/>
          <w:szCs w:val="26"/>
          <w:lang w:eastAsia="es-CO"/>
        </w:rPr>
        <w:t xml:space="preserve"> adquirido en su vida</w:t>
      </w:r>
      <w:r w:rsidR="00A154BA">
        <w:rPr>
          <w:rFonts w:eastAsia="Times New Roman" w:cs="Times New Roman"/>
          <w:color w:val="000000"/>
          <w:szCs w:val="26"/>
          <w:lang w:eastAsia="es-CO"/>
        </w:rPr>
        <w:t xml:space="preserve"> y</w:t>
      </w:r>
      <w:r w:rsidR="000E050B" w:rsidRPr="00FD0AA3">
        <w:rPr>
          <w:rFonts w:eastAsia="Times New Roman" w:cs="Times New Roman"/>
          <w:color w:val="000000"/>
          <w:szCs w:val="26"/>
          <w:lang w:eastAsia="es-CO"/>
        </w:rPr>
        <w:t xml:space="preserve"> ha </w:t>
      </w:r>
      <w:r w:rsidR="00A154BA">
        <w:rPr>
          <w:rFonts w:eastAsia="Times New Roman" w:cs="Times New Roman"/>
          <w:color w:val="000000"/>
          <w:szCs w:val="26"/>
          <w:lang w:eastAsia="es-CO"/>
        </w:rPr>
        <w:t>solucionado</w:t>
      </w:r>
      <w:r w:rsidR="000E050B" w:rsidRPr="00FD0AA3">
        <w:rPr>
          <w:rFonts w:eastAsia="Times New Roman" w:cs="Times New Roman"/>
          <w:color w:val="000000"/>
          <w:szCs w:val="26"/>
          <w:lang w:eastAsia="es-CO"/>
        </w:rPr>
        <w:t xml:space="preserve"> problemas a través de la</w:t>
      </w:r>
      <w:r w:rsidR="00C90678">
        <w:rPr>
          <w:rFonts w:eastAsia="Times New Roman" w:cs="Times New Roman"/>
          <w:color w:val="000000"/>
          <w:szCs w:val="26"/>
          <w:lang w:eastAsia="es-CO"/>
        </w:rPr>
        <w:t xml:space="preserve"> historia para su supervivencia</w:t>
      </w:r>
      <w:r w:rsidR="00A154BA">
        <w:rPr>
          <w:rFonts w:eastAsia="Times New Roman" w:cs="Times New Roman"/>
          <w:color w:val="000000"/>
          <w:szCs w:val="26"/>
          <w:lang w:eastAsia="es-CO"/>
        </w:rPr>
        <w:t xml:space="preserve">, </w:t>
      </w:r>
      <w:r w:rsidR="000E050B" w:rsidRPr="00FD0AA3">
        <w:rPr>
          <w:rFonts w:eastAsia="Times New Roman" w:cs="Times New Roman"/>
          <w:color w:val="000000"/>
          <w:szCs w:val="26"/>
          <w:lang w:eastAsia="es-CO"/>
        </w:rPr>
        <w:t>esta</w:t>
      </w:r>
      <w:r w:rsidR="00A154BA">
        <w:rPr>
          <w:rFonts w:eastAsia="Times New Roman" w:cs="Times New Roman"/>
          <w:color w:val="000000"/>
          <w:szCs w:val="26"/>
          <w:lang w:eastAsia="es-CO"/>
        </w:rPr>
        <w:t>s</w:t>
      </w:r>
      <w:r w:rsidR="000E050B" w:rsidRPr="00FD0AA3">
        <w:rPr>
          <w:rFonts w:eastAsia="Times New Roman" w:cs="Times New Roman"/>
          <w:color w:val="000000"/>
          <w:szCs w:val="26"/>
          <w:lang w:eastAsia="es-CO"/>
        </w:rPr>
        <w:t xml:space="preserve"> se han ido transmitiendo de generación en generación</w:t>
      </w:r>
      <w:r w:rsidR="00A154BA">
        <w:rPr>
          <w:rFonts w:eastAsia="Times New Roman" w:cs="Times New Roman"/>
          <w:color w:val="000000"/>
          <w:szCs w:val="26"/>
          <w:lang w:eastAsia="es-CO"/>
        </w:rPr>
        <w:t xml:space="preserve"> evolucionando las herramientas para resolverlos</w:t>
      </w:r>
      <w:r w:rsidR="000E050B" w:rsidRPr="00FD0AA3">
        <w:rPr>
          <w:rFonts w:eastAsia="Times New Roman" w:cs="Times New Roman"/>
          <w:color w:val="000000"/>
          <w:szCs w:val="26"/>
          <w:lang w:eastAsia="es-CO"/>
        </w:rPr>
        <w:t>.</w:t>
      </w:r>
      <w:r w:rsidR="00991A5F" w:rsidRPr="00FD0AA3">
        <w:rPr>
          <w:rFonts w:eastAsia="Times New Roman" w:cs="Times New Roman"/>
          <w:color w:val="000000"/>
          <w:szCs w:val="26"/>
          <w:lang w:eastAsia="es-CO"/>
        </w:rPr>
        <w:t xml:space="preserve"> Junto con las herramientas de la informática y sus limitaciones</w:t>
      </w:r>
      <w:r w:rsidR="00A154BA">
        <w:rPr>
          <w:rFonts w:eastAsia="Times New Roman" w:cs="Times New Roman"/>
          <w:color w:val="000000"/>
          <w:szCs w:val="26"/>
          <w:lang w:eastAsia="es-CO"/>
        </w:rPr>
        <w:t xml:space="preserve">, </w:t>
      </w:r>
      <w:r w:rsidR="00991A5F" w:rsidRPr="00FD0AA3">
        <w:rPr>
          <w:rFonts w:eastAsia="Times New Roman" w:cs="Times New Roman"/>
          <w:color w:val="000000"/>
          <w:szCs w:val="26"/>
          <w:lang w:eastAsia="es-CO"/>
        </w:rPr>
        <w:t>el</w:t>
      </w:r>
      <w:r w:rsidR="000E050B" w:rsidRPr="00FD0AA3">
        <w:rPr>
          <w:rFonts w:eastAsia="Times New Roman" w:cs="Times New Roman"/>
          <w:color w:val="000000"/>
          <w:szCs w:val="26"/>
          <w:lang w:eastAsia="es-CO"/>
        </w:rPr>
        <w:t xml:space="preserve"> pensamiento computacional brinda el poder para resolver problemas y diseñar sistemas que </w:t>
      </w:r>
      <w:r w:rsidR="00A154BA">
        <w:rPr>
          <w:rFonts w:eastAsia="Times New Roman" w:cs="Times New Roman"/>
          <w:color w:val="000000"/>
          <w:szCs w:val="26"/>
          <w:lang w:eastAsia="es-CO"/>
        </w:rPr>
        <w:t>no se podría abordar de manera individual</w:t>
      </w:r>
      <w:r w:rsidR="000E050B" w:rsidRPr="00FD0AA3">
        <w:rPr>
          <w:rFonts w:eastAsia="Times New Roman" w:cs="Times New Roman"/>
          <w:color w:val="000000"/>
          <w:szCs w:val="26"/>
          <w:lang w:eastAsia="es-CO"/>
        </w:rPr>
        <w:t xml:space="preserve">. Según </w:t>
      </w:r>
      <w:r w:rsidR="001E7FEE" w:rsidRPr="00FD0AA3">
        <w:rPr>
          <w:rFonts w:eastAsia="Times New Roman" w:cs="Times New Roman"/>
          <w:color w:val="000000"/>
          <w:szCs w:val="26"/>
          <w:lang w:eastAsia="es-CO"/>
        </w:rPr>
        <w:t>(</w:t>
      </w:r>
      <w:r w:rsidR="001E7FEE" w:rsidRPr="00FD0AA3">
        <w:rPr>
          <w:rFonts w:eastAsia="Times New Roman" w:cs="Times New Roman"/>
          <w:noProof/>
          <w:color w:val="000000"/>
          <w:szCs w:val="26"/>
          <w:lang w:eastAsia="es-CO"/>
        </w:rPr>
        <w:t>Jeannette M. Wing)</w:t>
      </w:r>
      <w:r w:rsidR="00320D01" w:rsidRPr="00FD0AA3">
        <w:rPr>
          <w:rFonts w:eastAsia="Times New Roman" w:cs="Times New Roman"/>
          <w:color w:val="000000"/>
          <w:szCs w:val="26"/>
          <w:lang w:eastAsia="es-CO"/>
        </w:rPr>
        <w:t xml:space="preserve"> el pensamiento computacional es una habilidad fundamental para todos, no sólo pa</w:t>
      </w:r>
      <w:r w:rsidR="00C90678">
        <w:rPr>
          <w:rFonts w:eastAsia="Times New Roman" w:cs="Times New Roman"/>
          <w:color w:val="000000"/>
          <w:szCs w:val="26"/>
          <w:lang w:eastAsia="es-CO"/>
        </w:rPr>
        <w:t>ra los científicos informáticos, sino también</w:t>
      </w:r>
      <w:r w:rsidR="00320D01" w:rsidRPr="00FD0AA3">
        <w:rPr>
          <w:rFonts w:eastAsia="Times New Roman" w:cs="Times New Roman"/>
          <w:color w:val="000000"/>
          <w:szCs w:val="26"/>
          <w:lang w:eastAsia="es-CO"/>
        </w:rPr>
        <w:t xml:space="preserve"> </w:t>
      </w:r>
      <w:r w:rsidR="00C90678">
        <w:rPr>
          <w:rFonts w:eastAsia="Times New Roman" w:cs="Times New Roman"/>
          <w:color w:val="000000"/>
          <w:szCs w:val="26"/>
          <w:lang w:eastAsia="es-CO"/>
        </w:rPr>
        <w:t>p</w:t>
      </w:r>
      <w:r w:rsidR="00320D01" w:rsidRPr="00FD0AA3">
        <w:rPr>
          <w:rFonts w:eastAsia="Times New Roman" w:cs="Times New Roman"/>
          <w:color w:val="000000"/>
          <w:szCs w:val="26"/>
          <w:lang w:eastAsia="es-CO"/>
        </w:rPr>
        <w:t xml:space="preserve">ara </w:t>
      </w:r>
      <w:r w:rsidR="00A154BA">
        <w:rPr>
          <w:rFonts w:eastAsia="Times New Roman" w:cs="Times New Roman"/>
          <w:color w:val="000000"/>
          <w:szCs w:val="26"/>
          <w:lang w:eastAsia="es-CO"/>
        </w:rPr>
        <w:t xml:space="preserve">fortalecer la </w:t>
      </w:r>
      <w:r w:rsidR="00320D01" w:rsidRPr="00FD0AA3">
        <w:rPr>
          <w:rFonts w:eastAsia="Times New Roman" w:cs="Times New Roman"/>
          <w:color w:val="000000"/>
          <w:szCs w:val="26"/>
          <w:lang w:eastAsia="es-CO"/>
        </w:rPr>
        <w:t>le</w:t>
      </w:r>
      <w:r w:rsidR="00A154BA">
        <w:rPr>
          <w:rFonts w:eastAsia="Times New Roman" w:cs="Times New Roman"/>
          <w:color w:val="000000"/>
          <w:szCs w:val="26"/>
          <w:lang w:eastAsia="es-CO"/>
        </w:rPr>
        <w:t>ctura</w:t>
      </w:r>
      <w:r w:rsidR="00320D01" w:rsidRPr="00FD0AA3">
        <w:rPr>
          <w:rFonts w:eastAsia="Times New Roman" w:cs="Times New Roman"/>
          <w:color w:val="000000"/>
          <w:szCs w:val="26"/>
          <w:lang w:eastAsia="es-CO"/>
        </w:rPr>
        <w:t>, escri</w:t>
      </w:r>
      <w:r w:rsidR="00A154BA">
        <w:rPr>
          <w:rFonts w:eastAsia="Times New Roman" w:cs="Times New Roman"/>
          <w:color w:val="000000"/>
          <w:szCs w:val="26"/>
          <w:lang w:eastAsia="es-CO"/>
        </w:rPr>
        <w:t>tura</w:t>
      </w:r>
      <w:r w:rsidR="00320D01" w:rsidRPr="00FD0AA3">
        <w:rPr>
          <w:rFonts w:eastAsia="Times New Roman" w:cs="Times New Roman"/>
          <w:color w:val="000000"/>
          <w:szCs w:val="26"/>
          <w:lang w:eastAsia="es-CO"/>
        </w:rPr>
        <w:t xml:space="preserve"> y la aritmética. </w:t>
      </w:r>
    </w:p>
    <w:p w14:paraId="7D4DA32F" w14:textId="77777777" w:rsidR="00991A5F" w:rsidRPr="00FD0AA3" w:rsidRDefault="00991A5F">
      <w:pPr>
        <w:tabs>
          <w:tab w:val="left" w:pos="142"/>
        </w:tabs>
        <w:spacing w:line="480" w:lineRule="auto"/>
        <w:ind w:left="0"/>
        <w:jc w:val="both"/>
        <w:rPr>
          <w:rFonts w:cs="Times New Roman"/>
          <w:szCs w:val="26"/>
        </w:rPr>
        <w:pPrChange w:id="476" w:author="Steven Ortiz" w:date="2020-07-03T18:41:00Z">
          <w:pPr>
            <w:tabs>
              <w:tab w:val="left" w:pos="142"/>
            </w:tabs>
            <w:spacing w:line="480" w:lineRule="auto"/>
            <w:ind w:left="0"/>
          </w:pPr>
        </w:pPrChange>
      </w:pPr>
      <w:r w:rsidRPr="00FD0AA3">
        <w:rPr>
          <w:rFonts w:cs="Times New Roman"/>
          <w:szCs w:val="26"/>
        </w:rPr>
        <w:t xml:space="preserve">Actualmente se </w:t>
      </w:r>
      <w:r w:rsidRPr="00FC097D">
        <w:rPr>
          <w:rFonts w:cs="Times New Roman"/>
          <w:szCs w:val="26"/>
        </w:rPr>
        <w:t xml:space="preserve">está evidenciando un mundo de constante cambio, donde </w:t>
      </w:r>
      <w:r w:rsidR="00FC097D" w:rsidRPr="00FC097D">
        <w:rPr>
          <w:rFonts w:cs="Times New Roman"/>
          <w:szCs w:val="26"/>
        </w:rPr>
        <w:t>siempre van a surgir necesidades adicionales</w:t>
      </w:r>
      <w:r w:rsidRPr="00FC097D">
        <w:rPr>
          <w:rFonts w:cs="Times New Roman"/>
          <w:szCs w:val="26"/>
        </w:rPr>
        <w:t>, el mundo se</w:t>
      </w:r>
      <w:r w:rsidRPr="00FD0AA3">
        <w:rPr>
          <w:rFonts w:cs="Times New Roman"/>
          <w:szCs w:val="26"/>
        </w:rPr>
        <w:t xml:space="preserve"> está digitalizando</w:t>
      </w:r>
      <w:r w:rsidR="00C22C81">
        <w:rPr>
          <w:rFonts w:cs="Times New Roman"/>
          <w:szCs w:val="26"/>
        </w:rPr>
        <w:t xml:space="preserve"> y</w:t>
      </w:r>
      <w:r w:rsidRPr="00FD0AA3">
        <w:rPr>
          <w:rFonts w:cs="Times New Roman"/>
          <w:szCs w:val="26"/>
        </w:rPr>
        <w:t xml:space="preserve"> es imposible vivir separados de las herramientas tecnológicas. Estas se deben aprovechar </w:t>
      </w:r>
      <w:r w:rsidR="009A2656">
        <w:rPr>
          <w:rFonts w:cs="Times New Roman"/>
          <w:szCs w:val="26"/>
        </w:rPr>
        <w:t>p</w:t>
      </w:r>
      <w:r w:rsidRPr="00FD0AA3">
        <w:rPr>
          <w:rFonts w:cs="Times New Roman"/>
          <w:szCs w:val="26"/>
        </w:rPr>
        <w:t>reguntándose ¿Hasta qué punto un ser humano puede llegar a realizar una tarea?,  ¿Hasta qué punto una maquina</w:t>
      </w:r>
      <w:r w:rsidR="005E4BF2" w:rsidRPr="00FD0AA3">
        <w:rPr>
          <w:rFonts w:cs="Times New Roman"/>
          <w:szCs w:val="26"/>
        </w:rPr>
        <w:t xml:space="preserve"> puede solucionar</w:t>
      </w:r>
      <w:r w:rsidRPr="00FD0AA3">
        <w:rPr>
          <w:rFonts w:cs="Times New Roman"/>
          <w:szCs w:val="26"/>
        </w:rPr>
        <w:t xml:space="preserve"> un problema</w:t>
      </w:r>
      <w:r w:rsidR="005E4BF2" w:rsidRPr="00FD0AA3">
        <w:rPr>
          <w:rFonts w:cs="Times New Roman"/>
          <w:szCs w:val="26"/>
        </w:rPr>
        <w:t>?</w:t>
      </w:r>
      <w:sdt>
        <w:sdtPr>
          <w:rPr>
            <w:rFonts w:cs="Times New Roman"/>
            <w:szCs w:val="26"/>
          </w:rPr>
          <w:id w:val="-1865120776"/>
          <w:citation/>
        </w:sdtPr>
        <w:sdtContent>
          <w:r w:rsidR="005E4BF2" w:rsidRPr="00FD0AA3">
            <w:rPr>
              <w:rFonts w:cs="Times New Roman"/>
              <w:szCs w:val="26"/>
            </w:rPr>
            <w:fldChar w:fldCharType="begin"/>
          </w:r>
          <w:r w:rsidR="005E4BF2" w:rsidRPr="00FD0AA3">
            <w:rPr>
              <w:rFonts w:cs="Times New Roman"/>
              <w:szCs w:val="26"/>
            </w:rPr>
            <w:instrText xml:space="preserve"> CITATION jeannette-m.-wing-2006-computational-thinking \l 9226 </w:instrText>
          </w:r>
          <w:r w:rsidR="005E4BF2" w:rsidRPr="00FD0AA3">
            <w:rPr>
              <w:rFonts w:cs="Times New Roman"/>
              <w:szCs w:val="26"/>
            </w:rPr>
            <w:fldChar w:fldCharType="separate"/>
          </w:r>
          <w:r w:rsidR="001E4143">
            <w:rPr>
              <w:rFonts w:cs="Times New Roman"/>
              <w:noProof/>
              <w:szCs w:val="26"/>
            </w:rPr>
            <w:t xml:space="preserve"> </w:t>
          </w:r>
          <w:r w:rsidR="001E4143" w:rsidRPr="001E4143">
            <w:rPr>
              <w:rFonts w:cs="Times New Roman"/>
              <w:noProof/>
              <w:szCs w:val="26"/>
            </w:rPr>
            <w:t>(Jeannette M. Wing, 2006)</w:t>
          </w:r>
          <w:r w:rsidR="005E4BF2" w:rsidRPr="00FD0AA3">
            <w:rPr>
              <w:rFonts w:cs="Times New Roman"/>
              <w:szCs w:val="26"/>
            </w:rPr>
            <w:fldChar w:fldCharType="end"/>
          </w:r>
        </w:sdtContent>
      </w:sdt>
      <w:r w:rsidR="00C22C81">
        <w:rPr>
          <w:rFonts w:cs="Times New Roman"/>
          <w:szCs w:val="26"/>
        </w:rPr>
        <w:t xml:space="preserve">. </w:t>
      </w:r>
      <w:r w:rsidRPr="00FD0AA3">
        <w:rPr>
          <w:rFonts w:cs="Times New Roman"/>
          <w:szCs w:val="26"/>
        </w:rPr>
        <w:t xml:space="preserve">El pensamiento computacional </w:t>
      </w:r>
      <w:r w:rsidR="005E4BF2" w:rsidRPr="00FD0AA3">
        <w:rPr>
          <w:rFonts w:cs="Times New Roman"/>
          <w:szCs w:val="26"/>
        </w:rPr>
        <w:t>permite la solución de estos</w:t>
      </w:r>
      <w:r w:rsidR="00C22C81">
        <w:rPr>
          <w:rFonts w:cs="Times New Roman"/>
          <w:szCs w:val="26"/>
        </w:rPr>
        <w:t xml:space="preserve"> </w:t>
      </w:r>
      <w:r w:rsidR="005E4BF2" w:rsidRPr="00FD0AA3">
        <w:rPr>
          <w:rFonts w:cs="Times New Roman"/>
          <w:szCs w:val="26"/>
        </w:rPr>
        <w:t>ideando estrategias o sistemas que permitan llegar a una solución donde ni el uno ni el otro puedan hacerlo por separado.</w:t>
      </w:r>
    </w:p>
    <w:p w14:paraId="267A4AE5" w14:textId="352C7B25" w:rsidR="000642BC" w:rsidRPr="00FD0AA3" w:rsidRDefault="00954237">
      <w:pPr>
        <w:tabs>
          <w:tab w:val="left" w:pos="142"/>
        </w:tabs>
        <w:spacing w:line="480" w:lineRule="auto"/>
        <w:ind w:left="0"/>
        <w:jc w:val="both"/>
        <w:rPr>
          <w:rFonts w:cs="Times New Roman"/>
          <w:szCs w:val="26"/>
        </w:rPr>
        <w:pPrChange w:id="477" w:author="Steven Ortiz" w:date="2020-07-03T18:41:00Z">
          <w:pPr>
            <w:tabs>
              <w:tab w:val="left" w:pos="142"/>
            </w:tabs>
            <w:spacing w:line="480" w:lineRule="auto"/>
            <w:ind w:left="0"/>
          </w:pPr>
        </w:pPrChange>
      </w:pPr>
      <w:r w:rsidRPr="00FD0AA3">
        <w:rPr>
          <w:rFonts w:cs="Times New Roman"/>
          <w:szCs w:val="26"/>
        </w:rPr>
        <w:t xml:space="preserve">Esto hace que sea necesario que a temprana edad se pueda </w:t>
      </w:r>
      <w:r w:rsidR="000642BC" w:rsidRPr="00FD0AA3">
        <w:rPr>
          <w:rFonts w:cs="Times New Roman"/>
          <w:szCs w:val="26"/>
        </w:rPr>
        <w:t>perfeccionar</w:t>
      </w:r>
      <w:r w:rsidRPr="00FD0AA3">
        <w:rPr>
          <w:rFonts w:cs="Times New Roman"/>
          <w:szCs w:val="26"/>
        </w:rPr>
        <w:t xml:space="preserve"> esta habilidad, permitiendo así que las personas puedan desarrollar sus ideas </w:t>
      </w:r>
      <w:r w:rsidR="000642BC" w:rsidRPr="00FD0AA3">
        <w:rPr>
          <w:rFonts w:cs="Times New Roman"/>
          <w:szCs w:val="26"/>
        </w:rPr>
        <w:t>enfrentándose a varias adversidades que trae consigo la vida cotidiana</w:t>
      </w:r>
      <w:r w:rsidR="00912631">
        <w:rPr>
          <w:rFonts w:cs="Times New Roman"/>
          <w:szCs w:val="26"/>
        </w:rPr>
        <w:t xml:space="preserve"> y </w:t>
      </w:r>
      <w:r w:rsidR="000642BC" w:rsidRPr="00FD0AA3">
        <w:rPr>
          <w:rFonts w:cs="Times New Roman"/>
          <w:szCs w:val="26"/>
        </w:rPr>
        <w:t>teniendo en cuenta</w:t>
      </w:r>
      <w:r w:rsidR="00912631">
        <w:rPr>
          <w:rFonts w:cs="Times New Roman"/>
          <w:szCs w:val="26"/>
        </w:rPr>
        <w:t xml:space="preserve"> que</w:t>
      </w:r>
      <w:r w:rsidR="000642BC" w:rsidRPr="00FD0AA3">
        <w:rPr>
          <w:rFonts w:cs="Times New Roman"/>
          <w:szCs w:val="26"/>
        </w:rPr>
        <w:t xml:space="preserve"> se </w:t>
      </w:r>
      <w:r w:rsidR="00912631" w:rsidRPr="00FD0AA3">
        <w:rPr>
          <w:rFonts w:cs="Times New Roman"/>
          <w:szCs w:val="26"/>
        </w:rPr>
        <w:t>est</w:t>
      </w:r>
      <w:r w:rsidR="00912631">
        <w:rPr>
          <w:rFonts w:cs="Times New Roman"/>
          <w:szCs w:val="26"/>
        </w:rPr>
        <w:t>án</w:t>
      </w:r>
      <w:r w:rsidR="000642BC" w:rsidRPr="00FD0AA3">
        <w:rPr>
          <w:rFonts w:cs="Times New Roman"/>
          <w:szCs w:val="26"/>
        </w:rPr>
        <w:t xml:space="preserve"> trabajando las competencias abstracto-matemático </w:t>
      </w:r>
      <w:r w:rsidR="00196FF5" w:rsidRPr="00FD0AA3">
        <w:rPr>
          <w:rFonts w:cs="Times New Roman"/>
          <w:szCs w:val="26"/>
        </w:rPr>
        <w:t xml:space="preserve">con </w:t>
      </w:r>
      <w:r w:rsidR="000642BC" w:rsidRPr="00FD0AA3">
        <w:rPr>
          <w:rFonts w:cs="Times New Roman"/>
          <w:szCs w:val="26"/>
        </w:rPr>
        <w:t>el pragmático-ingenieril</w:t>
      </w:r>
      <w:r w:rsidR="00991A5F" w:rsidRPr="00FD0AA3">
        <w:rPr>
          <w:rFonts w:cs="Times New Roman"/>
          <w:szCs w:val="26"/>
        </w:rPr>
        <w:t xml:space="preserve"> </w:t>
      </w:r>
      <w:sdt>
        <w:sdtPr>
          <w:rPr>
            <w:rFonts w:cs="Times New Roman"/>
            <w:szCs w:val="26"/>
          </w:rPr>
          <w:id w:val="-682668360"/>
          <w:citation/>
        </w:sdtPr>
        <w:sdtContent>
          <w:r w:rsidR="00991A5F" w:rsidRPr="00FD0AA3">
            <w:rPr>
              <w:rFonts w:cs="Times New Roman"/>
              <w:szCs w:val="26"/>
            </w:rPr>
            <w:fldChar w:fldCharType="begin"/>
          </w:r>
          <w:r w:rsidR="00991A5F"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991A5F" w:rsidRPr="00FD0AA3">
            <w:rPr>
              <w:rFonts w:cs="Times New Roman"/>
              <w:szCs w:val="26"/>
            </w:rPr>
            <w:fldChar w:fldCharType="separate"/>
          </w:r>
          <w:r w:rsidR="001E4143" w:rsidRPr="001E4143">
            <w:rPr>
              <w:rFonts w:cs="Times New Roman"/>
              <w:noProof/>
              <w:szCs w:val="26"/>
            </w:rPr>
            <w:t>(Berrocoso, Rosa, Sánchez, Del Carmen, &amp; Arroyo)</w:t>
          </w:r>
          <w:r w:rsidR="00991A5F" w:rsidRPr="00FD0AA3">
            <w:rPr>
              <w:rFonts w:cs="Times New Roman"/>
              <w:szCs w:val="26"/>
            </w:rPr>
            <w:fldChar w:fldCharType="end"/>
          </w:r>
        </w:sdtContent>
      </w:sdt>
      <w:r w:rsidR="00196FF5" w:rsidRPr="00FD0AA3">
        <w:rPr>
          <w:rFonts w:cs="Times New Roman"/>
          <w:szCs w:val="26"/>
        </w:rPr>
        <w:t>, sin necesidad de ser bueno en ciertas áreas del conocimiento como las matemá</w:t>
      </w:r>
      <w:r w:rsidR="005E4BF2" w:rsidRPr="00FD0AA3">
        <w:rPr>
          <w:rFonts w:cs="Times New Roman"/>
          <w:szCs w:val="26"/>
        </w:rPr>
        <w:t xml:space="preserve">ticas </w:t>
      </w:r>
      <w:r w:rsidR="00912631">
        <w:rPr>
          <w:rFonts w:cs="Times New Roman"/>
          <w:szCs w:val="26"/>
        </w:rPr>
        <w:t xml:space="preserve">y </w:t>
      </w:r>
      <w:r w:rsidR="005E4BF2" w:rsidRPr="00FD0AA3">
        <w:rPr>
          <w:rFonts w:cs="Times New Roman"/>
          <w:szCs w:val="26"/>
        </w:rPr>
        <w:t>dándole importancia a las ideas.</w:t>
      </w:r>
      <w:r w:rsidR="00196FF5" w:rsidRPr="00FD0AA3">
        <w:rPr>
          <w:rFonts w:cs="Times New Roman"/>
          <w:szCs w:val="26"/>
        </w:rPr>
        <w:t xml:space="preserve"> Según </w:t>
      </w:r>
      <w:customXmlInsRangeStart w:id="478" w:author="Steven Ortiz" w:date="2020-07-05T22:14:00Z"/>
      <w:sdt>
        <w:sdtPr>
          <w:rPr>
            <w:rFonts w:cs="Times New Roman"/>
            <w:szCs w:val="26"/>
          </w:rPr>
          <w:id w:val="-45524102"/>
          <w:citation/>
        </w:sdtPr>
        <w:sdtContent>
          <w:customXmlInsRangeEnd w:id="478"/>
          <w:ins w:id="479" w:author="Steven Ortiz" w:date="2020-07-05T22:14:00Z">
            <w:r w:rsidR="001E4143">
              <w:rPr>
                <w:rFonts w:cs="Times New Roman"/>
                <w:szCs w:val="26"/>
              </w:rPr>
              <w:fldChar w:fldCharType="begin"/>
            </w:r>
            <w:r w:rsidR="001E4143">
              <w:rPr>
                <w:rFonts w:cs="Times New Roman"/>
                <w:szCs w:val="26"/>
              </w:rPr>
              <w:instrText xml:space="preserve"> CITATION zapata-ros-2015-pensamiento-computacional:-una-nueva-alfabetización-digital-computational-thinking:-a-new-digital-literacy \l 9226 </w:instrText>
            </w:r>
          </w:ins>
          <w:r w:rsidR="001E4143">
            <w:rPr>
              <w:rFonts w:cs="Times New Roman"/>
              <w:szCs w:val="26"/>
            </w:rPr>
            <w:fldChar w:fldCharType="separate"/>
          </w:r>
          <w:r w:rsidR="001E4143" w:rsidRPr="001E4143">
            <w:rPr>
              <w:rFonts w:cs="Times New Roman"/>
              <w:noProof/>
              <w:szCs w:val="26"/>
            </w:rPr>
            <w:t xml:space="preserve">(Zapata-Ros, </w:t>
          </w:r>
          <w:r w:rsidR="001E4143" w:rsidRPr="001E4143">
            <w:rPr>
              <w:rFonts w:cs="Times New Roman"/>
              <w:noProof/>
              <w:szCs w:val="26"/>
            </w:rPr>
            <w:lastRenderedPageBreak/>
            <w:t>2015)</w:t>
          </w:r>
          <w:ins w:id="480" w:author="Steven Ortiz" w:date="2020-07-05T22:14:00Z">
            <w:r w:rsidR="001E4143">
              <w:rPr>
                <w:rFonts w:cs="Times New Roman"/>
                <w:szCs w:val="26"/>
              </w:rPr>
              <w:fldChar w:fldCharType="end"/>
            </w:r>
          </w:ins>
          <w:customXmlInsRangeStart w:id="481" w:author="Steven Ortiz" w:date="2020-07-05T22:14:00Z"/>
        </w:sdtContent>
      </w:sdt>
      <w:customXmlInsRangeEnd w:id="481"/>
      <w:ins w:id="482" w:author="Steven Ortiz" w:date="2020-07-05T22:14:00Z">
        <w:r w:rsidR="001E4143">
          <w:rPr>
            <w:rFonts w:cs="Times New Roman"/>
            <w:szCs w:val="26"/>
          </w:rPr>
          <w:t xml:space="preserve"> </w:t>
        </w:r>
      </w:ins>
      <w:del w:id="483" w:author="Steven Ortiz" w:date="2020-07-05T22:13:00Z">
        <w:r w:rsidR="001E7FEE" w:rsidRPr="00FD0AA3" w:rsidDel="001E4143">
          <w:rPr>
            <w:rFonts w:cs="Times New Roman"/>
            <w:szCs w:val="26"/>
          </w:rPr>
          <w:delText>(</w:delText>
        </w:r>
        <w:r w:rsidR="001E7FEE" w:rsidRPr="00FD0AA3" w:rsidDel="001E4143">
          <w:rPr>
            <w:rFonts w:cs="Times New Roman"/>
            <w:noProof/>
            <w:szCs w:val="26"/>
          </w:rPr>
          <w:delText>Zapata-Ros)</w:delText>
        </w:r>
        <w:r w:rsidR="00991A5F" w:rsidRPr="00FD0AA3" w:rsidDel="001E4143">
          <w:rPr>
            <w:rFonts w:cs="Times New Roman"/>
            <w:szCs w:val="26"/>
          </w:rPr>
          <w:delText xml:space="preserve"> </w:delText>
        </w:r>
      </w:del>
      <w:r w:rsidR="00196FF5" w:rsidRPr="00FD0AA3">
        <w:rPr>
          <w:rFonts w:cs="Times New Roman"/>
          <w:szCs w:val="26"/>
        </w:rPr>
        <w:t xml:space="preserve">“lo importante es saber cómo se representa la realidad, el mundo de objetivos </w:t>
      </w:r>
      <w:r w:rsidR="00763536" w:rsidRPr="00FD0AA3">
        <w:rPr>
          <w:rFonts w:cs="Times New Roman"/>
          <w:szCs w:val="26"/>
        </w:rPr>
        <w:t>y expectativas” haciendo que sea</w:t>
      </w:r>
      <w:r w:rsidR="00196FF5" w:rsidRPr="00FD0AA3">
        <w:rPr>
          <w:rFonts w:cs="Times New Roman"/>
          <w:szCs w:val="26"/>
        </w:rPr>
        <w:t xml:space="preserve"> importante lo que piensan y como lo piensan</w:t>
      </w:r>
      <w:r w:rsidR="00D253A9" w:rsidRPr="00FD0AA3">
        <w:rPr>
          <w:rFonts w:cs="Times New Roman"/>
          <w:szCs w:val="26"/>
        </w:rPr>
        <w:t>, como abstraen el problema</w:t>
      </w:r>
      <w:r w:rsidR="00912631">
        <w:rPr>
          <w:rFonts w:cs="Times New Roman"/>
          <w:szCs w:val="26"/>
        </w:rPr>
        <w:t xml:space="preserve"> y s</w:t>
      </w:r>
      <w:r w:rsidR="00D253A9" w:rsidRPr="00FD0AA3">
        <w:rPr>
          <w:rFonts w:cs="Times New Roman"/>
          <w:szCs w:val="26"/>
        </w:rPr>
        <w:t>olucionar cada parte de este</w:t>
      </w:r>
      <w:r w:rsidR="00912631">
        <w:rPr>
          <w:rFonts w:cs="Times New Roman"/>
          <w:szCs w:val="26"/>
        </w:rPr>
        <w:t xml:space="preserve"> </w:t>
      </w:r>
      <w:r w:rsidR="00D253A9" w:rsidRPr="00FD0AA3">
        <w:rPr>
          <w:rFonts w:cs="Times New Roman"/>
          <w:szCs w:val="26"/>
        </w:rPr>
        <w:t xml:space="preserve">para finalmente integrarlo. </w:t>
      </w:r>
    </w:p>
    <w:p w14:paraId="3C9800BE" w14:textId="77777777" w:rsidR="004772EF" w:rsidRPr="00FD0AA3" w:rsidRDefault="00763536" w:rsidP="00D57023">
      <w:pPr>
        <w:pStyle w:val="Ttulo2"/>
      </w:pPr>
      <w:bookmarkStart w:id="484" w:name="_Toc16493155"/>
      <w:bookmarkStart w:id="485" w:name="_Toc44879268"/>
      <w:r w:rsidRPr="00FD0AA3">
        <w:t xml:space="preserve">Programación </w:t>
      </w:r>
      <w:r w:rsidR="00F71F23" w:rsidRPr="00FD0AA3">
        <w:t>por bloques</w:t>
      </w:r>
      <w:bookmarkEnd w:id="484"/>
      <w:bookmarkEnd w:id="485"/>
    </w:p>
    <w:p w14:paraId="2E6152CA" w14:textId="77777777" w:rsidR="00F71F23" w:rsidRPr="00FD0AA3" w:rsidRDefault="00D253A9">
      <w:pPr>
        <w:tabs>
          <w:tab w:val="left" w:pos="142"/>
        </w:tabs>
        <w:spacing w:line="480" w:lineRule="auto"/>
        <w:ind w:left="0"/>
        <w:jc w:val="both"/>
        <w:rPr>
          <w:rFonts w:cs="Times New Roman"/>
          <w:szCs w:val="26"/>
        </w:rPr>
        <w:pPrChange w:id="486" w:author="Steven Ortiz" w:date="2020-07-03T18:41:00Z">
          <w:pPr>
            <w:tabs>
              <w:tab w:val="left" w:pos="142"/>
            </w:tabs>
            <w:spacing w:line="480" w:lineRule="auto"/>
            <w:ind w:left="0"/>
          </w:pPr>
        </w:pPrChange>
      </w:pPr>
      <w:r w:rsidRPr="00FD0AA3">
        <w:rPr>
          <w:rFonts w:cs="Times New Roman"/>
          <w:szCs w:val="26"/>
        </w:rPr>
        <w:t>La programación es el medio por el cual se puede llegar a dar vida a las ideas</w:t>
      </w:r>
      <w:r w:rsidR="00912631">
        <w:rPr>
          <w:rFonts w:cs="Times New Roman"/>
          <w:szCs w:val="26"/>
        </w:rPr>
        <w:t xml:space="preserve"> y a través de este </w:t>
      </w:r>
      <w:r w:rsidRPr="00FD0AA3">
        <w:rPr>
          <w:rFonts w:cs="Times New Roman"/>
          <w:szCs w:val="26"/>
        </w:rPr>
        <w:t>el ser humano se comunica con la máquina</w:t>
      </w:r>
      <w:r w:rsidR="00912631">
        <w:rPr>
          <w:rFonts w:cs="Times New Roman"/>
          <w:szCs w:val="26"/>
        </w:rPr>
        <w:t xml:space="preserve"> </w:t>
      </w:r>
      <w:r w:rsidRPr="00FD0AA3">
        <w:rPr>
          <w:rFonts w:cs="Times New Roman"/>
          <w:szCs w:val="26"/>
        </w:rPr>
        <w:t>dándole pasos a seguir. La programación es una extensión de la escritura</w:t>
      </w:r>
      <w:r w:rsidR="00576C97" w:rsidRPr="00FD0AA3">
        <w:rPr>
          <w:rFonts w:cs="Times New Roman"/>
          <w:szCs w:val="26"/>
        </w:rPr>
        <w:t xml:space="preserve"> </w:t>
      </w:r>
      <w:sdt>
        <w:sdtPr>
          <w:rPr>
            <w:rFonts w:cs="Times New Roman"/>
            <w:szCs w:val="26"/>
          </w:rPr>
          <w:id w:val="1100915507"/>
          <w:citation/>
        </w:sdtPr>
        <w:sdtContent>
          <w:r w:rsidR="00576C97" w:rsidRPr="00FD0AA3">
            <w:rPr>
              <w:rFonts w:cs="Times New Roman"/>
              <w:szCs w:val="26"/>
            </w:rPr>
            <w:fldChar w:fldCharType="begin"/>
          </w:r>
          <w:r w:rsidR="00576C97" w:rsidRPr="00FD0AA3">
            <w:rPr>
              <w:rFonts w:cs="Times New Roman"/>
              <w:szCs w:val="26"/>
            </w:rPr>
            <w:instrText xml:space="preserve"> CITATION sáez-lópez-cózar-gutiérrez-2017-programación-visual-por-bloques-en-educación-primaria:-aprendiendo-y-creando-contenidos-en-ciencias-sociales \l 9226 </w:instrText>
          </w:r>
          <w:r w:rsidR="00576C97" w:rsidRPr="00FD0AA3">
            <w:rPr>
              <w:rFonts w:cs="Times New Roman"/>
              <w:szCs w:val="26"/>
            </w:rPr>
            <w:fldChar w:fldCharType="separate"/>
          </w:r>
          <w:r w:rsidR="001E4143" w:rsidRPr="001E4143">
            <w:rPr>
              <w:rFonts w:cs="Times New Roman"/>
              <w:noProof/>
              <w:szCs w:val="26"/>
            </w:rPr>
            <w:t>(Sáez-López &amp; Cózar-Gutiérrez, 2017)</w:t>
          </w:r>
          <w:r w:rsidR="00576C97" w:rsidRPr="00FD0AA3">
            <w:rPr>
              <w:rFonts w:cs="Times New Roman"/>
              <w:szCs w:val="26"/>
            </w:rPr>
            <w:fldChar w:fldCharType="end"/>
          </w:r>
        </w:sdtContent>
      </w:sdt>
      <w:r w:rsidRPr="00FD0AA3">
        <w:rPr>
          <w:rFonts w:cs="Times New Roman"/>
          <w:szCs w:val="26"/>
        </w:rPr>
        <w:t xml:space="preserve">, por lo tanto, al escribir código </w:t>
      </w:r>
      <w:r w:rsidR="00576C97" w:rsidRPr="00FD0AA3">
        <w:rPr>
          <w:rFonts w:cs="Times New Roman"/>
          <w:szCs w:val="26"/>
        </w:rPr>
        <w:t>las personas plasman sus ideas de forma que la máquina entienda lo que se va a realizar</w:t>
      </w:r>
      <w:r w:rsidR="00912631">
        <w:rPr>
          <w:rFonts w:cs="Times New Roman"/>
          <w:szCs w:val="26"/>
        </w:rPr>
        <w:t xml:space="preserve"> y</w:t>
      </w:r>
      <w:r w:rsidR="00576C97" w:rsidRPr="00FD0AA3">
        <w:rPr>
          <w:rFonts w:cs="Times New Roman"/>
          <w:szCs w:val="26"/>
        </w:rPr>
        <w:t xml:space="preserve"> según </w:t>
      </w:r>
      <w:sdt>
        <w:sdtPr>
          <w:rPr>
            <w:rFonts w:cs="Times New Roman"/>
            <w:szCs w:val="26"/>
          </w:rPr>
          <w:id w:val="2066526766"/>
          <w:citation/>
        </w:sdtPr>
        <w:sdtContent>
          <w:r w:rsidR="00576C97" w:rsidRPr="00FD0AA3">
            <w:rPr>
              <w:rFonts w:cs="Times New Roman"/>
              <w:szCs w:val="26"/>
            </w:rPr>
            <w:fldChar w:fldCharType="begin"/>
          </w:r>
          <w:r w:rsidR="00576C97"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00576C97" w:rsidRPr="00FD0AA3">
            <w:rPr>
              <w:rFonts w:cs="Times New Roman"/>
              <w:szCs w:val="26"/>
            </w:rPr>
            <w:fldChar w:fldCharType="separate"/>
          </w:r>
          <w:r w:rsidR="001E4143" w:rsidRPr="001E4143">
            <w:rPr>
              <w:rFonts w:cs="Times New Roman"/>
              <w:noProof/>
              <w:szCs w:val="26"/>
            </w:rPr>
            <w:t>(Berrocoso, Rosa, Sánchez, Del Carmen, &amp; Arroyo)</w:t>
          </w:r>
          <w:r w:rsidR="00576C97" w:rsidRPr="00FD0AA3">
            <w:rPr>
              <w:rFonts w:cs="Times New Roman"/>
              <w:szCs w:val="26"/>
            </w:rPr>
            <w:fldChar w:fldCharType="end"/>
          </w:r>
        </w:sdtContent>
      </w:sdt>
      <w:r w:rsidR="00576C97" w:rsidRPr="00FD0AA3">
        <w:rPr>
          <w:rFonts w:cs="Times New Roman"/>
          <w:szCs w:val="26"/>
        </w:rPr>
        <w:t xml:space="preserve"> se aprende a organizar un proceso</w:t>
      </w:r>
      <w:r w:rsidR="00F24258">
        <w:rPr>
          <w:rFonts w:cs="Times New Roman"/>
          <w:szCs w:val="26"/>
        </w:rPr>
        <w:t xml:space="preserve"> donde </w:t>
      </w:r>
      <w:r w:rsidR="00576C97" w:rsidRPr="00FD0AA3">
        <w:rPr>
          <w:rFonts w:cs="Times New Roman"/>
          <w:szCs w:val="26"/>
        </w:rPr>
        <w:t>reconoce rutinas o repeticiones</w:t>
      </w:r>
      <w:r w:rsidR="00F24258">
        <w:rPr>
          <w:rFonts w:cs="Times New Roman"/>
          <w:szCs w:val="26"/>
        </w:rPr>
        <w:t xml:space="preserve">  y </w:t>
      </w:r>
      <w:r w:rsidR="00576C97" w:rsidRPr="00FD0AA3">
        <w:rPr>
          <w:rFonts w:cs="Times New Roman"/>
          <w:szCs w:val="26"/>
        </w:rPr>
        <w:t>además de ello, se perfecciona el pensamiento computacional descubriendo sus errores cuando el programa no funciona según se tenía planeado o no alcanza la expectativa deseada. Aquí el problema es ¿en qué lenguaje programar?, cuando las personas empiezan a programar se enfrentan a varios obstáculos, dos de ellos son la lógica de programación y el propio lenguaje de programación (sintaxis), haciendo que el proceso pueda llegar a ser tedioso e incluso aburrido para algunas personas, ya que se les dificulta aprender la sintaxis de</w:t>
      </w:r>
      <w:r w:rsidR="00F24258">
        <w:rPr>
          <w:rFonts w:cs="Times New Roman"/>
          <w:szCs w:val="26"/>
        </w:rPr>
        <w:t xml:space="preserve"> este </w:t>
      </w:r>
      <w:r w:rsidR="009A2656">
        <w:rPr>
          <w:rFonts w:cs="Times New Roman"/>
          <w:szCs w:val="26"/>
        </w:rPr>
        <w:t>lenguaje dado</w:t>
      </w:r>
      <w:r w:rsidR="00576C97" w:rsidRPr="00FD0AA3">
        <w:rPr>
          <w:rFonts w:cs="Times New Roman"/>
          <w:szCs w:val="26"/>
        </w:rPr>
        <w:t xml:space="preserve"> que es como aprend</w:t>
      </w:r>
      <w:r w:rsidR="00F24258">
        <w:rPr>
          <w:rFonts w:cs="Times New Roman"/>
          <w:szCs w:val="26"/>
        </w:rPr>
        <w:t xml:space="preserve">er </w:t>
      </w:r>
      <w:r w:rsidR="00576C97" w:rsidRPr="00FD0AA3">
        <w:rPr>
          <w:rFonts w:cs="Times New Roman"/>
          <w:szCs w:val="26"/>
        </w:rPr>
        <w:t>un nuevo idioma.</w:t>
      </w:r>
      <w:r w:rsidR="001D75A7" w:rsidRPr="00FD0AA3">
        <w:rPr>
          <w:rFonts w:cs="Times New Roman"/>
          <w:szCs w:val="26"/>
        </w:rPr>
        <w:t xml:space="preserve"> Pero saber la </w:t>
      </w:r>
      <w:r w:rsidR="00113304">
        <w:rPr>
          <w:rFonts w:cs="Times New Roman"/>
          <w:szCs w:val="26"/>
        </w:rPr>
        <w:t xml:space="preserve">composición </w:t>
      </w:r>
      <w:r w:rsidR="001D75A7" w:rsidRPr="00FD0AA3">
        <w:rPr>
          <w:rFonts w:cs="Times New Roman"/>
          <w:szCs w:val="26"/>
        </w:rPr>
        <w:t xml:space="preserve">de algún lenguaje de programación no es saber programar, porque como anteriormente se </w:t>
      </w:r>
      <w:r w:rsidR="00F24258">
        <w:rPr>
          <w:rFonts w:cs="Times New Roman"/>
          <w:szCs w:val="26"/>
        </w:rPr>
        <w:t>mencionó</w:t>
      </w:r>
      <w:r w:rsidR="001D75A7" w:rsidRPr="00FD0AA3">
        <w:rPr>
          <w:rFonts w:cs="Times New Roman"/>
          <w:szCs w:val="26"/>
        </w:rPr>
        <w:t>, es un tipo de idioma más y sí se toma de esta forma</w:t>
      </w:r>
      <w:r w:rsidR="00F24258">
        <w:rPr>
          <w:rFonts w:cs="Times New Roman"/>
          <w:szCs w:val="26"/>
        </w:rPr>
        <w:t xml:space="preserve"> </w:t>
      </w:r>
      <w:r w:rsidR="001D75A7" w:rsidRPr="00FD0AA3">
        <w:rPr>
          <w:rFonts w:cs="Times New Roman"/>
          <w:szCs w:val="26"/>
        </w:rPr>
        <w:t>no necesariamente los poliglotas saben programar.</w:t>
      </w:r>
    </w:p>
    <w:p w14:paraId="66B1DA16" w14:textId="77777777" w:rsidR="001D75A7" w:rsidRPr="00FD0AA3" w:rsidRDefault="0021724F">
      <w:pPr>
        <w:tabs>
          <w:tab w:val="left" w:pos="142"/>
        </w:tabs>
        <w:spacing w:line="480" w:lineRule="auto"/>
        <w:ind w:left="0"/>
        <w:jc w:val="both"/>
        <w:rPr>
          <w:rFonts w:cs="Times New Roman"/>
          <w:szCs w:val="26"/>
        </w:rPr>
        <w:pPrChange w:id="487" w:author="Steven Ortiz" w:date="2020-07-03T18:41:00Z">
          <w:pPr>
            <w:tabs>
              <w:tab w:val="left" w:pos="142"/>
            </w:tabs>
            <w:spacing w:line="480" w:lineRule="auto"/>
            <w:ind w:left="0"/>
          </w:pPr>
        </w:pPrChange>
      </w:pPr>
      <w:r w:rsidRPr="00FD0AA3">
        <w:rPr>
          <w:rFonts w:cs="Times New Roman"/>
          <w:szCs w:val="26"/>
        </w:rPr>
        <w:t>La idea al empezar a programar es poder desarrollar el pensamiento computacional</w:t>
      </w:r>
      <w:r w:rsidR="00F24258">
        <w:rPr>
          <w:rFonts w:cs="Times New Roman"/>
          <w:szCs w:val="26"/>
        </w:rPr>
        <w:t xml:space="preserve"> </w:t>
      </w:r>
      <w:r w:rsidRPr="00FD0AA3">
        <w:rPr>
          <w:rFonts w:cs="Times New Roman"/>
          <w:szCs w:val="26"/>
        </w:rPr>
        <w:t xml:space="preserve">y entre más joven se comience a </w:t>
      </w:r>
      <w:r w:rsidR="00C2453C" w:rsidRPr="00FD0AA3">
        <w:rPr>
          <w:rFonts w:cs="Times New Roman"/>
          <w:szCs w:val="26"/>
        </w:rPr>
        <w:t xml:space="preserve">trabajar </w:t>
      </w:r>
      <w:r w:rsidRPr="00FD0AA3">
        <w:rPr>
          <w:rFonts w:cs="Times New Roman"/>
          <w:szCs w:val="26"/>
        </w:rPr>
        <w:t xml:space="preserve">esta habilidad será mejor. Teniendo en cuenta lo anterior, </w:t>
      </w:r>
      <w:r w:rsidR="008544B4" w:rsidRPr="00FD0AA3">
        <w:rPr>
          <w:rFonts w:cs="Times New Roman"/>
          <w:szCs w:val="26"/>
        </w:rPr>
        <w:t>enseñar a programar puede llegar a ser aburrido para alguien que centra la mayoría de su atención en algo que le</w:t>
      </w:r>
      <w:r w:rsidR="00F24258">
        <w:rPr>
          <w:rFonts w:cs="Times New Roman"/>
          <w:szCs w:val="26"/>
        </w:rPr>
        <w:t xml:space="preserve"> parezca más</w:t>
      </w:r>
      <w:r w:rsidR="008544B4" w:rsidRPr="00FD0AA3">
        <w:rPr>
          <w:rFonts w:cs="Times New Roman"/>
          <w:szCs w:val="26"/>
        </w:rPr>
        <w:t xml:space="preserve"> </w:t>
      </w:r>
      <w:r w:rsidR="00F24258" w:rsidRPr="00FD0AA3">
        <w:rPr>
          <w:rFonts w:cs="Times New Roman"/>
          <w:szCs w:val="26"/>
        </w:rPr>
        <w:t>di</w:t>
      </w:r>
      <w:r w:rsidR="00F24258">
        <w:rPr>
          <w:rFonts w:cs="Times New Roman"/>
          <w:szCs w:val="26"/>
        </w:rPr>
        <w:t>dáctico</w:t>
      </w:r>
      <w:r w:rsidR="008544B4" w:rsidRPr="00FD0AA3">
        <w:rPr>
          <w:rFonts w:cs="Times New Roman"/>
          <w:szCs w:val="26"/>
        </w:rPr>
        <w:t xml:space="preserve">. </w:t>
      </w:r>
    </w:p>
    <w:p w14:paraId="50085B81" w14:textId="77777777" w:rsidR="009A54A3" w:rsidRPr="00FD0AA3" w:rsidRDefault="008544B4">
      <w:pPr>
        <w:tabs>
          <w:tab w:val="left" w:pos="142"/>
        </w:tabs>
        <w:spacing w:line="480" w:lineRule="auto"/>
        <w:ind w:left="0"/>
        <w:jc w:val="both"/>
        <w:rPr>
          <w:rFonts w:cs="Times New Roman"/>
          <w:szCs w:val="26"/>
        </w:rPr>
        <w:pPrChange w:id="488" w:author="Steven Ortiz" w:date="2020-07-03T18:41:00Z">
          <w:pPr>
            <w:tabs>
              <w:tab w:val="left" w:pos="142"/>
            </w:tabs>
            <w:spacing w:line="480" w:lineRule="auto"/>
            <w:ind w:left="0"/>
          </w:pPr>
        </w:pPrChange>
      </w:pPr>
      <w:r w:rsidRPr="00FD0AA3">
        <w:rPr>
          <w:rFonts w:cs="Times New Roman"/>
          <w:szCs w:val="26"/>
        </w:rPr>
        <w:lastRenderedPageBreak/>
        <w:t xml:space="preserve">La programación por bloques rompe el paradigma de la programación estructurada, ya que a diferencia de esta, la programación por bloques es más visual que escrita, haciendo que no sea muy </w:t>
      </w:r>
      <w:r w:rsidR="00F24258">
        <w:rPr>
          <w:rFonts w:cs="Times New Roman"/>
          <w:szCs w:val="26"/>
        </w:rPr>
        <w:t xml:space="preserve">elemental </w:t>
      </w:r>
      <w:r w:rsidRPr="00FD0AA3">
        <w:rPr>
          <w:rFonts w:cs="Times New Roman"/>
          <w:szCs w:val="26"/>
        </w:rPr>
        <w:t>aprender la sintaxis de un lenguaje, logra</w:t>
      </w:r>
      <w:r w:rsidR="00113304">
        <w:rPr>
          <w:rFonts w:cs="Times New Roman"/>
          <w:szCs w:val="26"/>
        </w:rPr>
        <w:t>n</w:t>
      </w:r>
      <w:r w:rsidRPr="00FD0AA3">
        <w:rPr>
          <w:rFonts w:cs="Times New Roman"/>
          <w:szCs w:val="26"/>
        </w:rPr>
        <w:t>do que la per</w:t>
      </w:r>
      <w:r w:rsidR="00113304">
        <w:rPr>
          <w:rFonts w:cs="Times New Roman"/>
          <w:szCs w:val="26"/>
        </w:rPr>
        <w:t>sona se enfoque más en saber qué</w:t>
      </w:r>
      <w:r w:rsidRPr="00FD0AA3">
        <w:rPr>
          <w:rFonts w:cs="Times New Roman"/>
          <w:szCs w:val="26"/>
        </w:rPr>
        <w:t xml:space="preserve"> está haciendo</w:t>
      </w:r>
      <w:r w:rsidR="00F24258">
        <w:rPr>
          <w:rFonts w:cs="Times New Roman"/>
          <w:szCs w:val="26"/>
        </w:rPr>
        <w:t xml:space="preserve"> y</w:t>
      </w:r>
      <w:r w:rsidRPr="00FD0AA3">
        <w:rPr>
          <w:rFonts w:cs="Times New Roman"/>
          <w:szCs w:val="26"/>
        </w:rPr>
        <w:t xml:space="preserve"> asegurándose qu</w:t>
      </w:r>
      <w:r w:rsidR="00103BB4" w:rsidRPr="00FD0AA3">
        <w:rPr>
          <w:rFonts w:cs="Times New Roman"/>
          <w:szCs w:val="26"/>
        </w:rPr>
        <w:t>e el programa este bien escrito</w:t>
      </w:r>
      <w:r w:rsidR="00F24258">
        <w:rPr>
          <w:rFonts w:cs="Times New Roman"/>
          <w:szCs w:val="26"/>
        </w:rPr>
        <w:t>, e</w:t>
      </w:r>
      <w:r w:rsidR="00103BB4" w:rsidRPr="00FD0AA3">
        <w:rPr>
          <w:rFonts w:cs="Times New Roman"/>
          <w:szCs w:val="26"/>
        </w:rPr>
        <w:t>ste enfoque permite que se desarrolle mejor el pensamiento computacional</w:t>
      </w:r>
      <w:r w:rsidR="00F24258">
        <w:rPr>
          <w:rFonts w:cs="Times New Roman"/>
          <w:szCs w:val="26"/>
        </w:rPr>
        <w:t xml:space="preserve"> </w:t>
      </w:r>
      <w:r w:rsidR="00103BB4" w:rsidRPr="00FD0AA3">
        <w:rPr>
          <w:rFonts w:cs="Times New Roman"/>
          <w:szCs w:val="26"/>
        </w:rPr>
        <w:t xml:space="preserve">ya que pasará la mayor parte del tiempo en el proceso de plasmar sus ideas. </w:t>
      </w:r>
    </w:p>
    <w:p w14:paraId="6BAB31B6" w14:textId="77777777" w:rsidR="00103BB4" w:rsidRPr="00FD0AA3" w:rsidRDefault="00D172F6" w:rsidP="00D57023">
      <w:pPr>
        <w:pStyle w:val="Ttulo2"/>
      </w:pPr>
      <w:bookmarkStart w:id="489" w:name="_Toc16493156"/>
      <w:bookmarkStart w:id="490" w:name="_Ref42439462"/>
      <w:bookmarkStart w:id="491" w:name="_Toc44879269"/>
      <w:proofErr w:type="spellStart"/>
      <w:r w:rsidRPr="00FD0AA3">
        <w:t>Blockly</w:t>
      </w:r>
      <w:bookmarkEnd w:id="489"/>
      <w:bookmarkEnd w:id="490"/>
      <w:bookmarkEnd w:id="491"/>
      <w:proofErr w:type="spellEnd"/>
    </w:p>
    <w:p w14:paraId="219F08C2" w14:textId="77777777" w:rsidR="00D172F6" w:rsidRPr="00FD0AA3" w:rsidRDefault="00A338CC">
      <w:pPr>
        <w:tabs>
          <w:tab w:val="left" w:pos="142"/>
        </w:tabs>
        <w:spacing w:line="480" w:lineRule="auto"/>
        <w:ind w:left="0"/>
        <w:jc w:val="both"/>
        <w:rPr>
          <w:rFonts w:cs="Times New Roman"/>
          <w:szCs w:val="26"/>
        </w:rPr>
        <w:pPrChange w:id="492" w:author="Steven Ortiz" w:date="2020-07-03T18:41:00Z">
          <w:pPr>
            <w:tabs>
              <w:tab w:val="left" w:pos="142"/>
            </w:tabs>
            <w:spacing w:line="480" w:lineRule="auto"/>
            <w:ind w:left="0"/>
          </w:pPr>
        </w:pPrChange>
      </w:pPr>
      <w:r w:rsidRPr="00FD0AA3">
        <w:rPr>
          <w:rFonts w:cs="Times New Roman"/>
          <w:szCs w:val="26"/>
        </w:rPr>
        <w:t xml:space="preserve">Para Google, </w:t>
      </w:r>
      <w:proofErr w:type="spellStart"/>
      <w:r w:rsidRPr="00FD0AA3">
        <w:rPr>
          <w:rFonts w:cs="Times New Roman"/>
          <w:szCs w:val="26"/>
        </w:rPr>
        <w:t>Blockly</w:t>
      </w:r>
      <w:proofErr w:type="spellEnd"/>
      <w:r w:rsidRPr="00FD0AA3">
        <w:rPr>
          <w:rFonts w:cs="Times New Roman"/>
          <w:szCs w:val="26"/>
        </w:rPr>
        <w:t xml:space="preserve"> es una biblioteca que agrega un editor de código visual a aplicaciones web y móviles. Este editor utiliza bloques gráficos entrelazados para representar conceptos de código como variables, expresiones lógicas, bucles y más. Este editor presenta la gran ventaja de permitir a los usuarios aplicar principios de programación sin tener que preocuparse por la sintaxis.</w:t>
      </w:r>
      <w:sdt>
        <w:sdtPr>
          <w:rPr>
            <w:rFonts w:cs="Times New Roman"/>
            <w:szCs w:val="26"/>
          </w:rPr>
          <w:id w:val="2131734196"/>
          <w:citation/>
        </w:sdtPr>
        <w:sdtContent>
          <w:r w:rsidRPr="00FD0AA3">
            <w:rPr>
              <w:rFonts w:cs="Times New Roman"/>
              <w:szCs w:val="26"/>
            </w:rPr>
            <w:fldChar w:fldCharType="begin"/>
          </w:r>
          <w:r w:rsidRPr="00FD0AA3">
            <w:rPr>
              <w:rFonts w:cs="Times New Roman"/>
              <w:szCs w:val="26"/>
            </w:rPr>
            <w:instrText xml:space="preserve"> CITATION Goo18 \l 9226 </w:instrText>
          </w:r>
          <w:r w:rsidRPr="00FD0AA3">
            <w:rPr>
              <w:rFonts w:cs="Times New Roman"/>
              <w:szCs w:val="26"/>
            </w:rPr>
            <w:fldChar w:fldCharType="separate"/>
          </w:r>
          <w:r w:rsidR="001E4143">
            <w:rPr>
              <w:rFonts w:cs="Times New Roman"/>
              <w:noProof/>
              <w:szCs w:val="26"/>
            </w:rPr>
            <w:t xml:space="preserve"> </w:t>
          </w:r>
          <w:r w:rsidR="001E4143" w:rsidRPr="001E4143">
            <w:rPr>
              <w:rFonts w:cs="Times New Roman"/>
              <w:noProof/>
              <w:szCs w:val="26"/>
            </w:rPr>
            <w:t>(Google, 2018)</w:t>
          </w:r>
          <w:r w:rsidRPr="00FD0AA3">
            <w:rPr>
              <w:rFonts w:cs="Times New Roman"/>
              <w:szCs w:val="26"/>
            </w:rPr>
            <w:fldChar w:fldCharType="end"/>
          </w:r>
        </w:sdtContent>
      </w:sdt>
      <w:r w:rsidR="00910C9B" w:rsidRPr="00FD0AA3">
        <w:rPr>
          <w:rFonts w:cs="Times New Roman"/>
          <w:szCs w:val="26"/>
        </w:rPr>
        <w:t>.</w:t>
      </w:r>
    </w:p>
    <w:p w14:paraId="6D1FB4D8" w14:textId="77777777" w:rsidR="00910C9B" w:rsidRPr="00FD0AA3" w:rsidRDefault="00910C9B">
      <w:pPr>
        <w:tabs>
          <w:tab w:val="left" w:pos="142"/>
        </w:tabs>
        <w:spacing w:line="480" w:lineRule="auto"/>
        <w:ind w:left="0"/>
        <w:jc w:val="both"/>
        <w:rPr>
          <w:rFonts w:cs="Times New Roman"/>
          <w:szCs w:val="26"/>
        </w:rPr>
        <w:pPrChange w:id="493" w:author="Steven Ortiz" w:date="2020-07-03T18:41:00Z">
          <w:pPr>
            <w:tabs>
              <w:tab w:val="left" w:pos="142"/>
            </w:tabs>
            <w:spacing w:line="480" w:lineRule="auto"/>
            <w:ind w:left="0"/>
          </w:pPr>
        </w:pPrChange>
      </w:pPr>
      <w:proofErr w:type="spellStart"/>
      <w:r w:rsidRPr="00FD0AA3">
        <w:rPr>
          <w:rFonts w:cs="Times New Roman"/>
          <w:szCs w:val="26"/>
        </w:rPr>
        <w:t>Blockly</w:t>
      </w:r>
      <w:proofErr w:type="spellEnd"/>
      <w:r w:rsidRPr="00FD0AA3">
        <w:rPr>
          <w:rFonts w:cs="Times New Roman"/>
          <w:szCs w:val="26"/>
        </w:rPr>
        <w:t xml:space="preserve"> permite exportar código a diferentes tipos de lenguajes estructurados tales como JavaScript, Python, PHP, </w:t>
      </w:r>
      <w:proofErr w:type="spellStart"/>
      <w:r w:rsidRPr="00FD0AA3">
        <w:rPr>
          <w:rFonts w:cs="Times New Roman"/>
          <w:szCs w:val="26"/>
        </w:rPr>
        <w:t>Lua</w:t>
      </w:r>
      <w:proofErr w:type="spellEnd"/>
      <w:r w:rsidRPr="00FD0AA3">
        <w:rPr>
          <w:rFonts w:cs="Times New Roman"/>
          <w:szCs w:val="26"/>
        </w:rPr>
        <w:t xml:space="preserve"> y </w:t>
      </w:r>
      <w:proofErr w:type="spellStart"/>
      <w:r w:rsidRPr="00FD0AA3">
        <w:rPr>
          <w:rFonts w:cs="Times New Roman"/>
          <w:szCs w:val="26"/>
        </w:rPr>
        <w:t>Dart</w:t>
      </w:r>
      <w:proofErr w:type="spellEnd"/>
      <w:r w:rsidRPr="00FD0AA3">
        <w:rPr>
          <w:rFonts w:cs="Times New Roman"/>
          <w:szCs w:val="26"/>
        </w:rPr>
        <w:t>, gracias a esto lo convierte en una excelente herramienta y punto de partida para aplicaciones tales como lo son;</w:t>
      </w:r>
    </w:p>
    <w:p w14:paraId="7469AF69" w14:textId="77777777" w:rsidR="00717D95" w:rsidRPr="00FD0AA3" w:rsidRDefault="00717D95" w:rsidP="00717D95">
      <w:pPr>
        <w:pStyle w:val="Ttulo3"/>
      </w:pPr>
      <w:bookmarkStart w:id="494" w:name="_Toc44879270"/>
      <w:r w:rsidRPr="00FD0AA3">
        <w:t>App Inventor</w:t>
      </w:r>
      <w:bookmarkEnd w:id="494"/>
    </w:p>
    <w:p w14:paraId="157B538C" w14:textId="3E6AC7A3" w:rsidR="00717D95" w:rsidRDefault="00717D95">
      <w:pPr>
        <w:tabs>
          <w:tab w:val="left" w:pos="142"/>
        </w:tabs>
        <w:spacing w:line="480" w:lineRule="auto"/>
        <w:ind w:left="0"/>
        <w:jc w:val="both"/>
        <w:rPr>
          <w:rFonts w:cs="Times New Roman"/>
        </w:rPr>
        <w:pPrChange w:id="495" w:author="Steven Ortiz" w:date="2020-07-03T18:42:00Z">
          <w:pPr>
            <w:tabs>
              <w:tab w:val="left" w:pos="142"/>
            </w:tabs>
            <w:spacing w:line="480" w:lineRule="auto"/>
            <w:ind w:left="0"/>
          </w:pPr>
        </w:pPrChange>
      </w:pPr>
      <w:r w:rsidRPr="00FD0AA3">
        <w:rPr>
          <w:rFonts w:cs="Times New Roman"/>
        </w:rPr>
        <w:t>MIT App Inventor es un entorno de programación visual e intuitiva qu</w:t>
      </w:r>
      <w:r>
        <w:rPr>
          <w:rFonts w:cs="Times New Roman"/>
        </w:rPr>
        <w:t xml:space="preserve">e permite a todos, incluso </w:t>
      </w:r>
      <w:r w:rsidRPr="00FD0AA3">
        <w:rPr>
          <w:rFonts w:cs="Times New Roman"/>
        </w:rPr>
        <w:t xml:space="preserve">niños, crear aplicaciones totalmente funcionales para teléfonos inteligentes y tabletas. Los principiantes en App Inventor pueden tener una primera aplicación simple en funcionamiento en menos de 30 minutos. Y lo que es más, esta herramienta basada en bloques facilita la creación de aplicaciones complejas y de alto impacto en mucho menos tiempo que los entornos de programación tradicionales. El proyecto MIT App Inventor busca </w:t>
      </w:r>
      <w:r w:rsidRPr="00FD0AA3">
        <w:rPr>
          <w:rFonts w:cs="Times New Roman"/>
        </w:rPr>
        <w:lastRenderedPageBreak/>
        <w:t>democratizar el desarrollo de software al empoderar a todas las personas, especialmente a los jóvenes, para pasar del consumo de tecnología a la creación de tecnología.</w:t>
      </w:r>
      <w:sdt>
        <w:sdtPr>
          <w:rPr>
            <w:rFonts w:cs="Times New Roman"/>
          </w:rPr>
          <w:id w:val="1043563817"/>
          <w:citation/>
        </w:sdtPr>
        <w:sdtContent>
          <w:r w:rsidRPr="00FD0AA3">
            <w:rPr>
              <w:rFonts w:cs="Times New Roman"/>
            </w:rPr>
            <w:fldChar w:fldCharType="begin"/>
          </w:r>
          <w:r w:rsidRPr="00FD0AA3">
            <w:rPr>
              <w:rFonts w:cs="Times New Roman"/>
            </w:rPr>
            <w:instrText xml:space="preserve"> CITATION MIT12 \l 9226 </w:instrText>
          </w:r>
          <w:r w:rsidRPr="00FD0AA3">
            <w:rPr>
              <w:rFonts w:cs="Times New Roman"/>
            </w:rPr>
            <w:fldChar w:fldCharType="separate"/>
          </w:r>
          <w:r w:rsidR="001E4143">
            <w:rPr>
              <w:rFonts w:cs="Times New Roman"/>
              <w:noProof/>
            </w:rPr>
            <w:t xml:space="preserve"> </w:t>
          </w:r>
          <w:r w:rsidR="001E4143" w:rsidRPr="001E4143">
            <w:rPr>
              <w:rFonts w:cs="Times New Roman"/>
              <w:noProof/>
            </w:rPr>
            <w:t>(MIT, 2012)</w:t>
          </w:r>
          <w:r w:rsidRPr="00FD0AA3">
            <w:rPr>
              <w:rFonts w:cs="Times New Roman"/>
            </w:rPr>
            <w:fldChar w:fldCharType="end"/>
          </w:r>
        </w:sdtContent>
      </w:sdt>
    </w:p>
    <w:p w14:paraId="3740D3D6" w14:textId="06CE6CFC" w:rsidR="000642BC" w:rsidRDefault="000A0A65" w:rsidP="00945007">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59264" behindDoc="0" locked="0" layoutInCell="1" allowOverlap="1" wp14:anchorId="33B21389" wp14:editId="7EFC86AC">
            <wp:simplePos x="0" y="0"/>
            <wp:positionH relativeFrom="margin">
              <wp:align>center</wp:align>
            </wp:positionH>
            <wp:positionV relativeFrom="paragraph">
              <wp:posOffset>5715</wp:posOffset>
            </wp:positionV>
            <wp:extent cx="4457700" cy="2034540"/>
            <wp:effectExtent l="0" t="0" r="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2975" b="5853"/>
                    <a:stretch/>
                  </pic:blipFill>
                  <pic:spPr bwMode="auto">
                    <a:xfrm>
                      <a:off x="0" y="0"/>
                      <a:ext cx="44577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0B9880" w14:textId="5E15D663" w:rsidR="00717D95" w:rsidRDefault="00717D95" w:rsidP="00945007">
      <w:pPr>
        <w:tabs>
          <w:tab w:val="left" w:pos="142"/>
        </w:tabs>
        <w:spacing w:line="480" w:lineRule="auto"/>
        <w:ind w:left="0"/>
        <w:rPr>
          <w:rFonts w:cs="Times New Roman"/>
          <w:szCs w:val="24"/>
        </w:rPr>
      </w:pPr>
    </w:p>
    <w:p w14:paraId="50E64595" w14:textId="77777777" w:rsidR="00717D95" w:rsidRDefault="00717D95" w:rsidP="00945007">
      <w:pPr>
        <w:tabs>
          <w:tab w:val="left" w:pos="142"/>
        </w:tabs>
        <w:spacing w:line="480" w:lineRule="auto"/>
        <w:ind w:left="0"/>
        <w:rPr>
          <w:rFonts w:cs="Times New Roman"/>
          <w:szCs w:val="24"/>
        </w:rPr>
      </w:pPr>
    </w:p>
    <w:p w14:paraId="2D08523A" w14:textId="77777777" w:rsidR="00717D95" w:rsidRDefault="00717D95" w:rsidP="00717D95">
      <w:pPr>
        <w:pStyle w:val="Ttulo3"/>
        <w:numPr>
          <w:ilvl w:val="0"/>
          <w:numId w:val="0"/>
        </w:numPr>
        <w:rPr>
          <w:rFonts w:eastAsiaTheme="minorHAnsi" w:cs="Times New Roman"/>
          <w:b w:val="0"/>
          <w:color w:val="auto"/>
        </w:rPr>
      </w:pPr>
    </w:p>
    <w:p w14:paraId="33474088" w14:textId="17DFF9AC" w:rsidR="00717D95" w:rsidRDefault="00717D95" w:rsidP="00717D95"/>
    <w:p w14:paraId="4F83637E" w14:textId="3AC16FD9" w:rsidR="00717D95" w:rsidRDefault="000A0A65" w:rsidP="00717D95">
      <w:r>
        <w:rPr>
          <w:noProof/>
          <w:lang w:eastAsia="es-CO"/>
        </w:rPr>
        <mc:AlternateContent>
          <mc:Choice Requires="wps">
            <w:drawing>
              <wp:anchor distT="0" distB="0" distL="114300" distR="114300" simplePos="0" relativeHeight="251661312" behindDoc="0" locked="0" layoutInCell="1" allowOverlap="1" wp14:anchorId="6A82AF77" wp14:editId="40AF97DF">
                <wp:simplePos x="0" y="0"/>
                <wp:positionH relativeFrom="margin">
                  <wp:align>center</wp:align>
                </wp:positionH>
                <wp:positionV relativeFrom="paragraph">
                  <wp:posOffset>56515</wp:posOffset>
                </wp:positionV>
                <wp:extent cx="4457700" cy="635"/>
                <wp:effectExtent l="0" t="0" r="0" b="8255"/>
                <wp:wrapNone/>
                <wp:docPr id="1"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14:paraId="52025249" w14:textId="77777777" w:rsidR="007D640A" w:rsidRPr="00D108CE" w:rsidRDefault="007D640A" w:rsidP="00717D95">
                            <w:pPr>
                              <w:pStyle w:val="Descripcin"/>
                              <w:rPr>
                                <w:rFonts w:cs="Times New Roman"/>
                                <w:sz w:val="24"/>
                              </w:rPr>
                            </w:pPr>
                            <w:bookmarkStart w:id="496" w:name="_Toc41335512"/>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82AF77" id="_x0000_t202" coordsize="21600,21600" o:spt="202" path="m,l,21600r21600,l21600,xe">
                <v:stroke joinstyle="miter"/>
                <v:path gradientshapeok="t" o:connecttype="rect"/>
              </v:shapetype>
              <v:shape id="Cuadro de texto 1" o:spid="_x0000_s1026" type="#_x0000_t202" style="position:absolute;left:0;text-align:left;margin-left:0;margin-top:4.45pt;width:351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" stroked="f">
                <v:textbox style="mso-fit-shape-to-text:t" inset="0,0,0,0">
                  <w:txbxContent>
                    <w:p w14:paraId="52025249" w14:textId="77777777" w:rsidR="007D640A" w:rsidRPr="00D108CE" w:rsidRDefault="007D640A" w:rsidP="00717D95">
                      <w:pPr>
                        <w:pStyle w:val="Descripcin"/>
                        <w:rPr>
                          <w:rFonts w:cs="Times New Roman"/>
                          <w:sz w:val="24"/>
                        </w:rPr>
                      </w:pPr>
                      <w:bookmarkStart w:id="497" w:name="_Toc41335512"/>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497"/>
                    </w:p>
                  </w:txbxContent>
                </v:textbox>
                <w10:wrap anchorx="margin"/>
              </v:shape>
            </w:pict>
          </mc:Fallback>
        </mc:AlternateContent>
      </w:r>
    </w:p>
    <w:p w14:paraId="7E8CBA8D" w14:textId="300E96F1" w:rsidR="00717D95" w:rsidRPr="00717D95" w:rsidRDefault="00717D95" w:rsidP="00717D95"/>
    <w:p w14:paraId="77DDB4FF" w14:textId="38893A06" w:rsidR="00717D95" w:rsidRPr="00FD0AA3" w:rsidRDefault="00717D95" w:rsidP="00717D95">
      <w:pPr>
        <w:pStyle w:val="Ttulo3"/>
      </w:pPr>
      <w:bookmarkStart w:id="498" w:name="_Ref42439592"/>
      <w:bookmarkStart w:id="499" w:name="_Ref42439598"/>
      <w:bookmarkStart w:id="500" w:name="_Toc44879271"/>
      <w:proofErr w:type="spellStart"/>
      <w:r w:rsidRPr="00FD0AA3">
        <w:t>Micro</w:t>
      </w:r>
      <w:proofErr w:type="gramStart"/>
      <w:r w:rsidRPr="00FD0AA3">
        <w:t>:bit</w:t>
      </w:r>
      <w:bookmarkEnd w:id="498"/>
      <w:bookmarkEnd w:id="499"/>
      <w:bookmarkEnd w:id="500"/>
      <w:proofErr w:type="spellEnd"/>
      <w:proofErr w:type="gramEnd"/>
    </w:p>
    <w:p w14:paraId="0F758B8F" w14:textId="77777777" w:rsidR="00717D95" w:rsidRPr="00FD0AA3" w:rsidRDefault="00717D95">
      <w:pPr>
        <w:tabs>
          <w:tab w:val="left" w:pos="142"/>
        </w:tabs>
        <w:spacing w:line="480" w:lineRule="auto"/>
        <w:ind w:left="0"/>
        <w:jc w:val="both"/>
        <w:rPr>
          <w:rFonts w:cs="Times New Roman"/>
        </w:rPr>
        <w:pPrChange w:id="501" w:author="Steven Ortiz" w:date="2020-07-03T18:42:00Z">
          <w:pPr>
            <w:tabs>
              <w:tab w:val="left" w:pos="142"/>
            </w:tabs>
            <w:spacing w:line="480" w:lineRule="auto"/>
            <w:ind w:left="0"/>
          </w:pPr>
        </w:pPrChange>
      </w:pPr>
      <w:r w:rsidRPr="00FD0AA3">
        <w:rPr>
          <w:rFonts w:cs="Times New Roman"/>
        </w:rPr>
        <w:t xml:space="preserve">BBC </w:t>
      </w:r>
      <w:proofErr w:type="spellStart"/>
      <w:r w:rsidRPr="00FD0AA3">
        <w:rPr>
          <w:rFonts w:cs="Times New Roman"/>
        </w:rPr>
        <w:t>micro</w:t>
      </w:r>
      <w:proofErr w:type="gramStart"/>
      <w:r w:rsidRPr="00FD0AA3">
        <w:rPr>
          <w:rFonts w:cs="Times New Roman"/>
        </w:rPr>
        <w:t>:bit</w:t>
      </w:r>
      <w:proofErr w:type="spellEnd"/>
      <w:proofErr w:type="gramEnd"/>
      <w:r w:rsidRPr="00FD0AA3">
        <w:rPr>
          <w:rFonts w:cs="Times New Roman"/>
        </w:rPr>
        <w:t xml:space="preserve"> es un micro-computador programable que cabe en la mano y que puede usarse para todo tipo de fantásticas invenciones: desde robots a instrumentos musicales. </w:t>
      </w:r>
    </w:p>
    <w:p w14:paraId="2B77963C" w14:textId="67A2AC38" w:rsidR="00717D95" w:rsidRPr="00FD0AA3" w:rsidRDefault="00717D95">
      <w:pPr>
        <w:tabs>
          <w:tab w:val="left" w:pos="142"/>
        </w:tabs>
        <w:spacing w:line="480" w:lineRule="auto"/>
        <w:ind w:left="0"/>
        <w:jc w:val="both"/>
        <w:rPr>
          <w:rFonts w:cs="Times New Roman"/>
        </w:rPr>
        <w:pPrChange w:id="502" w:author="Steven Ortiz" w:date="2020-07-03T18:42:00Z">
          <w:pPr>
            <w:tabs>
              <w:tab w:val="left" w:pos="142"/>
            </w:tabs>
            <w:spacing w:line="480" w:lineRule="auto"/>
            <w:ind w:left="0"/>
          </w:pPr>
        </w:pPrChange>
      </w:pPr>
      <w:r w:rsidRPr="00FD0AA3">
        <w:rPr>
          <w:rFonts w:cs="Times New Roman"/>
        </w:rPr>
        <w:t xml:space="preserve">Se puede programar desde cualquier navegador web en Bloques, </w:t>
      </w:r>
      <w:proofErr w:type="spellStart"/>
      <w:r w:rsidRPr="00FD0AA3">
        <w:rPr>
          <w:rFonts w:cs="Times New Roman"/>
        </w:rPr>
        <w:t>Javascript</w:t>
      </w:r>
      <w:proofErr w:type="spellEnd"/>
      <w:r w:rsidRPr="00FD0AA3">
        <w:rPr>
          <w:rFonts w:cs="Times New Roman"/>
        </w:rPr>
        <w:t xml:space="preserve">, Python, </w:t>
      </w:r>
      <w:proofErr w:type="spellStart"/>
      <w:r w:rsidRPr="00FD0AA3">
        <w:rPr>
          <w:rFonts w:cs="Times New Roman"/>
        </w:rPr>
        <w:t>Scratch</w:t>
      </w:r>
      <w:proofErr w:type="spellEnd"/>
      <w:r w:rsidRPr="00FD0AA3">
        <w:rPr>
          <w:rFonts w:cs="Times New Roman"/>
        </w:rPr>
        <w:t xml:space="preserve"> y más; no se requiere ningún otro software.</w:t>
      </w:r>
      <w:sdt>
        <w:sdtPr>
          <w:rPr>
            <w:rFonts w:cs="Times New Roman"/>
          </w:rPr>
          <w:id w:val="-2095856933"/>
          <w:citation/>
        </w:sdtPr>
        <w:sdtContent>
          <w:r w:rsidRPr="00FD0AA3">
            <w:rPr>
              <w:rFonts w:cs="Times New Roman"/>
            </w:rPr>
            <w:fldChar w:fldCharType="begin"/>
          </w:r>
          <w:r w:rsidRPr="00FD0AA3">
            <w:rPr>
              <w:rFonts w:cs="Times New Roman"/>
            </w:rPr>
            <w:instrText xml:space="preserve"> CITATION Mic \l 9226 </w:instrText>
          </w:r>
          <w:r w:rsidRPr="00FD0AA3">
            <w:rPr>
              <w:rFonts w:cs="Times New Roman"/>
            </w:rPr>
            <w:fldChar w:fldCharType="separate"/>
          </w:r>
          <w:r w:rsidR="001E4143">
            <w:rPr>
              <w:rFonts w:cs="Times New Roman"/>
              <w:noProof/>
            </w:rPr>
            <w:t xml:space="preserve"> </w:t>
          </w:r>
          <w:r w:rsidR="001E4143" w:rsidRPr="001E4143">
            <w:rPr>
              <w:rFonts w:cs="Times New Roman"/>
              <w:noProof/>
            </w:rPr>
            <w:t>(Micro:Bit Educational Foundation, s.f.)</w:t>
          </w:r>
          <w:r w:rsidRPr="00FD0AA3">
            <w:rPr>
              <w:rFonts w:cs="Times New Roman"/>
            </w:rPr>
            <w:fldChar w:fldCharType="end"/>
          </w:r>
        </w:sdtContent>
      </w:sdt>
    </w:p>
    <w:p w14:paraId="25CB58DC" w14:textId="70714530" w:rsidR="00717D95" w:rsidRDefault="000A0A65" w:rsidP="00945007">
      <w:pPr>
        <w:tabs>
          <w:tab w:val="left" w:pos="142"/>
        </w:tabs>
        <w:spacing w:line="480" w:lineRule="auto"/>
        <w:ind w:left="0"/>
        <w:rPr>
          <w:rFonts w:cs="Times New Roman"/>
          <w:szCs w:val="24"/>
        </w:rPr>
      </w:pPr>
      <w:r w:rsidRPr="00FD0AA3">
        <w:rPr>
          <w:rFonts w:cs="Times New Roman"/>
          <w:noProof/>
          <w:lang w:eastAsia="es-CO"/>
        </w:rPr>
        <w:drawing>
          <wp:anchor distT="0" distB="0" distL="114300" distR="114300" simplePos="0" relativeHeight="251663360" behindDoc="0" locked="0" layoutInCell="1" allowOverlap="1" wp14:anchorId="23DBF8DE" wp14:editId="5FA5AAD4">
            <wp:simplePos x="0" y="0"/>
            <wp:positionH relativeFrom="margin">
              <wp:align>center</wp:align>
            </wp:positionH>
            <wp:positionV relativeFrom="paragraph">
              <wp:posOffset>114935</wp:posOffset>
            </wp:positionV>
            <wp:extent cx="3578860" cy="2124075"/>
            <wp:effectExtent l="0" t="0" r="2540" b="9525"/>
            <wp:wrapNone/>
            <wp:docPr id="37" name="Imagen 37" descr="javascrip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editor"/>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7669"/>
                    <a:stretch/>
                  </pic:blipFill>
                  <pic:spPr bwMode="auto">
                    <a:xfrm>
                      <a:off x="0" y="0"/>
                      <a:ext cx="3578860"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1CBA54" w14:textId="3F2B0525" w:rsidR="00717D95" w:rsidRDefault="00717D95" w:rsidP="00945007">
      <w:pPr>
        <w:tabs>
          <w:tab w:val="left" w:pos="142"/>
        </w:tabs>
        <w:spacing w:line="480" w:lineRule="auto"/>
        <w:ind w:left="0"/>
        <w:rPr>
          <w:rFonts w:cs="Times New Roman"/>
          <w:szCs w:val="24"/>
        </w:rPr>
      </w:pPr>
    </w:p>
    <w:p w14:paraId="3A24EA27" w14:textId="70021960" w:rsidR="00717D95" w:rsidRDefault="00717D95" w:rsidP="00945007">
      <w:pPr>
        <w:tabs>
          <w:tab w:val="left" w:pos="142"/>
        </w:tabs>
        <w:spacing w:line="480" w:lineRule="auto"/>
        <w:ind w:left="0"/>
        <w:rPr>
          <w:rFonts w:cs="Times New Roman"/>
          <w:szCs w:val="24"/>
        </w:rPr>
      </w:pPr>
    </w:p>
    <w:p w14:paraId="3537B881" w14:textId="73F64C2E" w:rsidR="00717D95" w:rsidRDefault="00717D95" w:rsidP="00945007">
      <w:pPr>
        <w:tabs>
          <w:tab w:val="left" w:pos="142"/>
        </w:tabs>
        <w:spacing w:line="480" w:lineRule="auto"/>
        <w:ind w:left="0"/>
        <w:rPr>
          <w:rFonts w:cs="Times New Roman"/>
          <w:szCs w:val="24"/>
        </w:rPr>
      </w:pPr>
    </w:p>
    <w:p w14:paraId="35ADFAA4" w14:textId="52FB83E9" w:rsidR="00717D95" w:rsidRDefault="00717D95" w:rsidP="00945007">
      <w:pPr>
        <w:tabs>
          <w:tab w:val="left" w:pos="142"/>
        </w:tabs>
        <w:spacing w:line="480" w:lineRule="auto"/>
        <w:ind w:left="0"/>
        <w:rPr>
          <w:rFonts w:cs="Times New Roman"/>
          <w:szCs w:val="24"/>
        </w:rPr>
      </w:pPr>
    </w:p>
    <w:p w14:paraId="6E752DE2" w14:textId="78C6674E" w:rsidR="00717D95" w:rsidDel="000A0A65" w:rsidRDefault="000A0A65" w:rsidP="00945007">
      <w:pPr>
        <w:tabs>
          <w:tab w:val="left" w:pos="142"/>
        </w:tabs>
        <w:spacing w:line="480" w:lineRule="auto"/>
        <w:ind w:left="0"/>
        <w:rPr>
          <w:del w:id="503" w:author="Steven Ortiz" w:date="2020-07-03T18:42:00Z"/>
          <w:rFonts w:cs="Times New Roman"/>
          <w:szCs w:val="24"/>
        </w:rPr>
      </w:pPr>
      <w:r>
        <w:rPr>
          <w:noProof/>
          <w:lang w:eastAsia="es-CO"/>
        </w:rPr>
        <mc:AlternateContent>
          <mc:Choice Requires="wps">
            <w:drawing>
              <wp:anchor distT="0" distB="0" distL="114300" distR="114300" simplePos="0" relativeHeight="251665408" behindDoc="0" locked="0" layoutInCell="1" allowOverlap="1" wp14:anchorId="655696CB" wp14:editId="73BDE1F8">
                <wp:simplePos x="0" y="0"/>
                <wp:positionH relativeFrom="margin">
                  <wp:align>center</wp:align>
                </wp:positionH>
                <wp:positionV relativeFrom="paragraph">
                  <wp:posOffset>14605</wp:posOffset>
                </wp:positionV>
                <wp:extent cx="3578860" cy="635"/>
                <wp:effectExtent l="0" t="0" r="2540" b="8255"/>
                <wp:wrapNone/>
                <wp:docPr id="42" name="Cuadro de texto 42"/>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a:effectLst/>
                      </wps:spPr>
                      <wps:txbx>
                        <w:txbxContent>
                          <w:p w14:paraId="456A6453" w14:textId="77777777" w:rsidR="007D640A" w:rsidRPr="009657E7" w:rsidRDefault="007D640A" w:rsidP="00717D95">
                            <w:pPr>
                              <w:pStyle w:val="Descripcin"/>
                              <w:rPr>
                                <w:rFonts w:cs="Times New Roman"/>
                                <w:noProof/>
                                <w:sz w:val="24"/>
                              </w:rPr>
                            </w:pPr>
                            <w:bookmarkStart w:id="504" w:name="_Toc41335513"/>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proofErr w:type="spellStart"/>
                            <w:r w:rsidRPr="008867BE">
                              <w:t>micro</w:t>
                            </w:r>
                            <w:proofErr w:type="gramStart"/>
                            <w:r w:rsidRPr="008867BE">
                              <w:t>:bit</w:t>
                            </w:r>
                            <w:proofErr w:type="spellEnd"/>
                            <w:proofErr w:type="gramEnd"/>
                            <w:r w:rsidRPr="008867BE">
                              <w:t xml:space="preserve"> (Tomada </w:t>
                            </w:r>
                            <w:proofErr w:type="spellStart"/>
                            <w:r w:rsidRPr="008867BE">
                              <w:t>de:https</w:t>
                            </w:r>
                            <w:proofErr w:type="spellEnd"/>
                            <w:r w:rsidRPr="008867BE">
                              <w:t>://microbit.org/</w:t>
                            </w:r>
                            <w:proofErr w:type="spellStart"/>
                            <w:r w:rsidRPr="008867BE">
                              <w:t>code</w:t>
                            </w:r>
                            <w:proofErr w:type="spellEnd"/>
                            <w:r w:rsidRPr="008867BE">
                              <w:t>/)</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696CB" id="Cuadro de texto 42" o:spid="_x0000_s1027" type="#_x0000_t202" style="position:absolute;left:0;text-align:left;margin-left:0;margin-top:1.15pt;width:281.8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" stroked="f">
                <v:textbox style="mso-fit-shape-to-text:t" inset="0,0,0,0">
                  <w:txbxContent>
                    <w:p w14:paraId="456A6453" w14:textId="77777777" w:rsidR="007D640A" w:rsidRPr="009657E7" w:rsidRDefault="007D640A" w:rsidP="00717D95">
                      <w:pPr>
                        <w:pStyle w:val="Descripcin"/>
                        <w:rPr>
                          <w:rFonts w:cs="Times New Roman"/>
                          <w:noProof/>
                          <w:sz w:val="24"/>
                        </w:rPr>
                      </w:pPr>
                      <w:bookmarkStart w:id="505" w:name="_Toc41335513"/>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proofErr w:type="spellStart"/>
                      <w:r w:rsidRPr="008867BE">
                        <w:t>micro</w:t>
                      </w:r>
                      <w:proofErr w:type="gramStart"/>
                      <w:r w:rsidRPr="008867BE">
                        <w:t>:bit</w:t>
                      </w:r>
                      <w:proofErr w:type="spellEnd"/>
                      <w:proofErr w:type="gramEnd"/>
                      <w:r w:rsidRPr="008867BE">
                        <w:t xml:space="preserve"> (Tomada </w:t>
                      </w:r>
                      <w:proofErr w:type="spellStart"/>
                      <w:r w:rsidRPr="008867BE">
                        <w:t>de:https</w:t>
                      </w:r>
                      <w:proofErr w:type="spellEnd"/>
                      <w:r w:rsidRPr="008867BE">
                        <w:t>://microbit.org/</w:t>
                      </w:r>
                      <w:proofErr w:type="spellStart"/>
                      <w:r w:rsidRPr="008867BE">
                        <w:t>code</w:t>
                      </w:r>
                      <w:proofErr w:type="spellEnd"/>
                      <w:r w:rsidRPr="008867BE">
                        <w:t>/)</w:t>
                      </w:r>
                      <w:bookmarkEnd w:id="505"/>
                    </w:p>
                  </w:txbxContent>
                </v:textbox>
                <w10:wrap anchorx="margin"/>
              </v:shape>
            </w:pict>
          </mc:Fallback>
        </mc:AlternateContent>
      </w:r>
    </w:p>
    <w:p w14:paraId="787A7AC4" w14:textId="56D4D688" w:rsidR="000A0A65" w:rsidDel="000A0A65" w:rsidRDefault="000A0A65" w:rsidP="00945007">
      <w:pPr>
        <w:tabs>
          <w:tab w:val="left" w:pos="142"/>
        </w:tabs>
        <w:spacing w:line="480" w:lineRule="auto"/>
        <w:ind w:left="0"/>
        <w:rPr>
          <w:del w:id="506" w:author="Steven Ortiz" w:date="2020-07-03T18:42:00Z"/>
          <w:rFonts w:cs="Times New Roman"/>
          <w:szCs w:val="24"/>
        </w:rPr>
      </w:pPr>
    </w:p>
    <w:p w14:paraId="3B2D8C79" w14:textId="572E7E65" w:rsidR="00717D95" w:rsidRDefault="00717D95">
      <w:pPr>
        <w:tabs>
          <w:tab w:val="left" w:pos="142"/>
        </w:tabs>
        <w:spacing w:line="480" w:lineRule="auto"/>
        <w:ind w:left="0"/>
        <w:rPr>
          <w:rFonts w:cs="Times New Roman"/>
          <w:szCs w:val="24"/>
        </w:rPr>
      </w:pPr>
    </w:p>
    <w:p w14:paraId="5D72C13E" w14:textId="77777777" w:rsidR="00717D95" w:rsidRPr="00FD0AA3" w:rsidRDefault="00717D95" w:rsidP="00717D95">
      <w:pPr>
        <w:pStyle w:val="Ttulo3"/>
      </w:pPr>
      <w:bookmarkStart w:id="507" w:name="_Toc44879272"/>
      <w:r w:rsidRPr="00FD0AA3">
        <w:lastRenderedPageBreak/>
        <w:t>CODE</w:t>
      </w:r>
      <w:bookmarkEnd w:id="507"/>
      <w:r w:rsidRPr="00FD0AA3">
        <w:t xml:space="preserve"> </w:t>
      </w:r>
    </w:p>
    <w:p w14:paraId="166C45B6" w14:textId="77777777" w:rsidR="00717D95" w:rsidRPr="009E5145" w:rsidRDefault="00717D95">
      <w:pPr>
        <w:tabs>
          <w:tab w:val="left" w:pos="142"/>
        </w:tabs>
        <w:spacing w:line="480" w:lineRule="auto"/>
        <w:ind w:left="0"/>
        <w:jc w:val="both"/>
        <w:rPr>
          <w:rFonts w:cs="Times New Roman"/>
        </w:rPr>
        <w:pPrChange w:id="508" w:author="Steven Ortiz" w:date="2020-07-03T18:42:00Z">
          <w:pPr>
            <w:tabs>
              <w:tab w:val="left" w:pos="142"/>
            </w:tabs>
            <w:spacing w:line="480" w:lineRule="auto"/>
            <w:ind w:left="0"/>
          </w:pPr>
        </w:pPrChange>
      </w:pPr>
      <w:r w:rsidRPr="00FD0AA3">
        <w:rPr>
          <w:rFonts w:cs="Times New Roman"/>
          <w:noProof/>
          <w:lang w:eastAsia="es-CO"/>
        </w:rPr>
        <w:drawing>
          <wp:anchor distT="0" distB="0" distL="114300" distR="114300" simplePos="0" relativeHeight="251667456" behindDoc="0" locked="0" layoutInCell="1" allowOverlap="1" wp14:anchorId="4F880F82" wp14:editId="31C7BB07">
            <wp:simplePos x="0" y="0"/>
            <wp:positionH relativeFrom="margin">
              <wp:align>center</wp:align>
            </wp:positionH>
            <wp:positionV relativeFrom="paragraph">
              <wp:posOffset>1645506</wp:posOffset>
            </wp:positionV>
            <wp:extent cx="4044315" cy="19831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8147" b="4647"/>
                    <a:stretch/>
                  </pic:blipFill>
                  <pic:spPr bwMode="auto">
                    <a:xfrm>
                      <a:off x="0" y="0"/>
                      <a:ext cx="4044315" cy="198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noProof/>
          <w:lang w:eastAsia="es-CO"/>
        </w:rPr>
        <mc:AlternateContent>
          <mc:Choice Requires="wps">
            <w:drawing>
              <wp:anchor distT="0" distB="0" distL="114300" distR="114300" simplePos="0" relativeHeight="251668480" behindDoc="0" locked="0" layoutInCell="1" allowOverlap="1" wp14:anchorId="565EDC59" wp14:editId="10383640">
                <wp:simplePos x="0" y="0"/>
                <wp:positionH relativeFrom="margin">
                  <wp:align>center</wp:align>
                </wp:positionH>
                <wp:positionV relativeFrom="paragraph">
                  <wp:posOffset>3704346</wp:posOffset>
                </wp:positionV>
                <wp:extent cx="4791075" cy="635"/>
                <wp:effectExtent l="0" t="0" r="9525" b="8255"/>
                <wp:wrapTopAndBottom/>
                <wp:docPr id="6" name="Cuadro de texto 6"/>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a:effectLst/>
                      </wps:spPr>
                      <wps:txbx>
                        <w:txbxContent>
                          <w:p w14:paraId="5B27DB5E" w14:textId="77777777" w:rsidR="007D640A" w:rsidRPr="00C50211" w:rsidRDefault="007D640A" w:rsidP="00717D95">
                            <w:pPr>
                              <w:pStyle w:val="Descripcin"/>
                              <w:jc w:val="center"/>
                              <w:rPr>
                                <w:noProof/>
                                <w:sz w:val="26"/>
                              </w:rPr>
                            </w:pPr>
                            <w:bookmarkStart w:id="509" w:name="_Toc16776993"/>
                            <w:bookmarkStart w:id="510" w:name="_Toc16777167"/>
                            <w:bookmarkStart w:id="511" w:name="_Toc30336125"/>
                            <w:bookmarkStart w:id="512" w:name="_Toc41335514"/>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509"/>
                            <w:bookmarkEnd w:id="510"/>
                            <w:bookmarkEnd w:id="511"/>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EDC59" id="Cuadro de texto 6" o:spid="_x0000_s1028" type="#_x0000_t202" style="position:absolute;left:0;text-align:left;margin-left:0;margin-top:291.7pt;width:377.2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" stroked="f">
                <v:textbox style="mso-fit-shape-to-text:t" inset="0,0,0,0">
                  <w:txbxContent>
                    <w:p w14:paraId="5B27DB5E" w14:textId="77777777" w:rsidR="007D640A" w:rsidRPr="00C50211" w:rsidRDefault="007D640A" w:rsidP="00717D95">
                      <w:pPr>
                        <w:pStyle w:val="Descripcin"/>
                        <w:jc w:val="center"/>
                        <w:rPr>
                          <w:noProof/>
                          <w:sz w:val="26"/>
                        </w:rPr>
                      </w:pPr>
                      <w:bookmarkStart w:id="513" w:name="_Toc16776993"/>
                      <w:bookmarkStart w:id="514" w:name="_Toc16777167"/>
                      <w:bookmarkStart w:id="515" w:name="_Toc30336125"/>
                      <w:bookmarkStart w:id="516" w:name="_Toc41335514"/>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513"/>
                      <w:bookmarkEnd w:id="514"/>
                      <w:bookmarkEnd w:id="515"/>
                      <w:bookmarkEnd w:id="516"/>
                    </w:p>
                  </w:txbxContent>
                </v:textbox>
                <w10:wrap type="topAndBottom" anchorx="margin"/>
              </v:shape>
            </w:pict>
          </mc:Fallback>
        </mc:AlternateContent>
      </w:r>
      <w:r w:rsidRPr="00FD0AA3">
        <w:rPr>
          <w:rFonts w:cs="Times New Roman"/>
        </w:rPr>
        <w:t>Code.org es una organización sin fines de lucro, dedicada a expandir el acceso a Ciencias de la Computación; haciéndola disponible en más escuelas y a aumentar la participación de las mujeres y minorías sub</w:t>
      </w:r>
      <w:r>
        <w:rPr>
          <w:rFonts w:cs="Times New Roman"/>
        </w:rPr>
        <w:t>-</w:t>
      </w:r>
      <w:r w:rsidRPr="00FD0AA3">
        <w:rPr>
          <w:rFonts w:cs="Times New Roman"/>
        </w:rPr>
        <w:t xml:space="preserve">representadas. Su visión es que cada estudiante en cada escuela tenga la oportunidad de aprender informática, de la misma manera que biología, química o álgebra. </w:t>
      </w:r>
      <w:sdt>
        <w:sdtPr>
          <w:rPr>
            <w:rFonts w:cs="Times New Roman"/>
          </w:rPr>
          <w:id w:val="-2046279316"/>
          <w:citation/>
        </w:sdtPr>
        <w:sdtContent>
          <w:r w:rsidRPr="00FD0AA3">
            <w:rPr>
              <w:rFonts w:cs="Times New Roman"/>
            </w:rPr>
            <w:fldChar w:fldCharType="begin"/>
          </w:r>
          <w:r w:rsidRPr="00FD0AA3">
            <w:rPr>
              <w:rFonts w:cs="Times New Roman"/>
            </w:rPr>
            <w:instrText xml:space="preserve"> CITATION Cod13 \l 9226 </w:instrText>
          </w:r>
          <w:r w:rsidRPr="00FD0AA3">
            <w:rPr>
              <w:rFonts w:cs="Times New Roman"/>
            </w:rPr>
            <w:fldChar w:fldCharType="separate"/>
          </w:r>
          <w:r w:rsidR="001E4143" w:rsidRPr="001E4143">
            <w:rPr>
              <w:rFonts w:cs="Times New Roman"/>
              <w:noProof/>
            </w:rPr>
            <w:t>(Code, 2013)</w:t>
          </w:r>
          <w:r w:rsidRPr="00FD0AA3">
            <w:rPr>
              <w:rFonts w:cs="Times New Roman"/>
            </w:rPr>
            <w:fldChar w:fldCharType="end"/>
          </w:r>
        </w:sdtContent>
      </w:sdt>
    </w:p>
    <w:p w14:paraId="52BB16F5" w14:textId="77777777" w:rsidR="00717D95" w:rsidRDefault="00717D95" w:rsidP="00945007">
      <w:pPr>
        <w:tabs>
          <w:tab w:val="left" w:pos="142"/>
        </w:tabs>
        <w:spacing w:line="480" w:lineRule="auto"/>
        <w:ind w:left="0"/>
        <w:rPr>
          <w:rFonts w:cs="Times New Roman"/>
          <w:szCs w:val="24"/>
        </w:rPr>
      </w:pPr>
    </w:p>
    <w:p w14:paraId="6E6C858D" w14:textId="77777777" w:rsidR="00717D95" w:rsidRDefault="00717D95" w:rsidP="00945007">
      <w:pPr>
        <w:tabs>
          <w:tab w:val="left" w:pos="142"/>
        </w:tabs>
        <w:spacing w:line="480" w:lineRule="auto"/>
        <w:ind w:left="0"/>
        <w:rPr>
          <w:rFonts w:cs="Times New Roman"/>
          <w:szCs w:val="24"/>
        </w:rPr>
      </w:pPr>
    </w:p>
    <w:p w14:paraId="544C562D" w14:textId="77777777" w:rsidR="00717D95" w:rsidRDefault="00717D95" w:rsidP="00945007">
      <w:pPr>
        <w:tabs>
          <w:tab w:val="left" w:pos="142"/>
        </w:tabs>
        <w:spacing w:line="480" w:lineRule="auto"/>
        <w:ind w:left="0"/>
        <w:rPr>
          <w:rFonts w:cs="Times New Roman"/>
          <w:szCs w:val="24"/>
        </w:rPr>
      </w:pPr>
    </w:p>
    <w:p w14:paraId="0F92E22E" w14:textId="77777777" w:rsidR="00717D95" w:rsidRDefault="00717D95" w:rsidP="00945007">
      <w:pPr>
        <w:tabs>
          <w:tab w:val="left" w:pos="142"/>
        </w:tabs>
        <w:spacing w:line="480" w:lineRule="auto"/>
        <w:ind w:left="0"/>
        <w:rPr>
          <w:rFonts w:cs="Times New Roman"/>
          <w:szCs w:val="24"/>
        </w:rPr>
      </w:pPr>
    </w:p>
    <w:p w14:paraId="10FBAC6C" w14:textId="77777777" w:rsidR="00717D95" w:rsidRPr="009E5145" w:rsidRDefault="00717D95" w:rsidP="00717D95">
      <w:pPr>
        <w:pStyle w:val="Ttulo3"/>
      </w:pPr>
      <w:bookmarkStart w:id="517" w:name="_Toc44879273"/>
      <w:proofErr w:type="spellStart"/>
      <w:r w:rsidRPr="00FD0AA3">
        <w:t>AutoBlocks</w:t>
      </w:r>
      <w:proofErr w:type="spellEnd"/>
      <w:r w:rsidRPr="00FD0AA3">
        <w:t xml:space="preserve"> for Jira</w:t>
      </w:r>
      <w:bookmarkEnd w:id="517"/>
    </w:p>
    <w:p w14:paraId="22125712" w14:textId="77777777" w:rsidR="00717D95" w:rsidRPr="00FD0AA3" w:rsidRDefault="00717D95">
      <w:pPr>
        <w:tabs>
          <w:tab w:val="left" w:pos="142"/>
        </w:tabs>
        <w:spacing w:line="480" w:lineRule="auto"/>
        <w:ind w:left="0"/>
        <w:jc w:val="both"/>
        <w:rPr>
          <w:rFonts w:cs="Times New Roman"/>
          <w:szCs w:val="24"/>
        </w:rPr>
        <w:pPrChange w:id="518" w:author="Steven Ortiz" w:date="2020-07-03T18:42:00Z">
          <w:pPr>
            <w:tabs>
              <w:tab w:val="left" w:pos="142"/>
            </w:tabs>
            <w:spacing w:line="480" w:lineRule="auto"/>
            <w:ind w:left="0"/>
          </w:pPr>
        </w:pPrChange>
      </w:pPr>
      <w:r w:rsidRPr="00FD0AA3">
        <w:rPr>
          <w:rFonts w:cs="Times New Roman"/>
          <w:szCs w:val="24"/>
        </w:rPr>
        <w:t xml:space="preserve">Basado en el Google </w:t>
      </w:r>
      <w:proofErr w:type="spellStart"/>
      <w:r w:rsidRPr="00FD0AA3">
        <w:rPr>
          <w:rFonts w:cs="Times New Roman"/>
          <w:szCs w:val="24"/>
        </w:rPr>
        <w:t>Blockly</w:t>
      </w:r>
      <w:proofErr w:type="spellEnd"/>
      <w:r w:rsidRPr="00FD0AA3">
        <w:rPr>
          <w:rFonts w:cs="Times New Roman"/>
          <w:szCs w:val="24"/>
        </w:rPr>
        <w:t xml:space="preserve"> Framework: </w:t>
      </w:r>
      <w:proofErr w:type="spellStart"/>
      <w:r w:rsidRPr="00FD0AA3">
        <w:rPr>
          <w:rFonts w:cs="Times New Roman"/>
          <w:szCs w:val="24"/>
        </w:rPr>
        <w:t>AutoBlocks</w:t>
      </w:r>
      <w:proofErr w:type="spellEnd"/>
      <w:r w:rsidRPr="00FD0AA3">
        <w:rPr>
          <w:rFonts w:cs="Times New Roman"/>
          <w:szCs w:val="24"/>
        </w:rPr>
        <w:t xml:space="preserve"> es una pizarra virtual que democratiza la automatización para los usuarios de Jira, permitiendo la personalización de Jira con tecnología fácil de arrastrar y soltar.</w:t>
      </w:r>
    </w:p>
    <w:p w14:paraId="34A30AFB" w14:textId="4B295F32" w:rsidR="00717D95" w:rsidRPr="00FD0AA3" w:rsidRDefault="00717D95">
      <w:pPr>
        <w:tabs>
          <w:tab w:val="left" w:pos="142"/>
        </w:tabs>
        <w:spacing w:line="480" w:lineRule="auto"/>
        <w:ind w:left="0"/>
        <w:jc w:val="both"/>
        <w:rPr>
          <w:rFonts w:cs="Times New Roman"/>
          <w:szCs w:val="24"/>
        </w:rPr>
        <w:pPrChange w:id="519" w:author="Steven Ortiz" w:date="2020-07-03T18:42:00Z">
          <w:pPr>
            <w:tabs>
              <w:tab w:val="left" w:pos="142"/>
            </w:tabs>
            <w:spacing w:line="480" w:lineRule="auto"/>
            <w:ind w:left="0"/>
          </w:pPr>
        </w:pPrChange>
      </w:pPr>
      <w:r w:rsidRPr="00FD0AA3">
        <w:rPr>
          <w:rFonts w:cs="Times New Roman"/>
          <w:szCs w:val="24"/>
        </w:rPr>
        <w:t>Empoderar a los usuarios de Jira para construir sus propias automatizaciones, una vez que estén listas, enviarlas a Jira Admin para su revisión y aprobación.</w:t>
      </w:r>
      <w:sdt>
        <w:sdtPr>
          <w:rPr>
            <w:rFonts w:cs="Times New Roman"/>
            <w:szCs w:val="24"/>
          </w:rPr>
          <w:id w:val="2102906831"/>
          <w:citation/>
        </w:sdtPr>
        <w:sdtContent>
          <w:r w:rsidRPr="00FD0AA3">
            <w:rPr>
              <w:rFonts w:cs="Times New Roman"/>
              <w:szCs w:val="24"/>
            </w:rPr>
            <w:fldChar w:fldCharType="begin"/>
          </w:r>
          <w:r w:rsidRPr="00FD0AA3">
            <w:rPr>
              <w:rFonts w:cs="Times New Roman"/>
              <w:szCs w:val="24"/>
            </w:rPr>
            <w:instrText xml:space="preserve"> CITATION Atl19 \l 9226 </w:instrText>
          </w:r>
          <w:r w:rsidRPr="00FD0AA3">
            <w:rPr>
              <w:rFonts w:cs="Times New Roman"/>
              <w:szCs w:val="24"/>
            </w:rPr>
            <w:fldChar w:fldCharType="separate"/>
          </w:r>
          <w:r w:rsidR="001E4143">
            <w:rPr>
              <w:rFonts w:cs="Times New Roman"/>
              <w:noProof/>
              <w:szCs w:val="24"/>
            </w:rPr>
            <w:t xml:space="preserve"> </w:t>
          </w:r>
          <w:r w:rsidR="001E4143" w:rsidRPr="001E4143">
            <w:rPr>
              <w:rFonts w:cs="Times New Roman"/>
              <w:noProof/>
              <w:szCs w:val="24"/>
            </w:rPr>
            <w:t>(Atlassian Marketplace, 2019)</w:t>
          </w:r>
          <w:r w:rsidRPr="00FD0AA3">
            <w:rPr>
              <w:rFonts w:cs="Times New Roman"/>
              <w:szCs w:val="24"/>
            </w:rPr>
            <w:fldChar w:fldCharType="end"/>
          </w:r>
        </w:sdtContent>
      </w:sdt>
    </w:p>
    <w:p w14:paraId="6DE916EC" w14:textId="33B39AB3" w:rsidR="00717D95" w:rsidRDefault="00717D95" w:rsidP="00945007">
      <w:pPr>
        <w:tabs>
          <w:tab w:val="left" w:pos="142"/>
        </w:tabs>
        <w:spacing w:line="480" w:lineRule="auto"/>
        <w:ind w:left="0"/>
        <w:rPr>
          <w:rFonts w:cs="Times New Roman"/>
          <w:szCs w:val="24"/>
        </w:rPr>
      </w:pPr>
    </w:p>
    <w:p w14:paraId="2221507A" w14:textId="1499B01D" w:rsidR="00717D95" w:rsidRDefault="00717D95" w:rsidP="00945007">
      <w:pPr>
        <w:tabs>
          <w:tab w:val="left" w:pos="142"/>
        </w:tabs>
        <w:spacing w:line="480" w:lineRule="auto"/>
        <w:ind w:left="0"/>
        <w:rPr>
          <w:rFonts w:cs="Times New Roman"/>
          <w:szCs w:val="24"/>
        </w:rPr>
      </w:pPr>
    </w:p>
    <w:p w14:paraId="73190BCB" w14:textId="77777777" w:rsidR="00717D95" w:rsidRDefault="00717D95" w:rsidP="00945007">
      <w:pPr>
        <w:tabs>
          <w:tab w:val="left" w:pos="142"/>
        </w:tabs>
        <w:spacing w:line="480" w:lineRule="auto"/>
        <w:ind w:left="0"/>
        <w:rPr>
          <w:rFonts w:cs="Times New Roman"/>
          <w:szCs w:val="24"/>
        </w:rPr>
      </w:pPr>
    </w:p>
    <w:p w14:paraId="22E662C9" w14:textId="6705F45E" w:rsidR="00717D95" w:rsidRDefault="000A0A65" w:rsidP="00945007">
      <w:pPr>
        <w:tabs>
          <w:tab w:val="left" w:pos="142"/>
        </w:tabs>
        <w:spacing w:line="480" w:lineRule="auto"/>
        <w:ind w:left="0"/>
        <w:rPr>
          <w:ins w:id="520" w:author="Steven Ortiz" w:date="2020-07-03T18:42:00Z"/>
          <w:rFonts w:cs="Times New Roman"/>
          <w:szCs w:val="24"/>
        </w:rPr>
      </w:pPr>
      <w:r w:rsidRPr="00FD0AA3">
        <w:rPr>
          <w:rFonts w:cs="Times New Roman"/>
          <w:noProof/>
          <w:lang w:eastAsia="es-CO"/>
        </w:rPr>
        <w:lastRenderedPageBreak/>
        <w:drawing>
          <wp:anchor distT="0" distB="0" distL="114300" distR="114300" simplePos="0" relativeHeight="251670528" behindDoc="0" locked="0" layoutInCell="1" allowOverlap="1" wp14:anchorId="5785E8A6" wp14:editId="0F01ADCE">
            <wp:simplePos x="0" y="0"/>
            <wp:positionH relativeFrom="margin">
              <wp:align>center</wp:align>
            </wp:positionH>
            <wp:positionV relativeFrom="paragraph">
              <wp:posOffset>-6350</wp:posOffset>
            </wp:positionV>
            <wp:extent cx="3723640" cy="213804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2233" t="14484" r="20740" b="27278"/>
                    <a:stretch/>
                  </pic:blipFill>
                  <pic:spPr bwMode="auto">
                    <a:xfrm>
                      <a:off x="0" y="0"/>
                      <a:ext cx="3723640" cy="213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92D3D0" w14:textId="77777777" w:rsidR="000A0A65" w:rsidRDefault="000A0A65" w:rsidP="00945007">
      <w:pPr>
        <w:tabs>
          <w:tab w:val="left" w:pos="142"/>
        </w:tabs>
        <w:spacing w:line="480" w:lineRule="auto"/>
        <w:ind w:left="0"/>
        <w:rPr>
          <w:ins w:id="521" w:author="Steven Ortiz" w:date="2020-07-03T18:42:00Z"/>
          <w:rFonts w:cs="Times New Roman"/>
          <w:szCs w:val="24"/>
        </w:rPr>
      </w:pPr>
    </w:p>
    <w:p w14:paraId="59D4C1FB" w14:textId="77777777" w:rsidR="000A0A65" w:rsidRDefault="000A0A65" w:rsidP="00945007">
      <w:pPr>
        <w:tabs>
          <w:tab w:val="left" w:pos="142"/>
        </w:tabs>
        <w:spacing w:line="480" w:lineRule="auto"/>
        <w:ind w:left="0"/>
        <w:rPr>
          <w:ins w:id="522" w:author="Steven Ortiz" w:date="2020-07-03T18:43:00Z"/>
          <w:rFonts w:cs="Times New Roman"/>
          <w:szCs w:val="24"/>
        </w:rPr>
      </w:pPr>
    </w:p>
    <w:p w14:paraId="522297D8" w14:textId="77777777" w:rsidR="000A0A65" w:rsidRDefault="000A0A65" w:rsidP="00945007">
      <w:pPr>
        <w:tabs>
          <w:tab w:val="left" w:pos="142"/>
        </w:tabs>
        <w:spacing w:line="480" w:lineRule="auto"/>
        <w:ind w:left="0"/>
        <w:rPr>
          <w:ins w:id="523" w:author="Steven Ortiz" w:date="2020-07-03T18:43:00Z"/>
          <w:rFonts w:cs="Times New Roman"/>
          <w:szCs w:val="24"/>
        </w:rPr>
      </w:pPr>
    </w:p>
    <w:p w14:paraId="14281542" w14:textId="6DF5682D" w:rsidR="000A0A65" w:rsidRDefault="000A0A6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73600" behindDoc="0" locked="0" layoutInCell="1" allowOverlap="1" wp14:anchorId="41492F06" wp14:editId="77EAC443">
                <wp:simplePos x="0" y="0"/>
                <wp:positionH relativeFrom="margin">
                  <wp:posOffset>624840</wp:posOffset>
                </wp:positionH>
                <wp:positionV relativeFrom="paragraph">
                  <wp:posOffset>387985</wp:posOffset>
                </wp:positionV>
                <wp:extent cx="4315146" cy="635"/>
                <wp:effectExtent l="0" t="0" r="9525" b="0"/>
                <wp:wrapNone/>
                <wp:docPr id="43" name="Cuadro de texto 43"/>
                <wp:cNvGraphicFramePr/>
                <a:graphic xmlns:a="http://schemas.openxmlformats.org/drawingml/2006/main">
                  <a:graphicData uri="http://schemas.microsoft.com/office/word/2010/wordprocessingShape">
                    <wps:wsp>
                      <wps:cNvSpPr txBox="1"/>
                      <wps:spPr>
                        <a:xfrm>
                          <a:off x="0" y="0"/>
                          <a:ext cx="4315146" cy="635"/>
                        </a:xfrm>
                        <a:prstGeom prst="rect">
                          <a:avLst/>
                        </a:prstGeom>
                        <a:solidFill>
                          <a:prstClr val="white"/>
                        </a:solidFill>
                        <a:ln>
                          <a:noFill/>
                        </a:ln>
                        <a:effectLst/>
                      </wps:spPr>
                      <wps:txbx>
                        <w:txbxContent>
                          <w:p w14:paraId="5B0FF7CF" w14:textId="77777777" w:rsidR="007D640A" w:rsidRPr="0097181B" w:rsidRDefault="007D640A" w:rsidP="00717D95">
                            <w:pPr>
                              <w:pStyle w:val="Descripcin"/>
                              <w:jc w:val="center"/>
                              <w:rPr>
                                <w:rFonts w:cs="Times New Roman"/>
                                <w:noProof/>
                                <w:sz w:val="24"/>
                              </w:rPr>
                            </w:pPr>
                            <w:bookmarkStart w:id="524" w:name="_Toc41335515"/>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 xml:space="preserve">Interfaz de </w:t>
                            </w:r>
                            <w:proofErr w:type="spellStart"/>
                            <w:r w:rsidRPr="00434FB1">
                              <w:t>AutoBlock</w:t>
                            </w:r>
                            <w:proofErr w:type="spellEnd"/>
                            <w:r w:rsidRPr="00434FB1">
                              <w:t xml:space="preserve"> (Tomada de https://marketplace.atlassian.com/apps/1219915/autoblocks-for-jira?hosting=server&amp;tab=overview)</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492F06" id="Cuadro de texto 43" o:spid="_x0000_s1029" type="#_x0000_t202" style="position:absolute;left:0;text-align:left;margin-left:49.2pt;margin-top:30.55pt;width:339.8pt;height:.0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" stroked="f">
                <v:textbox style="mso-fit-shape-to-text:t" inset="0,0,0,0">
                  <w:txbxContent>
                    <w:p w14:paraId="5B0FF7CF" w14:textId="77777777" w:rsidR="007D640A" w:rsidRPr="0097181B" w:rsidRDefault="007D640A" w:rsidP="00717D95">
                      <w:pPr>
                        <w:pStyle w:val="Descripcin"/>
                        <w:jc w:val="center"/>
                        <w:rPr>
                          <w:rFonts w:cs="Times New Roman"/>
                          <w:noProof/>
                          <w:sz w:val="24"/>
                        </w:rPr>
                      </w:pPr>
                      <w:bookmarkStart w:id="525" w:name="_Toc41335515"/>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 xml:space="preserve">Interfaz de </w:t>
                      </w:r>
                      <w:proofErr w:type="spellStart"/>
                      <w:r w:rsidRPr="00434FB1">
                        <w:t>AutoBlock</w:t>
                      </w:r>
                      <w:proofErr w:type="spellEnd"/>
                      <w:r w:rsidRPr="00434FB1">
                        <w:t xml:space="preserve"> (Tomada de https://marketplace.atlassian.com/apps/1219915/autoblocks-for-jira?hosting=server&amp;tab=overview)</w:t>
                      </w:r>
                      <w:bookmarkEnd w:id="525"/>
                    </w:p>
                  </w:txbxContent>
                </v:textbox>
                <w10:wrap anchorx="margin"/>
              </v:shape>
            </w:pict>
          </mc:Fallback>
        </mc:AlternateContent>
      </w:r>
    </w:p>
    <w:p w14:paraId="7B686C31" w14:textId="47D5BE61" w:rsidR="00717D95" w:rsidDel="000A0A65" w:rsidRDefault="00717D95" w:rsidP="00945007">
      <w:pPr>
        <w:tabs>
          <w:tab w:val="left" w:pos="142"/>
        </w:tabs>
        <w:spacing w:line="480" w:lineRule="auto"/>
        <w:ind w:left="0"/>
        <w:rPr>
          <w:del w:id="526" w:author="Steven Ortiz" w:date="2020-07-03T18:43:00Z"/>
          <w:rFonts w:cs="Times New Roman"/>
          <w:szCs w:val="24"/>
        </w:rPr>
      </w:pPr>
    </w:p>
    <w:p w14:paraId="700B9653" w14:textId="77777777" w:rsidR="00717D95" w:rsidRDefault="00717D95" w:rsidP="00945007">
      <w:pPr>
        <w:tabs>
          <w:tab w:val="left" w:pos="142"/>
        </w:tabs>
        <w:spacing w:line="480" w:lineRule="auto"/>
        <w:ind w:left="0"/>
        <w:rPr>
          <w:rFonts w:cs="Times New Roman"/>
          <w:szCs w:val="24"/>
        </w:rPr>
      </w:pPr>
    </w:p>
    <w:p w14:paraId="0792D82E" w14:textId="77777777" w:rsidR="00717D95" w:rsidRPr="00FD0AA3" w:rsidRDefault="00717D95" w:rsidP="00717D95">
      <w:pPr>
        <w:pStyle w:val="Ttulo3"/>
      </w:pPr>
      <w:bookmarkStart w:id="527" w:name="_Toc44879274"/>
      <w:r w:rsidRPr="00FD0AA3">
        <w:t xml:space="preserve">NOVA </w:t>
      </w:r>
      <w:proofErr w:type="spellStart"/>
      <w:r w:rsidRPr="00FD0AA3">
        <w:t>Labs</w:t>
      </w:r>
      <w:bookmarkEnd w:id="527"/>
      <w:proofErr w:type="spellEnd"/>
    </w:p>
    <w:p w14:paraId="277C1116" w14:textId="77777777" w:rsidR="00717D95" w:rsidRDefault="00717D95">
      <w:pPr>
        <w:tabs>
          <w:tab w:val="left" w:pos="142"/>
        </w:tabs>
        <w:spacing w:line="480" w:lineRule="auto"/>
        <w:ind w:left="0"/>
        <w:jc w:val="both"/>
        <w:rPr>
          <w:rFonts w:cs="Times New Roman"/>
        </w:rPr>
        <w:pPrChange w:id="528" w:author="Steven Ortiz" w:date="2020-07-03T18:43:00Z">
          <w:pPr>
            <w:tabs>
              <w:tab w:val="left" w:pos="142"/>
            </w:tabs>
            <w:spacing w:line="480" w:lineRule="auto"/>
            <w:ind w:left="0"/>
          </w:pPr>
        </w:pPrChange>
      </w:pPr>
      <w:r w:rsidRPr="00FD0AA3">
        <w:rPr>
          <w:rFonts w:cs="Times New Roman"/>
        </w:rPr>
        <w:t xml:space="preserve">NOVA </w:t>
      </w:r>
      <w:proofErr w:type="spellStart"/>
      <w:r w:rsidRPr="00FD0AA3">
        <w:rPr>
          <w:rFonts w:cs="Times New Roman"/>
        </w:rPr>
        <w:t>Labs</w:t>
      </w:r>
      <w:proofErr w:type="spellEnd"/>
      <w:r w:rsidRPr="00FD0AA3">
        <w:rPr>
          <w:rFonts w:cs="Times New Roman"/>
        </w:rPr>
        <w:t xml:space="preserve"> es una plataforma digital gratuita que involucra a adolescentes y estudiantes en juegos interactivos que fomentan la exploración científica auténtica. Desde la predicción de tormentas solares y la construcción de sistemas de energía renovable hasta el seguimiento del movimiento de las nubes y el diseño de moléculas de ARN, los participantes de NOVA </w:t>
      </w:r>
      <w:proofErr w:type="spellStart"/>
      <w:r w:rsidRPr="00FD0AA3">
        <w:rPr>
          <w:rFonts w:cs="Times New Roman"/>
        </w:rPr>
        <w:t>Labs</w:t>
      </w:r>
      <w:proofErr w:type="spellEnd"/>
      <w:r w:rsidRPr="00FD0AA3">
        <w:rPr>
          <w:rFonts w:cs="Times New Roman"/>
        </w:rPr>
        <w:t xml:space="preserve"> pueden realizar investigaciones visualizando, analizando y compartiendo los mismos datos que usan los científicos.</w:t>
      </w:r>
      <w:sdt>
        <w:sdtPr>
          <w:rPr>
            <w:rFonts w:cs="Times New Roman"/>
          </w:rPr>
          <w:id w:val="-699853774"/>
          <w:citation/>
        </w:sdtPr>
        <w:sdtContent>
          <w:r w:rsidRPr="00FD0AA3">
            <w:rPr>
              <w:rFonts w:cs="Times New Roman"/>
            </w:rPr>
            <w:fldChar w:fldCharType="begin"/>
          </w:r>
          <w:r w:rsidRPr="00FD0AA3">
            <w:rPr>
              <w:rFonts w:cs="Times New Roman"/>
            </w:rPr>
            <w:instrText xml:space="preserve"> CITATION NOV19 \l 9226 </w:instrText>
          </w:r>
          <w:r w:rsidRPr="00FD0AA3">
            <w:rPr>
              <w:rFonts w:cs="Times New Roman"/>
            </w:rPr>
            <w:fldChar w:fldCharType="separate"/>
          </w:r>
          <w:r w:rsidR="001E4143">
            <w:rPr>
              <w:rFonts w:cs="Times New Roman"/>
              <w:noProof/>
            </w:rPr>
            <w:t xml:space="preserve"> </w:t>
          </w:r>
          <w:r w:rsidR="001E4143" w:rsidRPr="001E4143">
            <w:rPr>
              <w:rFonts w:cs="Times New Roman"/>
              <w:noProof/>
            </w:rPr>
            <w:t>(NOVA Labs, 2019)</w:t>
          </w:r>
          <w:r w:rsidRPr="00FD0AA3">
            <w:rPr>
              <w:rFonts w:cs="Times New Roman"/>
            </w:rPr>
            <w:fldChar w:fldCharType="end"/>
          </w:r>
        </w:sdtContent>
      </w:sdt>
    </w:p>
    <w:p w14:paraId="5DA8518E" w14:textId="77777777" w:rsidR="00717D95" w:rsidRDefault="00717D95" w:rsidP="00717D95">
      <w:pPr>
        <w:pStyle w:val="Ttulo2"/>
      </w:pPr>
      <w:bookmarkStart w:id="529" w:name="_Toc44879275"/>
      <w:r>
        <w:t>ESP32</w:t>
      </w:r>
      <w:bookmarkEnd w:id="529"/>
    </w:p>
    <w:p w14:paraId="1D4DA940" w14:textId="77777777" w:rsidR="00717D95" w:rsidRDefault="00717D95">
      <w:pPr>
        <w:pStyle w:val="Sinespaciado"/>
        <w:spacing w:line="480" w:lineRule="auto"/>
        <w:rPr>
          <w:lang w:eastAsia="es-CO"/>
        </w:rPr>
      </w:pPr>
      <w:r>
        <w:rPr>
          <w:lang w:eastAsia="es-CO"/>
        </w:rPr>
        <w:t xml:space="preserve">Es un procesador elaborado por </w:t>
      </w:r>
      <w:proofErr w:type="spellStart"/>
      <w:r>
        <w:rPr>
          <w:lang w:eastAsia="es-CO"/>
        </w:rPr>
        <w:t>Espressif</w:t>
      </w:r>
      <w:proofErr w:type="spellEnd"/>
      <w:r>
        <w:rPr>
          <w:lang w:eastAsia="es-CO"/>
        </w:rPr>
        <w:t xml:space="preserve"> </w:t>
      </w:r>
      <w:proofErr w:type="spellStart"/>
      <w:r>
        <w:rPr>
          <w:lang w:eastAsia="es-CO"/>
        </w:rPr>
        <w:t>Systems</w:t>
      </w:r>
      <w:proofErr w:type="spellEnd"/>
      <w:r>
        <w:rPr>
          <w:lang w:eastAsia="es-CO"/>
        </w:rPr>
        <w:t xml:space="preserve">, cuenta con capacidades </w:t>
      </w:r>
      <w:proofErr w:type="spellStart"/>
      <w:r>
        <w:rPr>
          <w:lang w:eastAsia="es-CO"/>
        </w:rPr>
        <w:t>IoT</w:t>
      </w:r>
      <w:proofErr w:type="spellEnd"/>
      <w:r>
        <w:rPr>
          <w:lang w:eastAsia="es-CO"/>
        </w:rPr>
        <w:t xml:space="preserve">, y que permite la conexión mediante </w:t>
      </w:r>
      <w:proofErr w:type="spellStart"/>
      <w:r>
        <w:rPr>
          <w:lang w:eastAsia="es-CO"/>
        </w:rPr>
        <w:t>Wi</w:t>
      </w:r>
      <w:proofErr w:type="spellEnd"/>
      <w:r>
        <w:rPr>
          <w:lang w:eastAsia="es-CO"/>
        </w:rPr>
        <w:t xml:space="preserve">-Fi (802.11 b/g/n/e/i) y Bluetooth versión 4.2 y </w:t>
      </w:r>
      <w:proofErr w:type="spellStart"/>
      <w:r>
        <w:rPr>
          <w:lang w:eastAsia="es-CO"/>
        </w:rPr>
        <w:t>Bluethooth</w:t>
      </w:r>
      <w:proofErr w:type="spellEnd"/>
      <w:r>
        <w:rPr>
          <w:lang w:eastAsia="es-CO"/>
        </w:rPr>
        <w:t xml:space="preserve"> de baja energía (BLE). </w:t>
      </w:r>
      <w:sdt>
        <w:sdtPr>
          <w:rPr>
            <w:lang w:eastAsia="es-CO"/>
          </w:rPr>
          <w:id w:val="-344327433"/>
          <w:citation/>
        </w:sdtPr>
        <w:sdtContent>
          <w:r>
            <w:rPr>
              <w:lang w:eastAsia="es-CO"/>
            </w:rPr>
            <w:fldChar w:fldCharType="begin"/>
          </w:r>
          <w:r>
            <w:rPr>
              <w:lang w:eastAsia="es-CO"/>
            </w:rPr>
            <w:instrText xml:space="preserve"> CITATION Esp16 \l 9226 </w:instrText>
          </w:r>
          <w:r>
            <w:rPr>
              <w:lang w:eastAsia="es-CO"/>
            </w:rPr>
            <w:fldChar w:fldCharType="separate"/>
          </w:r>
          <w:r w:rsidR="001E4143">
            <w:rPr>
              <w:noProof/>
              <w:lang w:eastAsia="es-CO"/>
            </w:rPr>
            <w:t>(Systems, 2016)</w:t>
          </w:r>
          <w:r>
            <w:rPr>
              <w:lang w:eastAsia="es-CO"/>
            </w:rPr>
            <w:fldChar w:fldCharType="end"/>
          </w:r>
        </w:sdtContent>
      </w:sdt>
    </w:p>
    <w:p w14:paraId="4762CEF9" w14:textId="77777777" w:rsidR="00717D95" w:rsidRDefault="00717D95">
      <w:pPr>
        <w:pStyle w:val="Sinespaciado"/>
        <w:spacing w:line="480" w:lineRule="auto"/>
        <w:rPr>
          <w:lang w:eastAsia="es-CO"/>
        </w:rPr>
      </w:pPr>
      <w:r>
        <w:rPr>
          <w:lang w:eastAsia="es-CO"/>
        </w:rPr>
        <w:t xml:space="preserve">De fábrica trae el firmware para ser programado desde el IDE de </w:t>
      </w:r>
      <w:proofErr w:type="spellStart"/>
      <w:r>
        <w:rPr>
          <w:lang w:eastAsia="es-CO"/>
        </w:rPr>
        <w:t>Arduino</w:t>
      </w:r>
      <w:proofErr w:type="spellEnd"/>
      <w:r>
        <w:rPr>
          <w:lang w:eastAsia="es-CO"/>
        </w:rPr>
        <w:t xml:space="preserve">, pero este puede ser cambiado por el firmware de </w:t>
      </w:r>
      <w:proofErr w:type="spellStart"/>
      <w:r>
        <w:rPr>
          <w:lang w:eastAsia="es-CO"/>
        </w:rPr>
        <w:t>MicroPython</w:t>
      </w:r>
      <w:proofErr w:type="spellEnd"/>
      <w:r>
        <w:rPr>
          <w:lang w:eastAsia="es-CO"/>
        </w:rPr>
        <w:t>.</w:t>
      </w:r>
    </w:p>
    <w:p w14:paraId="34AAEE50" w14:textId="77777777" w:rsidR="00717D95" w:rsidRDefault="00717D95" w:rsidP="00717D95">
      <w:pPr>
        <w:pStyle w:val="Ttulo2"/>
      </w:pPr>
      <w:bookmarkStart w:id="530" w:name="_Toc44879276"/>
      <w:proofErr w:type="spellStart"/>
      <w:r>
        <w:lastRenderedPageBreak/>
        <w:t>MicroPython</w:t>
      </w:r>
      <w:bookmarkEnd w:id="530"/>
      <w:proofErr w:type="spellEnd"/>
    </w:p>
    <w:p w14:paraId="1C855452" w14:textId="77777777" w:rsidR="00717D95" w:rsidRDefault="00717D95">
      <w:pPr>
        <w:pStyle w:val="Sinespaciado"/>
        <w:spacing w:line="480" w:lineRule="auto"/>
        <w:rPr>
          <w:lang w:eastAsia="es-CO"/>
        </w:rPr>
      </w:pPr>
      <w:r>
        <w:rPr>
          <w:lang w:eastAsia="es-CO"/>
        </w:rPr>
        <w:t>Este es un compilador de Python, el cual obtiene un mensaje interactivo (REPL) para ejecutar comandos desde una consola. Con capacidad de ejecutar e importar archivos integrados.</w:t>
      </w:r>
    </w:p>
    <w:p w14:paraId="42009EC9" w14:textId="77777777" w:rsidR="00717D95" w:rsidRDefault="00717D95">
      <w:pPr>
        <w:pStyle w:val="Sinespaciado"/>
        <w:spacing w:line="480" w:lineRule="auto"/>
        <w:rPr>
          <w:lang w:eastAsia="es-CO"/>
        </w:rPr>
      </w:pPr>
      <w:proofErr w:type="spellStart"/>
      <w:r>
        <w:rPr>
          <w:lang w:eastAsia="es-CO"/>
        </w:rPr>
        <w:t>MicroPython</w:t>
      </w:r>
      <w:proofErr w:type="spellEnd"/>
      <w:r>
        <w:rPr>
          <w:lang w:eastAsia="es-CO"/>
        </w:rPr>
        <w:t xml:space="preserve"> según sus desarrolladores es bastante compatible con Python.</w:t>
      </w:r>
      <w:sdt>
        <w:sdtPr>
          <w:rPr>
            <w:lang w:eastAsia="es-CO"/>
          </w:rPr>
          <w:id w:val="-1933512670"/>
          <w:citation/>
        </w:sdtPr>
        <w:sdtContent>
          <w:r>
            <w:rPr>
              <w:lang w:eastAsia="es-CO"/>
            </w:rPr>
            <w:fldChar w:fldCharType="begin"/>
          </w:r>
          <w:r>
            <w:rPr>
              <w:lang w:eastAsia="es-CO"/>
            </w:rPr>
            <w:instrText xml:space="preserve"> CITATION Mic18 \l 9226 </w:instrText>
          </w:r>
          <w:r>
            <w:rPr>
              <w:lang w:eastAsia="es-CO"/>
            </w:rPr>
            <w:fldChar w:fldCharType="separate"/>
          </w:r>
          <w:r w:rsidR="001E4143">
            <w:rPr>
              <w:noProof/>
              <w:lang w:eastAsia="es-CO"/>
            </w:rPr>
            <w:t xml:space="preserve"> (MicroPython, 2018)</w:t>
          </w:r>
          <w:r>
            <w:rPr>
              <w:lang w:eastAsia="es-CO"/>
            </w:rPr>
            <w:fldChar w:fldCharType="end"/>
          </w:r>
        </w:sdtContent>
      </w:sdt>
    </w:p>
    <w:p w14:paraId="2CD86C6C" w14:textId="77777777" w:rsidR="00717D95" w:rsidRDefault="00717D95" w:rsidP="00717D95">
      <w:pPr>
        <w:pStyle w:val="Ttulo2"/>
      </w:pPr>
      <w:bookmarkStart w:id="531" w:name="_Toc44879277"/>
      <w:proofErr w:type="spellStart"/>
      <w:r>
        <w:t>Wi</w:t>
      </w:r>
      <w:proofErr w:type="spellEnd"/>
      <w:r>
        <w:t>-Fi</w:t>
      </w:r>
      <w:bookmarkEnd w:id="531"/>
    </w:p>
    <w:p w14:paraId="05C43831" w14:textId="77777777" w:rsidR="00717D95" w:rsidRDefault="00717D95">
      <w:pPr>
        <w:pStyle w:val="Sinespaciado"/>
        <w:spacing w:line="480" w:lineRule="auto"/>
        <w:rPr>
          <w:lang w:eastAsia="es-CO"/>
        </w:rPr>
      </w:pPr>
      <w:r>
        <w:rPr>
          <w:lang w:eastAsia="es-CO"/>
        </w:rPr>
        <w:t xml:space="preserve">Es una marca comercial de </w:t>
      </w:r>
      <w:proofErr w:type="spellStart"/>
      <w:r>
        <w:rPr>
          <w:lang w:eastAsia="es-CO"/>
        </w:rPr>
        <w:t>Wi</w:t>
      </w:r>
      <w:proofErr w:type="spellEnd"/>
      <w:r>
        <w:rPr>
          <w:lang w:eastAsia="es-CO"/>
        </w:rPr>
        <w:t>-Fi Alliance, tiene como objetivo fomentar las conexiones inalámbricas y la compatibilidad entre equipos.</w:t>
      </w:r>
      <w:sdt>
        <w:sdtPr>
          <w:rPr>
            <w:lang w:eastAsia="es-CO"/>
          </w:rPr>
          <w:id w:val="1904411740"/>
          <w:citation/>
        </w:sdtPr>
        <w:sdtContent>
          <w:r>
            <w:rPr>
              <w:lang w:eastAsia="es-CO"/>
            </w:rPr>
            <w:fldChar w:fldCharType="begin"/>
          </w:r>
          <w:r>
            <w:rPr>
              <w:lang w:eastAsia="es-CO"/>
            </w:rPr>
            <w:instrText xml:space="preserve"> CITATION WiF20 \l 9226 </w:instrText>
          </w:r>
          <w:r>
            <w:rPr>
              <w:lang w:eastAsia="es-CO"/>
            </w:rPr>
            <w:fldChar w:fldCharType="separate"/>
          </w:r>
          <w:r w:rsidR="001E4143">
            <w:rPr>
              <w:noProof/>
              <w:lang w:eastAsia="es-CO"/>
            </w:rPr>
            <w:t xml:space="preserve"> (Alliance, 2020)</w:t>
          </w:r>
          <w:r>
            <w:rPr>
              <w:lang w:eastAsia="es-CO"/>
            </w:rPr>
            <w:fldChar w:fldCharType="end"/>
          </w:r>
        </w:sdtContent>
      </w:sdt>
    </w:p>
    <w:p w14:paraId="53AC51D1" w14:textId="026F8CC9" w:rsidR="00717D95" w:rsidRDefault="00717D95">
      <w:pPr>
        <w:pStyle w:val="Sinespaciado"/>
        <w:spacing w:line="480" w:lineRule="auto"/>
        <w:rPr>
          <w:lang w:eastAsia="es-CO"/>
        </w:rPr>
      </w:pPr>
      <w:r>
        <w:rPr>
          <w:lang w:eastAsia="es-CO"/>
        </w:rPr>
        <w:t xml:space="preserve">Actualmente se ha popularizado a tal grado que teniendo un dispositivo compatible con </w:t>
      </w:r>
      <w:proofErr w:type="spellStart"/>
      <w:r>
        <w:rPr>
          <w:lang w:eastAsia="es-CO"/>
        </w:rPr>
        <w:t>Wi</w:t>
      </w:r>
      <w:proofErr w:type="spellEnd"/>
      <w:r>
        <w:rPr>
          <w:lang w:eastAsia="es-CO"/>
        </w:rPr>
        <w:t>-Fi se puede conectar a la red inalámbricamente desde cualquier parte del mundo, esto es debido a la gran ventaja de esta tecnología en cuanto a la ausencia de cables.</w:t>
      </w:r>
    </w:p>
    <w:p w14:paraId="14CBAA9A" w14:textId="7BB9F232" w:rsidR="00717D95" w:rsidDel="00CB147B" w:rsidRDefault="00717D95" w:rsidP="00717D95">
      <w:pPr>
        <w:pStyle w:val="Ttulo2"/>
        <w:rPr>
          <w:del w:id="532" w:author="Steven Ortiz" w:date="2020-07-05T21:50:00Z"/>
        </w:rPr>
      </w:pPr>
      <w:del w:id="533" w:author="Steven Ortiz" w:date="2020-07-05T21:50:00Z">
        <w:r w:rsidDel="00CB147B">
          <w:delText>Bluetooth</w:delText>
        </w:r>
        <w:bookmarkStart w:id="534" w:name="_Toc44878933"/>
        <w:bookmarkStart w:id="535" w:name="_Toc44879278"/>
        <w:bookmarkEnd w:id="534"/>
        <w:bookmarkEnd w:id="535"/>
      </w:del>
    </w:p>
    <w:p w14:paraId="645C8A18" w14:textId="20D86BC7" w:rsidR="00717D95" w:rsidDel="00CB147B" w:rsidRDefault="00717D95">
      <w:pPr>
        <w:pStyle w:val="Sinespaciado"/>
        <w:spacing w:line="480" w:lineRule="auto"/>
        <w:rPr>
          <w:del w:id="536" w:author="Steven Ortiz" w:date="2020-07-05T21:50:00Z"/>
          <w:lang w:eastAsia="es-CO"/>
        </w:rPr>
      </w:pPr>
      <w:del w:id="537" w:author="Steven Ortiz" w:date="2020-07-05T21:50:00Z">
        <w:r w:rsidDel="00CB147B">
          <w:rPr>
            <w:lang w:eastAsia="es-CO"/>
          </w:rPr>
          <w:delText xml:space="preserve">Es una especificación tecnológica a través de redes de área personal inalámbricas (WPAN) mediante una radio frecuencia de 2.4 GHz permitiendo la transmisión de datos bajo el estándar de comunicación inalámbrica IEEE 802.15.1. </w:delText>
        </w:r>
      </w:del>
      <w:customXmlDelRangeStart w:id="538" w:author="Steven Ortiz" w:date="2020-07-05T21:50:00Z"/>
      <w:sdt>
        <w:sdtPr>
          <w:rPr>
            <w:lang w:eastAsia="es-CO"/>
          </w:rPr>
          <w:id w:val="-1391420063"/>
          <w:citation/>
        </w:sdtPr>
        <w:sdtContent>
          <w:customXmlDelRangeEnd w:id="538"/>
          <w:del w:id="539" w:author="Steven Ortiz" w:date="2020-07-05T21:50:00Z">
            <w:r w:rsidDel="00CB147B">
              <w:rPr>
                <w:lang w:eastAsia="es-CO"/>
              </w:rPr>
              <w:fldChar w:fldCharType="begin"/>
            </w:r>
            <w:r w:rsidDel="00CB147B">
              <w:rPr>
                <w:lang w:eastAsia="es-CO"/>
              </w:rPr>
              <w:delInstrText xml:space="preserve"> CITATION Def09 \l 9226 </w:delInstrText>
            </w:r>
            <w:r w:rsidDel="00CB147B">
              <w:rPr>
                <w:lang w:eastAsia="es-CO"/>
              </w:rPr>
              <w:fldChar w:fldCharType="separate"/>
            </w:r>
            <w:r w:rsidR="00CB147B" w:rsidDel="00CB147B">
              <w:rPr>
                <w:noProof/>
                <w:lang w:eastAsia="es-CO"/>
              </w:rPr>
              <w:delText>(Definición , 2009)</w:delText>
            </w:r>
            <w:r w:rsidDel="00CB147B">
              <w:rPr>
                <w:lang w:eastAsia="es-CO"/>
              </w:rPr>
              <w:fldChar w:fldCharType="end"/>
            </w:r>
          </w:del>
          <w:customXmlDelRangeStart w:id="540" w:author="Steven Ortiz" w:date="2020-07-05T21:50:00Z"/>
        </w:sdtContent>
      </w:sdt>
      <w:customXmlDelRangeEnd w:id="540"/>
      <w:customXmlDelRangeStart w:id="541" w:author="Steven Ortiz" w:date="2020-07-05T21:50:00Z"/>
      <w:sdt>
        <w:sdtPr>
          <w:rPr>
            <w:lang w:eastAsia="es-CO"/>
          </w:rPr>
          <w:id w:val="1656718706"/>
          <w:citation/>
        </w:sdtPr>
        <w:sdtContent>
          <w:customXmlDelRangeEnd w:id="541"/>
          <w:del w:id="542" w:author="Steven Ortiz" w:date="2020-07-05T21:50:00Z">
            <w:r w:rsidDel="00CB147B">
              <w:rPr>
                <w:lang w:eastAsia="es-CO"/>
              </w:rPr>
              <w:fldChar w:fldCharType="begin"/>
            </w:r>
            <w:r w:rsidDel="00CB147B">
              <w:rPr>
                <w:lang w:eastAsia="es-CO"/>
              </w:rPr>
              <w:delInstrText xml:space="preserve"> CITATION Blu20 \l 9226 </w:delInstrText>
            </w:r>
            <w:r w:rsidDel="00CB147B">
              <w:rPr>
                <w:lang w:eastAsia="es-CO"/>
              </w:rPr>
              <w:fldChar w:fldCharType="separate"/>
            </w:r>
            <w:r w:rsidR="00CB147B" w:rsidDel="00CB147B">
              <w:rPr>
                <w:noProof/>
                <w:lang w:eastAsia="es-CO"/>
              </w:rPr>
              <w:delText xml:space="preserve"> (Bluetooth, 2020)</w:delText>
            </w:r>
            <w:r w:rsidDel="00CB147B">
              <w:rPr>
                <w:lang w:eastAsia="es-CO"/>
              </w:rPr>
              <w:fldChar w:fldCharType="end"/>
            </w:r>
          </w:del>
          <w:customXmlDelRangeStart w:id="543" w:author="Steven Ortiz" w:date="2020-07-05T21:50:00Z"/>
        </w:sdtContent>
      </w:sdt>
      <w:customXmlDelRangeEnd w:id="543"/>
      <w:bookmarkStart w:id="544" w:name="_Toc44878934"/>
      <w:bookmarkStart w:id="545" w:name="_Toc44879279"/>
      <w:bookmarkEnd w:id="544"/>
      <w:bookmarkEnd w:id="545"/>
    </w:p>
    <w:p w14:paraId="4D2AA4BE" w14:textId="5EF75506" w:rsidR="00717D95" w:rsidRDefault="00717D95" w:rsidP="00717D95">
      <w:pPr>
        <w:pStyle w:val="Ttulo2"/>
      </w:pPr>
      <w:bookmarkStart w:id="546" w:name="_Toc44879280"/>
      <w:r>
        <w:t>PWM</w:t>
      </w:r>
      <w:bookmarkEnd w:id="546"/>
      <w:r>
        <w:t xml:space="preserve"> </w:t>
      </w:r>
    </w:p>
    <w:p w14:paraId="77FEE7AF" w14:textId="77777777" w:rsidR="00717D95" w:rsidRDefault="00717D95">
      <w:pPr>
        <w:pStyle w:val="Sinespaciado"/>
        <w:spacing w:line="480" w:lineRule="auto"/>
        <w:rPr>
          <w:ins w:id="547" w:author="Steven Ortiz" w:date="2020-07-05T21:51:00Z"/>
          <w:lang w:eastAsia="es-CO"/>
        </w:rPr>
      </w:pPr>
      <w:r>
        <w:rPr>
          <w:lang w:eastAsia="es-CO"/>
        </w:rPr>
        <w:t xml:space="preserve">La modulación por ancho de pulsos es una seña cuadrada la cual se puede variar cuánto dura esta señal en el nivel alto (generalmente VCC) y nivel bajo (generalmente GND), durante un periodo de tiempo determinado. Lo que se logra con esto es variar la tensión media, esta variación puede hacer que el comportamiento en un componente cambie, por ejemplo, el brillo en un LED o la velocidad en un motor de corriente continua </w:t>
      </w:r>
      <w:sdt>
        <w:sdtPr>
          <w:rPr>
            <w:lang w:eastAsia="es-CO"/>
          </w:rPr>
          <w:id w:val="-1745402377"/>
          <w:citation/>
        </w:sdtPr>
        <w:sdtContent>
          <w:r>
            <w:rPr>
              <w:lang w:eastAsia="es-CO"/>
            </w:rPr>
            <w:fldChar w:fldCharType="begin"/>
          </w:r>
          <w:r>
            <w:rPr>
              <w:lang w:eastAsia="es-CO"/>
            </w:rPr>
            <w:instrText xml:space="preserve"> CITATION Góm18 \l 9226 </w:instrText>
          </w:r>
          <w:r>
            <w:rPr>
              <w:lang w:eastAsia="es-CO"/>
            </w:rPr>
            <w:fldChar w:fldCharType="separate"/>
          </w:r>
          <w:r w:rsidR="001E4143">
            <w:rPr>
              <w:noProof/>
              <w:lang w:eastAsia="es-CO"/>
            </w:rPr>
            <w:t>(Gómez, 2018)</w:t>
          </w:r>
          <w:r>
            <w:rPr>
              <w:lang w:eastAsia="es-CO"/>
            </w:rPr>
            <w:fldChar w:fldCharType="end"/>
          </w:r>
        </w:sdtContent>
      </w:sdt>
      <w:r>
        <w:rPr>
          <w:lang w:eastAsia="es-CO"/>
        </w:rPr>
        <w:t>.</w:t>
      </w:r>
    </w:p>
    <w:p w14:paraId="7CD7990C" w14:textId="77777777" w:rsidR="00CB147B" w:rsidRDefault="00CB147B">
      <w:pPr>
        <w:pStyle w:val="Sinespaciado"/>
        <w:spacing w:line="480" w:lineRule="auto"/>
        <w:rPr>
          <w:ins w:id="548" w:author="Steven Ortiz" w:date="2020-07-05T21:51:00Z"/>
          <w:lang w:eastAsia="es-CO"/>
        </w:rPr>
      </w:pPr>
    </w:p>
    <w:p w14:paraId="666325FB" w14:textId="77777777" w:rsidR="00CB147B" w:rsidRDefault="00CB147B">
      <w:pPr>
        <w:pStyle w:val="Sinespaciado"/>
        <w:spacing w:line="480" w:lineRule="auto"/>
        <w:rPr>
          <w:ins w:id="549" w:author="Steven Ortiz" w:date="2020-07-05T21:51:00Z"/>
          <w:lang w:eastAsia="es-CO"/>
        </w:rPr>
      </w:pPr>
    </w:p>
    <w:p w14:paraId="04B50D0B" w14:textId="77777777" w:rsidR="00CB147B" w:rsidRDefault="00CB147B">
      <w:pPr>
        <w:pStyle w:val="Sinespaciado"/>
        <w:spacing w:line="480" w:lineRule="auto"/>
        <w:rPr>
          <w:ins w:id="550" w:author="Steven Ortiz" w:date="2020-07-05T21:51:00Z"/>
          <w:lang w:eastAsia="es-CO"/>
        </w:rPr>
      </w:pPr>
    </w:p>
    <w:p w14:paraId="30C1FFF7" w14:textId="77777777" w:rsidR="00CB147B" w:rsidRDefault="00CB147B">
      <w:pPr>
        <w:pStyle w:val="Sinespaciado"/>
        <w:spacing w:line="480" w:lineRule="auto"/>
        <w:rPr>
          <w:lang w:eastAsia="es-CO"/>
        </w:rPr>
      </w:pPr>
    </w:p>
    <w:p w14:paraId="090B1C8A" w14:textId="77777777" w:rsidR="00717D95" w:rsidRDefault="00BC3ABD">
      <w:pPr>
        <w:pStyle w:val="Ttulo1"/>
        <w:tabs>
          <w:tab w:val="left" w:pos="142"/>
        </w:tabs>
        <w:spacing w:line="480" w:lineRule="auto"/>
        <w:ind w:left="0"/>
        <w:jc w:val="center"/>
        <w:rPr>
          <w:ins w:id="551" w:author="UECCI" w:date="2020-06-30T21:38:00Z"/>
          <w:rFonts w:cs="Times New Roman"/>
        </w:rPr>
        <w:pPrChange w:id="552" w:author="UECCI" w:date="2020-06-30T21:38:00Z">
          <w:pPr>
            <w:pStyle w:val="Ttulo1"/>
            <w:tabs>
              <w:tab w:val="left" w:pos="142"/>
            </w:tabs>
            <w:spacing w:line="480" w:lineRule="auto"/>
            <w:ind w:left="0"/>
          </w:pPr>
        </w:pPrChange>
      </w:pPr>
      <w:bookmarkStart w:id="553" w:name="_Toc44879281"/>
      <w:r w:rsidRPr="00FD0AA3">
        <w:rPr>
          <w:rFonts w:cs="Times New Roman"/>
        </w:rPr>
        <w:lastRenderedPageBreak/>
        <w:t>METODOLOG</w:t>
      </w:r>
      <w:r>
        <w:rPr>
          <w:rFonts w:cs="Times New Roman"/>
        </w:rPr>
        <w:t>ÍA</w:t>
      </w:r>
      <w:bookmarkEnd w:id="553"/>
    </w:p>
    <w:p w14:paraId="0A528645" w14:textId="77777777" w:rsidR="00BC3ABD" w:rsidRPr="000A0A65" w:rsidRDefault="00BC3ABD">
      <w:pPr>
        <w:pPrChange w:id="554" w:author="UECCI" w:date="2020-06-30T21:38:00Z">
          <w:pPr>
            <w:pStyle w:val="Ttulo1"/>
            <w:tabs>
              <w:tab w:val="left" w:pos="142"/>
            </w:tabs>
            <w:spacing w:line="480" w:lineRule="auto"/>
            <w:ind w:left="0"/>
          </w:pPr>
        </w:pPrChange>
      </w:pPr>
    </w:p>
    <w:p w14:paraId="1AF5B805" w14:textId="77777777" w:rsidR="00717D95" w:rsidRDefault="00717D95" w:rsidP="00717D95">
      <w:pPr>
        <w:pStyle w:val="Ttulo2"/>
      </w:pPr>
      <w:bookmarkStart w:id="555" w:name="_Toc44879282"/>
      <w:r>
        <w:t xml:space="preserve">Objetivo 1 – Construir bloques básicos de programación visual bajo el entorno de </w:t>
      </w:r>
      <w:proofErr w:type="spellStart"/>
      <w:r>
        <w:t>Blockly</w:t>
      </w:r>
      <w:bookmarkEnd w:id="555"/>
      <w:proofErr w:type="spellEnd"/>
    </w:p>
    <w:p w14:paraId="5FA15F12" w14:textId="77777777" w:rsidR="00717D95" w:rsidRPr="00FD0AA3" w:rsidRDefault="00717D95" w:rsidP="00717D95">
      <w:pPr>
        <w:pStyle w:val="Ttulo3"/>
      </w:pPr>
      <w:bookmarkStart w:id="556" w:name="_Toc44879283"/>
      <w:r>
        <w:rPr>
          <w:lang w:eastAsia="es-CO"/>
        </w:rPr>
        <w:t xml:space="preserve">Actividad 1.1 - </w:t>
      </w:r>
      <w:r w:rsidRPr="00FD0AA3">
        <w:t>Selección de bloques funcionales</w:t>
      </w:r>
      <w:r>
        <w:t xml:space="preserve"> y la metodología de construcción</w:t>
      </w:r>
      <w:bookmarkEnd w:id="556"/>
    </w:p>
    <w:p w14:paraId="4CC92BC7" w14:textId="52F152C9" w:rsidR="00717D95" w:rsidRDefault="00717D95">
      <w:pPr>
        <w:tabs>
          <w:tab w:val="left" w:pos="142"/>
        </w:tabs>
        <w:spacing w:line="480" w:lineRule="auto"/>
        <w:ind w:left="0"/>
        <w:jc w:val="both"/>
        <w:rPr>
          <w:rFonts w:cs="Times New Roman"/>
        </w:rPr>
        <w:pPrChange w:id="557" w:author="Steven Ortiz" w:date="2020-07-03T18:44:00Z">
          <w:pPr>
            <w:tabs>
              <w:tab w:val="left" w:pos="142"/>
            </w:tabs>
            <w:spacing w:line="480" w:lineRule="auto"/>
            <w:ind w:left="0"/>
          </w:pPr>
        </w:pPrChange>
      </w:pPr>
      <w:r w:rsidRPr="00FD0AA3">
        <w:rPr>
          <w:rFonts w:cs="Times New Roman"/>
          <w:noProof/>
          <w:lang w:eastAsia="es-CO"/>
        </w:rPr>
        <w:drawing>
          <wp:anchor distT="0" distB="0" distL="114300" distR="114300" simplePos="0" relativeHeight="251675648" behindDoc="0" locked="0" layoutInCell="1" allowOverlap="1" wp14:anchorId="52E94D2E" wp14:editId="5B42BE4B">
            <wp:simplePos x="0" y="0"/>
            <wp:positionH relativeFrom="margin">
              <wp:align>center</wp:align>
            </wp:positionH>
            <wp:positionV relativeFrom="paragraph">
              <wp:posOffset>1142365</wp:posOffset>
            </wp:positionV>
            <wp:extent cx="3200400" cy="2719070"/>
            <wp:effectExtent l="0" t="0" r="0" b="508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31568" t="22934" r="32281" b="22450"/>
                    <a:stretch/>
                  </pic:blipFill>
                  <pic:spPr bwMode="auto">
                    <a:xfrm>
                      <a:off x="0" y="0"/>
                      <a:ext cx="320040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 xml:space="preserve">Se trabajará la tarjeta ESP32 con el Firmware de </w:t>
      </w:r>
      <w:proofErr w:type="spellStart"/>
      <w:r w:rsidRPr="00FD0AA3">
        <w:rPr>
          <w:rFonts w:cs="Times New Roman"/>
        </w:rPr>
        <w:t>MicroPython</w:t>
      </w:r>
      <w:proofErr w:type="spellEnd"/>
      <w:r w:rsidRPr="00FD0AA3">
        <w:rPr>
          <w:rFonts w:cs="Times New Roman"/>
        </w:rPr>
        <w:t>, para lo cual se deben seleccionar el tipo de bloques que necesita</w:t>
      </w:r>
      <w:r>
        <w:rPr>
          <w:rFonts w:cs="Times New Roman"/>
        </w:rPr>
        <w:t xml:space="preserve"> </w:t>
      </w:r>
      <w:r w:rsidRPr="00FD0AA3">
        <w:rPr>
          <w:rFonts w:cs="Times New Roman"/>
        </w:rPr>
        <w:t>y las especificaciones de la tarjeta de desarrollo (</w:t>
      </w:r>
      <w:r w:rsidRPr="00762C2E">
        <w:rPr>
          <w:rFonts w:cs="Times New Roman"/>
        </w:rPr>
        <w:t xml:space="preserve">véase </w:t>
      </w:r>
      <w:r>
        <w:rPr>
          <w:rFonts w:cs="Times New Roman"/>
        </w:rPr>
        <w:fldChar w:fldCharType="begin"/>
      </w:r>
      <w:r>
        <w:rPr>
          <w:rFonts w:cs="Times New Roman"/>
        </w:rPr>
        <w:instrText xml:space="preserve"> REF _Ref30406137 \h </w:instrText>
      </w:r>
      <w:r w:rsidR="000A0A65">
        <w:rPr>
          <w:rFonts w:cs="Times New Roman"/>
        </w:rPr>
        <w:instrText xml:space="preserve"> \* MERGEFORMAT </w:instrText>
      </w:r>
      <w:r>
        <w:rPr>
          <w:rFonts w:cs="Times New Roman"/>
        </w:rPr>
      </w:r>
      <w:r>
        <w:rPr>
          <w:rFonts w:cs="Times New Roman"/>
        </w:rPr>
        <w:fldChar w:fldCharType="separate"/>
      </w:r>
      <w:r>
        <w:t xml:space="preserve">Ilustración </w:t>
      </w:r>
      <w:r>
        <w:rPr>
          <w:noProof/>
        </w:rPr>
        <w:t>5</w:t>
      </w:r>
      <w:r>
        <w:rPr>
          <w:rFonts w:cs="Times New Roman"/>
        </w:rPr>
        <w:fldChar w:fldCharType="end"/>
      </w:r>
      <w:r w:rsidRPr="00762C2E">
        <w:rPr>
          <w:rFonts w:cs="Times New Roman"/>
        </w:rPr>
        <w:fldChar w:fldCharType="begin"/>
      </w:r>
      <w:r w:rsidRPr="00762C2E">
        <w:rPr>
          <w:rFonts w:cs="Times New Roman"/>
        </w:rPr>
        <w:instrText xml:space="preserve"> REF _Ref16763152 \h  \* MERGEFORMAT </w:instrText>
      </w:r>
      <w:r w:rsidRPr="00762C2E">
        <w:rPr>
          <w:rFonts w:cs="Times New Roman"/>
        </w:rPr>
      </w:r>
      <w:r w:rsidRPr="00762C2E">
        <w:rPr>
          <w:rFonts w:cs="Times New Roman"/>
        </w:rPr>
        <w:fldChar w:fldCharType="end"/>
      </w:r>
      <w:r w:rsidRPr="00FD0AA3">
        <w:rPr>
          <w:rFonts w:cs="Times New Roman"/>
        </w:rPr>
        <w:t>).</w:t>
      </w:r>
      <w:r>
        <w:rPr>
          <w:rFonts w:cs="Times New Roman"/>
        </w:rPr>
        <w:t xml:space="preserve"> </w:t>
      </w:r>
      <w:r w:rsidRPr="00FD0AA3">
        <w:rPr>
          <w:rFonts w:cs="Times New Roman"/>
        </w:rPr>
        <w:t xml:space="preserve">Estos bloques </w:t>
      </w:r>
      <w:r>
        <w:rPr>
          <w:rFonts w:cs="Times New Roman"/>
        </w:rPr>
        <w:t>pueden ser</w:t>
      </w:r>
      <w:r w:rsidRPr="00FD0AA3">
        <w:rPr>
          <w:rFonts w:cs="Times New Roman"/>
        </w:rPr>
        <w:t xml:space="preserve"> WI-FI, Bluetooth,</w:t>
      </w:r>
      <w:r>
        <w:rPr>
          <w:rFonts w:cs="Times New Roman"/>
        </w:rPr>
        <w:t xml:space="preserve"> </w:t>
      </w:r>
      <w:r w:rsidRPr="00FD0AA3">
        <w:rPr>
          <w:rFonts w:cs="Times New Roman"/>
        </w:rPr>
        <w:t>PWM, entre otros.</w:t>
      </w:r>
    </w:p>
    <w:p w14:paraId="5CA13CE5" w14:textId="77777777" w:rsidR="00717D95" w:rsidRPr="006B7991" w:rsidRDefault="00717D95" w:rsidP="00717D95">
      <w:pPr>
        <w:pStyle w:val="Sinespaciado"/>
        <w:spacing w:line="480" w:lineRule="auto"/>
        <w:rPr>
          <w:lang w:eastAsia="es-CO"/>
        </w:rPr>
      </w:pPr>
    </w:p>
    <w:p w14:paraId="30AA0199" w14:textId="77777777" w:rsidR="00717D95" w:rsidRDefault="00717D95" w:rsidP="00945007">
      <w:pPr>
        <w:tabs>
          <w:tab w:val="left" w:pos="142"/>
        </w:tabs>
        <w:spacing w:line="480" w:lineRule="auto"/>
        <w:ind w:left="0"/>
        <w:rPr>
          <w:rFonts w:cs="Times New Roman"/>
          <w:szCs w:val="24"/>
        </w:rPr>
      </w:pPr>
    </w:p>
    <w:p w14:paraId="050C0D59" w14:textId="77777777" w:rsidR="00717D95" w:rsidRDefault="00717D95" w:rsidP="00945007">
      <w:pPr>
        <w:tabs>
          <w:tab w:val="left" w:pos="142"/>
        </w:tabs>
        <w:spacing w:line="480" w:lineRule="auto"/>
        <w:ind w:left="0"/>
        <w:rPr>
          <w:rFonts w:cs="Times New Roman"/>
          <w:szCs w:val="24"/>
        </w:rPr>
      </w:pPr>
    </w:p>
    <w:p w14:paraId="3A68BCBD" w14:textId="77777777" w:rsidR="00717D95" w:rsidRDefault="00717D95" w:rsidP="00945007">
      <w:pPr>
        <w:tabs>
          <w:tab w:val="left" w:pos="142"/>
        </w:tabs>
        <w:spacing w:line="480" w:lineRule="auto"/>
        <w:ind w:left="0"/>
        <w:rPr>
          <w:rFonts w:cs="Times New Roman"/>
          <w:szCs w:val="24"/>
        </w:rPr>
      </w:pPr>
    </w:p>
    <w:p w14:paraId="5F1D7B58" w14:textId="77777777" w:rsidR="00717D95" w:rsidRDefault="00717D95" w:rsidP="00945007">
      <w:pPr>
        <w:tabs>
          <w:tab w:val="left" w:pos="142"/>
        </w:tabs>
        <w:spacing w:line="480" w:lineRule="auto"/>
        <w:ind w:left="0"/>
        <w:rPr>
          <w:rFonts w:cs="Times New Roman"/>
          <w:szCs w:val="24"/>
        </w:rPr>
      </w:pPr>
    </w:p>
    <w:p w14:paraId="0911D343" w14:textId="77777777" w:rsidR="00717D95" w:rsidRDefault="00717D95" w:rsidP="00945007">
      <w:pPr>
        <w:tabs>
          <w:tab w:val="left" w:pos="142"/>
        </w:tabs>
        <w:spacing w:line="480" w:lineRule="auto"/>
        <w:ind w:left="0"/>
        <w:rPr>
          <w:rFonts w:cs="Times New Roman"/>
          <w:szCs w:val="24"/>
        </w:rPr>
      </w:pPr>
    </w:p>
    <w:p w14:paraId="0BE26139" w14:textId="77777777" w:rsidR="00717D95" w:rsidRDefault="00717D95" w:rsidP="00945007">
      <w:pPr>
        <w:tabs>
          <w:tab w:val="left" w:pos="142"/>
        </w:tabs>
        <w:spacing w:line="480" w:lineRule="auto"/>
        <w:ind w:left="0"/>
        <w:rPr>
          <w:rFonts w:cs="Times New Roman"/>
          <w:szCs w:val="24"/>
        </w:rPr>
      </w:pPr>
      <w:r>
        <w:rPr>
          <w:noProof/>
          <w:lang w:eastAsia="es-CO"/>
        </w:rPr>
        <mc:AlternateContent>
          <mc:Choice Requires="wps">
            <w:drawing>
              <wp:anchor distT="0" distB="0" distL="114300" distR="114300" simplePos="0" relativeHeight="251677696" behindDoc="0" locked="0" layoutInCell="1" allowOverlap="1" wp14:anchorId="2A8B2242" wp14:editId="36ADFDBE">
                <wp:simplePos x="0" y="0"/>
                <wp:positionH relativeFrom="column">
                  <wp:posOffset>1211002</wp:posOffset>
                </wp:positionH>
                <wp:positionV relativeFrom="paragraph">
                  <wp:posOffset>154127</wp:posOffset>
                </wp:positionV>
                <wp:extent cx="3904180" cy="635"/>
                <wp:effectExtent l="0" t="0" r="1270" b="8255"/>
                <wp:wrapNone/>
                <wp:docPr id="44" name="Cuadro de texto 44"/>
                <wp:cNvGraphicFramePr/>
                <a:graphic xmlns:a="http://schemas.openxmlformats.org/drawingml/2006/main">
                  <a:graphicData uri="http://schemas.microsoft.com/office/word/2010/wordprocessingShape">
                    <wps:wsp>
                      <wps:cNvSpPr txBox="1"/>
                      <wps:spPr>
                        <a:xfrm>
                          <a:off x="0" y="0"/>
                          <a:ext cx="3904180" cy="635"/>
                        </a:xfrm>
                        <a:prstGeom prst="rect">
                          <a:avLst/>
                        </a:prstGeom>
                        <a:solidFill>
                          <a:prstClr val="white"/>
                        </a:solidFill>
                        <a:ln>
                          <a:noFill/>
                        </a:ln>
                        <a:effectLst/>
                      </wps:spPr>
                      <wps:txbx>
                        <w:txbxContent>
                          <w:p w14:paraId="10A8900A" w14:textId="77777777" w:rsidR="007D640A" w:rsidRPr="00512944" w:rsidRDefault="007D640A" w:rsidP="00717D95">
                            <w:pPr>
                              <w:pStyle w:val="Descripcin"/>
                              <w:rPr>
                                <w:rFonts w:cs="Times New Roman"/>
                                <w:noProof/>
                                <w:sz w:val="24"/>
                              </w:rPr>
                            </w:pPr>
                            <w:bookmarkStart w:id="558" w:name="_Toc41335516"/>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w:t>
                            </w:r>
                            <w:r w:rsidRPr="00D33DE6">
                              <w:t>Diagrama de bloques de funciones (Tomada de: ESP32 página 12)</w:t>
                            </w:r>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8B2242" id="Cuadro de texto 44" o:spid="_x0000_s1030" type="#_x0000_t202" style="position:absolute;left:0;text-align:left;margin-left:95.35pt;margin-top:12.15pt;width:307.4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" stroked="f">
                <v:textbox style="mso-fit-shape-to-text:t" inset="0,0,0,0">
                  <w:txbxContent>
                    <w:p w14:paraId="10A8900A" w14:textId="77777777" w:rsidR="007D640A" w:rsidRPr="00512944" w:rsidRDefault="007D640A" w:rsidP="00717D95">
                      <w:pPr>
                        <w:pStyle w:val="Descripcin"/>
                        <w:rPr>
                          <w:rFonts w:cs="Times New Roman"/>
                          <w:noProof/>
                          <w:sz w:val="24"/>
                        </w:rPr>
                      </w:pPr>
                      <w:bookmarkStart w:id="559" w:name="_Toc41335516"/>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w:t>
                      </w:r>
                      <w:r w:rsidRPr="00D33DE6">
                        <w:t>Diagrama de bloques de funciones (Tomada de: ESP32 página 12)</w:t>
                      </w:r>
                      <w:bookmarkEnd w:id="559"/>
                    </w:p>
                  </w:txbxContent>
                </v:textbox>
              </v:shape>
            </w:pict>
          </mc:Fallback>
        </mc:AlternateContent>
      </w:r>
    </w:p>
    <w:p w14:paraId="06B87DCF" w14:textId="0F01C0D7" w:rsidR="00717D95" w:rsidRDefault="00717D95">
      <w:pPr>
        <w:tabs>
          <w:tab w:val="left" w:pos="142"/>
        </w:tabs>
        <w:spacing w:line="480" w:lineRule="auto"/>
        <w:ind w:left="0"/>
        <w:jc w:val="both"/>
        <w:rPr>
          <w:rFonts w:cs="Times New Roman"/>
        </w:rPr>
        <w:pPrChange w:id="560" w:author="Steven Ortiz" w:date="2020-07-03T18:44:00Z">
          <w:pPr>
            <w:tabs>
              <w:tab w:val="left" w:pos="142"/>
            </w:tabs>
            <w:spacing w:line="480" w:lineRule="auto"/>
            <w:ind w:left="0"/>
          </w:pPr>
        </w:pPrChange>
      </w:pPr>
      <w:r>
        <w:rPr>
          <w:rFonts w:cs="Times New Roman"/>
        </w:rPr>
        <w:t>E</w:t>
      </w:r>
      <w:r w:rsidRPr="00FD0AA3">
        <w:rPr>
          <w:rFonts w:cs="Times New Roman"/>
        </w:rPr>
        <w:t xml:space="preserve">l paquete de demostración de </w:t>
      </w:r>
      <w:proofErr w:type="spellStart"/>
      <w:r w:rsidRPr="00FD0AA3">
        <w:rPr>
          <w:rFonts w:cs="Times New Roman"/>
        </w:rPr>
        <w:t>Blockly</w:t>
      </w:r>
      <w:proofErr w:type="spellEnd"/>
      <w:r>
        <w:rPr>
          <w:rFonts w:cs="Times New Roman"/>
        </w:rPr>
        <w:t xml:space="preserve"> (Google)</w:t>
      </w:r>
      <w:r w:rsidRPr="00FD0AA3">
        <w:rPr>
          <w:rFonts w:cs="Times New Roman"/>
        </w:rPr>
        <w:t xml:space="preserve">, </w:t>
      </w:r>
      <w:r>
        <w:rPr>
          <w:rFonts w:cs="Times New Roman"/>
        </w:rPr>
        <w:t xml:space="preserve">incluye el </w:t>
      </w:r>
      <w:proofErr w:type="spellStart"/>
      <w:r>
        <w:rPr>
          <w:rFonts w:cs="Times New Roman"/>
        </w:rPr>
        <w:t>Blockly</w:t>
      </w:r>
      <w:proofErr w:type="spellEnd"/>
      <w:r>
        <w:rPr>
          <w:rFonts w:cs="Times New Roman"/>
        </w:rPr>
        <w:t xml:space="preserve"> </w:t>
      </w:r>
      <w:proofErr w:type="spellStart"/>
      <w:r>
        <w:rPr>
          <w:rFonts w:cs="Times New Roman"/>
        </w:rPr>
        <w:t>Developer</w:t>
      </w:r>
      <w:proofErr w:type="spellEnd"/>
      <w:r>
        <w:rPr>
          <w:rFonts w:cs="Times New Roman"/>
        </w:rPr>
        <w:t xml:space="preserve"> Tools (véase </w:t>
      </w:r>
      <w:r>
        <w:rPr>
          <w:rFonts w:cs="Times New Roman"/>
        </w:rPr>
        <w:fldChar w:fldCharType="begin"/>
      </w:r>
      <w:r>
        <w:rPr>
          <w:rFonts w:cs="Times New Roman"/>
        </w:rPr>
        <w:instrText xml:space="preserve"> REF _Ref30336252 \h </w:instrText>
      </w:r>
      <w:r w:rsidR="000A0A65">
        <w:rPr>
          <w:rFonts w:cs="Times New Roman"/>
        </w:rPr>
        <w:instrText xml:space="preserve"> \* MERGEFORMAT </w:instrText>
      </w:r>
      <w:r>
        <w:rPr>
          <w:rFonts w:cs="Times New Roman"/>
        </w:rPr>
      </w:r>
      <w:r>
        <w:rPr>
          <w:rFonts w:cs="Times New Roman"/>
        </w:rPr>
        <w:fldChar w:fldCharType="separate"/>
      </w:r>
      <w:r>
        <w:t xml:space="preserve">Ilustración </w:t>
      </w:r>
      <w:r>
        <w:rPr>
          <w:noProof/>
        </w:rPr>
        <w:t>6</w:t>
      </w:r>
      <w:r>
        <w:rPr>
          <w:rFonts w:cs="Times New Roman"/>
        </w:rPr>
        <w:fldChar w:fldCharType="end"/>
      </w:r>
      <w:r>
        <w:rPr>
          <w:rFonts w:cs="Times New Roman"/>
        </w:rPr>
        <w:t>), el cual permite diseñar bloques dependiendo de la función que va a cumplir.</w:t>
      </w:r>
    </w:p>
    <w:p w14:paraId="6EBF2738" w14:textId="77777777" w:rsidR="00717D95" w:rsidRDefault="00717D95" w:rsidP="00717D95">
      <w:pPr>
        <w:tabs>
          <w:tab w:val="left" w:pos="142"/>
        </w:tabs>
        <w:spacing w:line="480" w:lineRule="auto"/>
        <w:ind w:left="0"/>
        <w:rPr>
          <w:rFonts w:cs="Times New Roman"/>
        </w:rPr>
      </w:pPr>
    </w:p>
    <w:p w14:paraId="365071F3" w14:textId="77777777" w:rsidR="00717D95" w:rsidRDefault="00717D95" w:rsidP="00717D95">
      <w:pPr>
        <w:tabs>
          <w:tab w:val="left" w:pos="142"/>
        </w:tabs>
        <w:spacing w:line="480" w:lineRule="auto"/>
        <w:ind w:left="0"/>
        <w:rPr>
          <w:rFonts w:cs="Times New Roman"/>
        </w:rPr>
      </w:pPr>
    </w:p>
    <w:p w14:paraId="4730529D" w14:textId="77777777" w:rsidR="00717D95" w:rsidRDefault="00717D95" w:rsidP="00717D95">
      <w:pPr>
        <w:tabs>
          <w:tab w:val="left" w:pos="142"/>
        </w:tabs>
        <w:spacing w:line="480" w:lineRule="auto"/>
        <w:ind w:left="0"/>
        <w:rPr>
          <w:rFonts w:cs="Times New Roman"/>
        </w:rPr>
      </w:pPr>
    </w:p>
    <w:p w14:paraId="23DE3AFC" w14:textId="74DE7D3C" w:rsidR="00717D95" w:rsidRDefault="000A0A65" w:rsidP="00717D95">
      <w:pPr>
        <w:tabs>
          <w:tab w:val="left" w:pos="142"/>
        </w:tabs>
        <w:spacing w:line="480" w:lineRule="auto"/>
        <w:ind w:left="0"/>
        <w:rPr>
          <w:rFonts w:cs="Times New Roman"/>
          <w:noProof/>
          <w:lang w:eastAsia="es-CO"/>
        </w:rPr>
      </w:pPr>
      <w:r w:rsidRPr="00FD0AA3">
        <w:rPr>
          <w:rFonts w:cs="Times New Roman"/>
          <w:noProof/>
          <w:lang w:eastAsia="es-CO"/>
        </w:rPr>
        <w:drawing>
          <wp:anchor distT="0" distB="0" distL="114300" distR="114300" simplePos="0" relativeHeight="251679744" behindDoc="0" locked="0" layoutInCell="1" allowOverlap="1" wp14:anchorId="5BB4F41E" wp14:editId="52B71D63">
            <wp:simplePos x="0" y="0"/>
            <wp:positionH relativeFrom="margin">
              <wp:align>right</wp:align>
            </wp:positionH>
            <wp:positionV relativeFrom="paragraph">
              <wp:posOffset>5715</wp:posOffset>
            </wp:positionV>
            <wp:extent cx="5612130" cy="2686050"/>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8751" b="615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89A93E" w14:textId="77777777" w:rsidR="00717D95" w:rsidRDefault="00717D95" w:rsidP="00717D95">
      <w:pPr>
        <w:tabs>
          <w:tab w:val="left" w:pos="142"/>
        </w:tabs>
        <w:spacing w:line="480" w:lineRule="auto"/>
        <w:ind w:left="0"/>
        <w:rPr>
          <w:rFonts w:cs="Times New Roman"/>
          <w:noProof/>
          <w:lang w:eastAsia="es-CO"/>
        </w:rPr>
      </w:pPr>
    </w:p>
    <w:p w14:paraId="7F2E853D" w14:textId="77777777" w:rsidR="00717D95" w:rsidRDefault="00717D95" w:rsidP="00717D95">
      <w:pPr>
        <w:tabs>
          <w:tab w:val="left" w:pos="142"/>
        </w:tabs>
        <w:spacing w:line="480" w:lineRule="auto"/>
        <w:ind w:left="0"/>
        <w:rPr>
          <w:rFonts w:cs="Times New Roman"/>
          <w:noProof/>
          <w:lang w:eastAsia="es-CO"/>
        </w:rPr>
      </w:pPr>
    </w:p>
    <w:p w14:paraId="36BA6D92" w14:textId="77777777" w:rsidR="00717D95" w:rsidRDefault="00717D95" w:rsidP="00717D95">
      <w:pPr>
        <w:tabs>
          <w:tab w:val="left" w:pos="142"/>
        </w:tabs>
        <w:spacing w:line="480" w:lineRule="auto"/>
        <w:ind w:left="0"/>
        <w:rPr>
          <w:rFonts w:cs="Times New Roman"/>
        </w:rPr>
      </w:pPr>
    </w:p>
    <w:p w14:paraId="290A4FFC" w14:textId="77777777" w:rsidR="00717D95" w:rsidRDefault="00717D95" w:rsidP="00717D95">
      <w:pPr>
        <w:tabs>
          <w:tab w:val="left" w:pos="142"/>
        </w:tabs>
        <w:spacing w:line="480" w:lineRule="auto"/>
        <w:ind w:left="0"/>
        <w:rPr>
          <w:rFonts w:cs="Times New Roman"/>
        </w:rPr>
      </w:pPr>
    </w:p>
    <w:p w14:paraId="0BAB3723" w14:textId="034A84A1" w:rsidR="00717D95" w:rsidRDefault="00717D95" w:rsidP="00717D95">
      <w:pPr>
        <w:tabs>
          <w:tab w:val="left" w:pos="142"/>
        </w:tabs>
        <w:spacing w:line="480" w:lineRule="auto"/>
        <w:ind w:left="0"/>
        <w:rPr>
          <w:rFonts w:cs="Times New Roman"/>
        </w:rPr>
      </w:pPr>
    </w:p>
    <w:p w14:paraId="426F0338" w14:textId="5CCEBE39" w:rsidR="00717D95" w:rsidRDefault="000A0A65" w:rsidP="00717D95">
      <w:pPr>
        <w:tabs>
          <w:tab w:val="left" w:pos="142"/>
        </w:tabs>
        <w:spacing w:line="480" w:lineRule="auto"/>
        <w:ind w:left="0"/>
        <w:rPr>
          <w:rFonts w:cs="Times New Roman"/>
        </w:rPr>
      </w:pPr>
      <w:r>
        <w:rPr>
          <w:noProof/>
          <w:lang w:eastAsia="es-CO"/>
        </w:rPr>
        <mc:AlternateContent>
          <mc:Choice Requires="wps">
            <w:drawing>
              <wp:anchor distT="0" distB="0" distL="114300" distR="114300" simplePos="0" relativeHeight="251681792" behindDoc="0" locked="0" layoutInCell="1" allowOverlap="1" wp14:anchorId="4BEC2B9A" wp14:editId="5DE83827">
                <wp:simplePos x="0" y="0"/>
                <wp:positionH relativeFrom="margin">
                  <wp:align>left</wp:align>
                </wp:positionH>
                <wp:positionV relativeFrom="paragraph">
                  <wp:posOffset>26670</wp:posOffset>
                </wp:positionV>
                <wp:extent cx="5612130" cy="635"/>
                <wp:effectExtent l="0" t="0" r="7620" b="8255"/>
                <wp:wrapNone/>
                <wp:docPr id="45" name="Cuadro de tex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015ABC03" w14:textId="77777777" w:rsidR="007D640A" w:rsidRPr="003B4216" w:rsidRDefault="007D640A" w:rsidP="00717D95">
                            <w:pPr>
                              <w:pStyle w:val="Descripcin"/>
                              <w:jc w:val="center"/>
                              <w:rPr>
                                <w:rFonts w:cs="Times New Roman"/>
                                <w:noProof/>
                                <w:sz w:val="24"/>
                              </w:rPr>
                            </w:pPr>
                            <w:bookmarkStart w:id="561" w:name="_Toc41335517"/>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w:t>
                            </w:r>
                            <w:r w:rsidRPr="004D10BC">
                              <w:t xml:space="preserve">Herramienta para elaborar bloques (Tomado de: </w:t>
                            </w:r>
                            <w:proofErr w:type="spellStart"/>
                            <w:r w:rsidRPr="004D10BC">
                              <w:t>Blockly</w:t>
                            </w:r>
                            <w:proofErr w:type="spellEnd"/>
                            <w:r w:rsidRPr="004D10BC">
                              <w:t xml:space="preserve"> </w:t>
                            </w:r>
                            <w:proofErr w:type="spellStart"/>
                            <w:r w:rsidRPr="004D10BC">
                              <w:t>Developer</w:t>
                            </w:r>
                            <w:proofErr w:type="spellEnd"/>
                            <w:r w:rsidRPr="004D10BC">
                              <w:t xml:space="preserve"> Tools)</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C2B9A" id="Cuadro de texto 45" o:spid="_x0000_s1031" type="#_x0000_t202" style="position:absolute;left:0;text-align:left;margin-left:0;margin-top:2.1pt;width:441.9pt;height:.05pt;z-index:2516817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" stroked="f">
                <v:textbox style="mso-fit-shape-to-text:t" inset="0,0,0,0">
                  <w:txbxContent>
                    <w:p w14:paraId="015ABC03" w14:textId="77777777" w:rsidR="007D640A" w:rsidRPr="003B4216" w:rsidRDefault="007D640A" w:rsidP="00717D95">
                      <w:pPr>
                        <w:pStyle w:val="Descripcin"/>
                        <w:jc w:val="center"/>
                        <w:rPr>
                          <w:rFonts w:cs="Times New Roman"/>
                          <w:noProof/>
                          <w:sz w:val="24"/>
                        </w:rPr>
                      </w:pPr>
                      <w:bookmarkStart w:id="562" w:name="_Toc41335517"/>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w:t>
                      </w:r>
                      <w:r w:rsidRPr="004D10BC">
                        <w:t xml:space="preserve">Herramienta para elaborar bloques (Tomado de: </w:t>
                      </w:r>
                      <w:proofErr w:type="spellStart"/>
                      <w:r w:rsidRPr="004D10BC">
                        <w:t>Blockly</w:t>
                      </w:r>
                      <w:proofErr w:type="spellEnd"/>
                      <w:r w:rsidRPr="004D10BC">
                        <w:t xml:space="preserve"> </w:t>
                      </w:r>
                      <w:proofErr w:type="spellStart"/>
                      <w:r w:rsidRPr="004D10BC">
                        <w:t>Developer</w:t>
                      </w:r>
                      <w:proofErr w:type="spellEnd"/>
                      <w:r w:rsidRPr="004D10BC">
                        <w:t xml:space="preserve"> Tools)</w:t>
                      </w:r>
                      <w:bookmarkEnd w:id="562"/>
                    </w:p>
                  </w:txbxContent>
                </v:textbox>
                <w10:wrap anchorx="margin"/>
              </v:shape>
            </w:pict>
          </mc:Fallback>
        </mc:AlternateContent>
      </w:r>
    </w:p>
    <w:p w14:paraId="37DB5C74" w14:textId="77777777" w:rsidR="004D27C7" w:rsidRDefault="00717D95">
      <w:pPr>
        <w:tabs>
          <w:tab w:val="left" w:pos="142"/>
        </w:tabs>
        <w:spacing w:line="480" w:lineRule="auto"/>
        <w:ind w:left="0"/>
        <w:jc w:val="both"/>
        <w:rPr>
          <w:rFonts w:cs="Times New Roman"/>
        </w:rPr>
        <w:pPrChange w:id="563" w:author="Steven Ortiz" w:date="2020-07-03T18:44:00Z">
          <w:pPr>
            <w:tabs>
              <w:tab w:val="left" w:pos="142"/>
            </w:tabs>
            <w:spacing w:line="480" w:lineRule="auto"/>
            <w:ind w:left="0"/>
          </w:pPr>
        </w:pPrChange>
      </w:pPr>
      <w:r>
        <w:rPr>
          <w:rFonts w:cs="Times New Roman"/>
        </w:rPr>
        <w:t>Dependiendo del tipo de bloque, este deberá cumplir algunas especificaciones de</w:t>
      </w:r>
      <w:r w:rsidR="004D27C7" w:rsidRPr="004D27C7">
        <w:rPr>
          <w:rFonts w:cs="Times New Roman"/>
        </w:rPr>
        <w:t xml:space="preserve"> </w:t>
      </w:r>
      <w:r w:rsidR="004D27C7">
        <w:rPr>
          <w:rFonts w:cs="Times New Roman"/>
        </w:rPr>
        <w:t>construcción, tales como;</w:t>
      </w:r>
    </w:p>
    <w:p w14:paraId="75769133" w14:textId="77777777" w:rsidR="004D27C7" w:rsidRDefault="004D27C7">
      <w:pPr>
        <w:pStyle w:val="Prrafodelista"/>
        <w:numPr>
          <w:ilvl w:val="0"/>
          <w:numId w:val="19"/>
        </w:numPr>
        <w:tabs>
          <w:tab w:val="left" w:pos="142"/>
        </w:tabs>
        <w:spacing w:line="480" w:lineRule="auto"/>
        <w:jc w:val="both"/>
        <w:rPr>
          <w:rFonts w:cs="Times New Roman"/>
        </w:rPr>
        <w:pPrChange w:id="564" w:author="Steven Ortiz" w:date="2020-07-03T18:44:00Z">
          <w:pPr>
            <w:pStyle w:val="Prrafodelista"/>
            <w:numPr>
              <w:numId w:val="19"/>
            </w:numPr>
            <w:tabs>
              <w:tab w:val="left" w:pos="142"/>
            </w:tabs>
            <w:spacing w:line="480" w:lineRule="auto"/>
            <w:ind w:left="1065" w:hanging="360"/>
          </w:pPr>
        </w:pPrChange>
      </w:pPr>
      <w:r>
        <w:rPr>
          <w:rFonts w:cs="Times New Roman"/>
        </w:rPr>
        <w:t>Paso de información: Los bloques con esta funcionalidad tienen información contenida y se podrá pasar a otros bloques.</w:t>
      </w:r>
    </w:p>
    <w:p w14:paraId="60AD412B" w14:textId="77777777" w:rsidR="004D27C7" w:rsidRDefault="004D27C7">
      <w:pPr>
        <w:pStyle w:val="Prrafodelista"/>
        <w:numPr>
          <w:ilvl w:val="0"/>
          <w:numId w:val="19"/>
        </w:numPr>
        <w:tabs>
          <w:tab w:val="left" w:pos="142"/>
        </w:tabs>
        <w:spacing w:line="480" w:lineRule="auto"/>
        <w:jc w:val="both"/>
        <w:rPr>
          <w:rFonts w:cs="Times New Roman"/>
        </w:rPr>
        <w:pPrChange w:id="565" w:author="Steven Ortiz" w:date="2020-07-03T18:44:00Z">
          <w:pPr>
            <w:pStyle w:val="Prrafodelista"/>
            <w:numPr>
              <w:numId w:val="19"/>
            </w:numPr>
            <w:tabs>
              <w:tab w:val="left" w:pos="142"/>
            </w:tabs>
            <w:spacing w:line="480" w:lineRule="auto"/>
            <w:ind w:left="1065" w:hanging="360"/>
          </w:pPr>
        </w:pPrChange>
      </w:pPr>
      <w:r>
        <w:rPr>
          <w:rFonts w:cs="Times New Roman"/>
        </w:rPr>
        <w:t>Recibir información: Estos bloques reciben la información de los anteriores. Estos bloques pueden procesar esa información y hacer algo en específico, un ejemplo de estos son los que llaman las funciones y envío por puerto serial.</w:t>
      </w:r>
    </w:p>
    <w:p w14:paraId="71AA0155" w14:textId="77777777" w:rsidR="004D27C7" w:rsidRDefault="004D27C7">
      <w:pPr>
        <w:pStyle w:val="Prrafodelista"/>
        <w:numPr>
          <w:ilvl w:val="0"/>
          <w:numId w:val="19"/>
        </w:numPr>
        <w:tabs>
          <w:tab w:val="left" w:pos="142"/>
        </w:tabs>
        <w:spacing w:line="480" w:lineRule="auto"/>
        <w:jc w:val="both"/>
        <w:rPr>
          <w:rFonts w:cs="Times New Roman"/>
        </w:rPr>
        <w:pPrChange w:id="566" w:author="Steven Ortiz" w:date="2020-07-03T18:44:00Z">
          <w:pPr>
            <w:pStyle w:val="Prrafodelista"/>
            <w:numPr>
              <w:numId w:val="19"/>
            </w:numPr>
            <w:tabs>
              <w:tab w:val="left" w:pos="142"/>
            </w:tabs>
            <w:spacing w:line="480" w:lineRule="auto"/>
            <w:ind w:left="1065" w:hanging="360"/>
          </w:pPr>
        </w:pPrChange>
      </w:pPr>
      <w:r>
        <w:rPr>
          <w:rFonts w:cs="Times New Roman"/>
        </w:rPr>
        <w:t>Combinados: Son una mezcla de las dos anteriores características, estos bloques reciben información de otros bloques, la procesan y pasan la información a otros bloques. Un ejemplo de estos bloques son los ingresos a funciones con retorno.</w:t>
      </w:r>
    </w:p>
    <w:p w14:paraId="22021D9B" w14:textId="77777777" w:rsidR="004D27C7" w:rsidRPr="009B0AC5" w:rsidRDefault="004D27C7">
      <w:pPr>
        <w:pStyle w:val="Prrafodelista"/>
        <w:numPr>
          <w:ilvl w:val="0"/>
          <w:numId w:val="19"/>
        </w:numPr>
        <w:tabs>
          <w:tab w:val="left" w:pos="142"/>
        </w:tabs>
        <w:spacing w:line="480" w:lineRule="auto"/>
        <w:jc w:val="both"/>
        <w:rPr>
          <w:rFonts w:cs="Times New Roman"/>
        </w:rPr>
        <w:pPrChange w:id="567" w:author="Steven Ortiz" w:date="2020-07-03T18:44:00Z">
          <w:pPr>
            <w:pStyle w:val="Prrafodelista"/>
            <w:numPr>
              <w:numId w:val="19"/>
            </w:numPr>
            <w:tabs>
              <w:tab w:val="left" w:pos="142"/>
            </w:tabs>
            <w:spacing w:line="480" w:lineRule="auto"/>
            <w:ind w:left="1065" w:hanging="360"/>
          </w:pPr>
        </w:pPrChange>
      </w:pPr>
      <w:r>
        <w:rPr>
          <w:rFonts w:cs="Times New Roman"/>
        </w:rPr>
        <w:t>Condicionales, bucles y funciones: Estos bloques pueden recibir información y poderla pasar, y en su interior pueden ingresar más bloques para realizar procesos.</w:t>
      </w:r>
    </w:p>
    <w:p w14:paraId="4636835F" w14:textId="77777777" w:rsidR="004D27C7" w:rsidRDefault="004D27C7" w:rsidP="004D27C7">
      <w:pPr>
        <w:pStyle w:val="Ttulo3"/>
      </w:pPr>
      <w:bookmarkStart w:id="568" w:name="_Toc44879284"/>
      <w:r>
        <w:rPr>
          <w:lang w:eastAsia="es-CO"/>
        </w:rPr>
        <w:lastRenderedPageBreak/>
        <w:t xml:space="preserve">Actividad 1.2 – </w:t>
      </w:r>
      <w:r>
        <w:t>Descripción de bloques funcionales en Python</w:t>
      </w:r>
      <w:bookmarkEnd w:id="568"/>
    </w:p>
    <w:p w14:paraId="345AB8F7" w14:textId="77777777" w:rsidR="004D27C7" w:rsidRDefault="004D27C7">
      <w:pPr>
        <w:tabs>
          <w:tab w:val="left" w:pos="142"/>
        </w:tabs>
        <w:spacing w:line="480" w:lineRule="auto"/>
        <w:ind w:left="0"/>
        <w:jc w:val="both"/>
        <w:rPr>
          <w:rFonts w:cs="Times New Roman"/>
          <w:szCs w:val="24"/>
        </w:rPr>
        <w:pPrChange w:id="569" w:author="Steven Ortiz" w:date="2020-07-03T18:44:00Z">
          <w:pPr>
            <w:tabs>
              <w:tab w:val="left" w:pos="142"/>
            </w:tabs>
            <w:spacing w:line="480" w:lineRule="auto"/>
            <w:ind w:left="0"/>
          </w:pPr>
        </w:pPrChange>
      </w:pPr>
      <w:r w:rsidRPr="00FD0AA3">
        <w:rPr>
          <w:rFonts w:cs="Times New Roman"/>
          <w:szCs w:val="24"/>
        </w:rPr>
        <w:t>Teniendo el tipo de bloque que se va a realizar, se usa la herr</w:t>
      </w:r>
      <w:r>
        <w:rPr>
          <w:rFonts w:cs="Times New Roman"/>
          <w:szCs w:val="24"/>
        </w:rPr>
        <w:t>amienta constructora de bloques. S</w:t>
      </w:r>
      <w:r w:rsidRPr="00FD0AA3">
        <w:rPr>
          <w:rFonts w:cs="Times New Roman"/>
          <w:szCs w:val="24"/>
        </w:rPr>
        <w:t xml:space="preserve">e crea el bloque dependiendo </w:t>
      </w:r>
      <w:r>
        <w:rPr>
          <w:rFonts w:cs="Times New Roman"/>
          <w:szCs w:val="24"/>
        </w:rPr>
        <w:t xml:space="preserve">del tipo y el </w:t>
      </w:r>
      <w:proofErr w:type="spellStart"/>
      <w:r>
        <w:rPr>
          <w:rFonts w:cs="Times New Roman"/>
          <w:szCs w:val="24"/>
        </w:rPr>
        <w:t>Blockly</w:t>
      </w:r>
      <w:proofErr w:type="spellEnd"/>
      <w:r>
        <w:rPr>
          <w:rFonts w:cs="Times New Roman"/>
          <w:szCs w:val="24"/>
        </w:rPr>
        <w:t xml:space="preserve"> </w:t>
      </w:r>
      <w:proofErr w:type="spellStart"/>
      <w:r>
        <w:rPr>
          <w:rFonts w:cs="Times New Roman"/>
          <w:szCs w:val="24"/>
        </w:rPr>
        <w:t>Developer</w:t>
      </w:r>
      <w:proofErr w:type="spellEnd"/>
      <w:r>
        <w:rPr>
          <w:rFonts w:cs="Times New Roman"/>
          <w:szCs w:val="24"/>
        </w:rPr>
        <w:t xml:space="preserve"> Tools devuelve un código JavaScript con espacio para un programa y aquí</w:t>
      </w:r>
      <w:r w:rsidRPr="00FD0AA3">
        <w:rPr>
          <w:rFonts w:cs="Times New Roman"/>
          <w:szCs w:val="24"/>
        </w:rPr>
        <w:t xml:space="preserve"> </w:t>
      </w:r>
      <w:r>
        <w:rPr>
          <w:rFonts w:cs="Times New Roman"/>
          <w:szCs w:val="24"/>
        </w:rPr>
        <w:t>se le asigna un código en Python dependiendo de su funcionalidad.</w:t>
      </w:r>
    </w:p>
    <w:p w14:paraId="1776B353" w14:textId="77777777" w:rsidR="004D27C7" w:rsidRDefault="004D27C7" w:rsidP="004D27C7">
      <w:pPr>
        <w:pStyle w:val="Ttulo3"/>
      </w:pPr>
      <w:bookmarkStart w:id="570" w:name="_Toc44879285"/>
      <w:r>
        <w:rPr>
          <w:lang w:eastAsia="es-CO"/>
        </w:rPr>
        <w:t xml:space="preserve">Actividad 1.3 – </w:t>
      </w:r>
      <w:r>
        <w:t>Integración de bloques con JavaScript</w:t>
      </w:r>
      <w:bookmarkEnd w:id="570"/>
    </w:p>
    <w:p w14:paraId="3FCA3797" w14:textId="77777777" w:rsidR="004D27C7" w:rsidRPr="00ED70F2" w:rsidRDefault="004D27C7">
      <w:pPr>
        <w:pStyle w:val="Sinespaciado"/>
        <w:spacing w:line="480" w:lineRule="auto"/>
      </w:pPr>
      <w:r>
        <w:t xml:space="preserve">El programa base de </w:t>
      </w:r>
      <w:proofErr w:type="spellStart"/>
      <w:r>
        <w:t>Blockly</w:t>
      </w:r>
      <w:proofErr w:type="spellEnd"/>
      <w:r>
        <w:t xml:space="preserve"> está escrito en JavaScript y HTML, y es aquí donde se debe integrar cada bloque que se construya, esto se hace agregando el código el bloque al programa base y compilándolo, esto ya añadirá el bloque construido a </w:t>
      </w:r>
      <w:proofErr w:type="spellStart"/>
      <w:r>
        <w:t>Blockly</w:t>
      </w:r>
      <w:proofErr w:type="spellEnd"/>
      <w:r>
        <w:t xml:space="preserve">. </w:t>
      </w:r>
    </w:p>
    <w:p w14:paraId="4BC37DC9" w14:textId="2836E0B5" w:rsidR="004D27C7" w:rsidRPr="000B58F7" w:rsidRDefault="004D27C7" w:rsidP="004D27C7">
      <w:pPr>
        <w:pStyle w:val="Ttulo2"/>
      </w:pPr>
      <w:bookmarkStart w:id="571" w:name="_Toc44879286"/>
      <w:r>
        <w:t xml:space="preserve">Objetivo 2 </w:t>
      </w:r>
      <w:del w:id="572" w:author="Diany Lorena Hincapie Melo" w:date="2020-07-04T11:09:00Z">
        <w:r w:rsidDel="00BB67E7">
          <w:delText xml:space="preserve">- </w:delText>
        </w:r>
        <w:r w:rsidRPr="00FD0AA3" w:rsidDel="00BB67E7">
          <w:delText xml:space="preserve"> Constru</w:delText>
        </w:r>
        <w:r w:rsidDel="00BB67E7">
          <w:delText>ir</w:delText>
        </w:r>
      </w:del>
      <w:ins w:id="573" w:author="Diany Lorena Hincapie Melo" w:date="2020-07-04T11:09:00Z">
        <w:r w:rsidR="00BB67E7">
          <w:t xml:space="preserve">- </w:t>
        </w:r>
        <w:r w:rsidR="00BB67E7" w:rsidRPr="00FD0AA3">
          <w:t>Construir</w:t>
        </w:r>
      </w:ins>
      <w:r>
        <w:t xml:space="preserve"> un </w:t>
      </w:r>
      <w:r w:rsidRPr="00FD0AA3">
        <w:t>prototipo</w:t>
      </w:r>
      <w:r>
        <w:t xml:space="preserve"> inicial de hardware que permita probar la integración de la programación visual</w:t>
      </w:r>
      <w:bookmarkEnd w:id="571"/>
      <w:r w:rsidRPr="00FD0AA3">
        <w:t xml:space="preserve"> </w:t>
      </w:r>
    </w:p>
    <w:p w14:paraId="25BD715F" w14:textId="77777777" w:rsidR="004D27C7" w:rsidRDefault="004D27C7" w:rsidP="004D27C7">
      <w:pPr>
        <w:pStyle w:val="Ttulo3"/>
        <w:rPr>
          <w:lang w:eastAsia="es-CO"/>
        </w:rPr>
      </w:pPr>
      <w:bookmarkStart w:id="574" w:name="_Toc44879287"/>
      <w:r>
        <w:rPr>
          <w:lang w:eastAsia="es-CO"/>
        </w:rPr>
        <w:t>Actividad 2.1 – Selección de componentes electrónicos</w:t>
      </w:r>
      <w:bookmarkEnd w:id="574"/>
    </w:p>
    <w:p w14:paraId="6FB30BD2" w14:textId="77777777" w:rsidR="004D27C7" w:rsidRDefault="004D27C7">
      <w:pPr>
        <w:pStyle w:val="Sinespaciado"/>
        <w:spacing w:line="480" w:lineRule="auto"/>
        <w:rPr>
          <w:lang w:eastAsia="es-CO"/>
        </w:rPr>
      </w:pPr>
      <w:r>
        <w:rPr>
          <w:lang w:eastAsia="es-CO"/>
        </w:rPr>
        <w:t>Con las funcionalidades en hardware ya definidas, se selecciona cada componente electrónico que cumpla con esta funcionalidad, una de estas funcionalidades es la música algorítmica, por tanto, se debe seleccionar un componente que permita reproducir esta música programada.</w:t>
      </w:r>
    </w:p>
    <w:p w14:paraId="42D96DFA" w14:textId="77777777" w:rsidR="004D27C7" w:rsidRDefault="004D27C7" w:rsidP="004D27C7">
      <w:pPr>
        <w:pStyle w:val="Ttulo3"/>
        <w:rPr>
          <w:lang w:eastAsia="es-CO"/>
        </w:rPr>
      </w:pPr>
      <w:bookmarkStart w:id="575" w:name="_Toc44879288"/>
      <w:r>
        <w:rPr>
          <w:lang w:eastAsia="es-CO"/>
        </w:rPr>
        <w:t>Actividad 2.2 – Diseño de la tarjeta PCB</w:t>
      </w:r>
      <w:bookmarkEnd w:id="575"/>
    </w:p>
    <w:p w14:paraId="2A5CDEDF" w14:textId="77777777" w:rsidR="004D27C7" w:rsidRDefault="004D27C7">
      <w:pPr>
        <w:pStyle w:val="Sinespaciado"/>
        <w:spacing w:line="480" w:lineRule="auto"/>
        <w:rPr>
          <w:lang w:eastAsia="es-CO"/>
        </w:rPr>
      </w:pPr>
      <w:r>
        <w:rPr>
          <w:lang w:eastAsia="es-CO"/>
        </w:rPr>
        <w:t>Ya con cada componente definido, se realiza el diseño de la tarjeta PCB con el circuito que permita el funcionamiento de cada uno de ellos y la tarjeta de desarrollo.</w:t>
      </w:r>
    </w:p>
    <w:p w14:paraId="47DEDCB0" w14:textId="77777777" w:rsidR="004D27C7" w:rsidRDefault="004D27C7" w:rsidP="004D27C7">
      <w:pPr>
        <w:pStyle w:val="Ttulo3"/>
        <w:rPr>
          <w:lang w:eastAsia="es-CO"/>
        </w:rPr>
      </w:pPr>
      <w:bookmarkStart w:id="576" w:name="_Toc44879289"/>
      <w:r>
        <w:rPr>
          <w:lang w:eastAsia="es-CO"/>
        </w:rPr>
        <w:t>Actividad 2.3 - Ensamblaje y testeo del diseño de hardware</w:t>
      </w:r>
      <w:bookmarkEnd w:id="576"/>
    </w:p>
    <w:p w14:paraId="4BC5374F" w14:textId="77777777" w:rsidR="004D27C7" w:rsidRPr="009B4B5F" w:rsidRDefault="004D27C7">
      <w:pPr>
        <w:pStyle w:val="Sinespaciado"/>
        <w:spacing w:line="480" w:lineRule="auto"/>
        <w:rPr>
          <w:lang w:eastAsia="es-CO"/>
        </w:rPr>
      </w:pPr>
      <w:r>
        <w:rPr>
          <w:lang w:eastAsia="es-CO"/>
        </w:rPr>
        <w:t xml:space="preserve">Con la tarjeta ya hecha, se procede a ensamblarla con cada uno de sus componentes. Luego de tenerla lista, se realizan las pruebas de funcionamiento, las cuales consisten en </w:t>
      </w:r>
      <w:r>
        <w:rPr>
          <w:lang w:eastAsia="es-CO"/>
        </w:rPr>
        <w:lastRenderedPageBreak/>
        <w:t>realizar un programa, enviar el código a la tarjeta y se verifica que cada componente este funcionando correctamente.</w:t>
      </w:r>
    </w:p>
    <w:p w14:paraId="67E7B6B3" w14:textId="77777777" w:rsidR="004D27C7" w:rsidRDefault="004D27C7" w:rsidP="004D27C7">
      <w:pPr>
        <w:pStyle w:val="Ttulo2"/>
      </w:pPr>
      <w:bookmarkStart w:id="577" w:name="_Toc44879290"/>
      <w:r>
        <w:t>Objetivo 3 - Validar la interface visual de programación con la tarjeta de procesamiento</w:t>
      </w:r>
      <w:bookmarkEnd w:id="577"/>
    </w:p>
    <w:p w14:paraId="3F58EB89" w14:textId="77777777" w:rsidR="004D27C7" w:rsidRDefault="004D27C7" w:rsidP="004D27C7">
      <w:pPr>
        <w:pStyle w:val="Ttulo3"/>
        <w:rPr>
          <w:lang w:eastAsia="es-CO"/>
        </w:rPr>
      </w:pPr>
      <w:bookmarkStart w:id="578" w:name="_Toc44879291"/>
      <w:r>
        <w:rPr>
          <w:lang w:eastAsia="es-CO"/>
        </w:rPr>
        <w:t xml:space="preserve">Actividad 3.1 – Instalación de </w:t>
      </w:r>
      <w:proofErr w:type="spellStart"/>
      <w:r>
        <w:rPr>
          <w:lang w:eastAsia="es-CO"/>
        </w:rPr>
        <w:t>MicroPython</w:t>
      </w:r>
      <w:proofErr w:type="spellEnd"/>
      <w:r>
        <w:rPr>
          <w:lang w:eastAsia="es-CO"/>
        </w:rPr>
        <w:t xml:space="preserve"> en el procesador ESP32</w:t>
      </w:r>
      <w:bookmarkEnd w:id="578"/>
    </w:p>
    <w:p w14:paraId="5150BFEF" w14:textId="77777777" w:rsidR="004D27C7" w:rsidRPr="006F7B4A" w:rsidRDefault="004D27C7">
      <w:pPr>
        <w:pStyle w:val="Sinespaciado"/>
        <w:spacing w:line="480" w:lineRule="auto"/>
        <w:rPr>
          <w:lang w:eastAsia="es-CO"/>
        </w:rPr>
      </w:pPr>
      <w:r>
        <w:rPr>
          <w:lang w:eastAsia="es-CO"/>
        </w:rPr>
        <w:t xml:space="preserve">Las tarjetas ESP32 traen de fábrica el firmware para ser programados por el IDE de </w:t>
      </w:r>
      <w:proofErr w:type="spellStart"/>
      <w:r>
        <w:rPr>
          <w:lang w:eastAsia="es-CO"/>
        </w:rPr>
        <w:t>Arduino</w:t>
      </w:r>
      <w:proofErr w:type="spellEnd"/>
      <w:r>
        <w:rPr>
          <w:lang w:eastAsia="es-CO"/>
        </w:rPr>
        <w:t xml:space="preserve">, por tanto, se debe cambiar para ser programado por </w:t>
      </w:r>
      <w:proofErr w:type="spellStart"/>
      <w:r>
        <w:rPr>
          <w:lang w:eastAsia="es-CO"/>
        </w:rPr>
        <w:t>MicroPython</w:t>
      </w:r>
      <w:proofErr w:type="spellEnd"/>
      <w:r>
        <w:rPr>
          <w:lang w:eastAsia="es-CO"/>
        </w:rPr>
        <w:t xml:space="preserve">. Para poder realizar este procedimiento se debe descargar el firmware para </w:t>
      </w:r>
      <w:proofErr w:type="spellStart"/>
      <w:r>
        <w:rPr>
          <w:lang w:eastAsia="es-CO"/>
        </w:rPr>
        <w:t>MicroPython</w:t>
      </w:r>
      <w:proofErr w:type="spellEnd"/>
      <w:r>
        <w:rPr>
          <w:lang w:eastAsia="es-CO"/>
        </w:rPr>
        <w:t xml:space="preserve"> y seguir las instrucciones del fabricante (estas instrucciones se encuentran en la página de </w:t>
      </w:r>
      <w:proofErr w:type="spellStart"/>
      <w:r>
        <w:rPr>
          <w:lang w:eastAsia="es-CO"/>
        </w:rPr>
        <w:t>SparkFun</w:t>
      </w:r>
      <w:proofErr w:type="spellEnd"/>
      <w:r>
        <w:rPr>
          <w:lang w:eastAsia="es-CO"/>
        </w:rPr>
        <w:t xml:space="preserve">) las cuales consisten en eliminar el firmware actual e instalar el de </w:t>
      </w:r>
      <w:proofErr w:type="spellStart"/>
      <w:r>
        <w:rPr>
          <w:lang w:eastAsia="es-CO"/>
        </w:rPr>
        <w:t>MicroPython</w:t>
      </w:r>
      <w:proofErr w:type="spellEnd"/>
      <w:r>
        <w:rPr>
          <w:lang w:eastAsia="es-CO"/>
        </w:rPr>
        <w:t xml:space="preserve"> y luego verificar por una terminal que fue instalado correctamente. </w:t>
      </w:r>
    </w:p>
    <w:p w14:paraId="21E01383" w14:textId="77777777" w:rsidR="004D27C7" w:rsidRDefault="004D27C7" w:rsidP="004D27C7">
      <w:pPr>
        <w:pStyle w:val="Ttulo3"/>
        <w:rPr>
          <w:lang w:eastAsia="es-CO"/>
        </w:rPr>
      </w:pPr>
      <w:bookmarkStart w:id="579" w:name="_Toc44879292"/>
      <w:r>
        <w:rPr>
          <w:lang w:eastAsia="es-CO"/>
        </w:rPr>
        <w:t xml:space="preserve">Actividad 3.2 – Prueba de </w:t>
      </w:r>
      <w:proofErr w:type="spellStart"/>
      <w:r>
        <w:rPr>
          <w:lang w:eastAsia="es-CO"/>
        </w:rPr>
        <w:t>MicroPython</w:t>
      </w:r>
      <w:proofErr w:type="spellEnd"/>
      <w:r>
        <w:rPr>
          <w:lang w:eastAsia="es-CO"/>
        </w:rPr>
        <w:t xml:space="preserve"> en el procesador con la tarjeta de desarrollo ESP32 </w:t>
      </w:r>
      <w:proofErr w:type="spellStart"/>
      <w:r>
        <w:rPr>
          <w:lang w:eastAsia="es-CO"/>
        </w:rPr>
        <w:t>SparkFun</w:t>
      </w:r>
      <w:bookmarkEnd w:id="579"/>
      <w:proofErr w:type="spellEnd"/>
    </w:p>
    <w:p w14:paraId="2C593A58" w14:textId="77777777" w:rsidR="004D27C7" w:rsidRPr="00507E4A" w:rsidRDefault="004D27C7">
      <w:pPr>
        <w:pStyle w:val="Sinespaciado"/>
        <w:spacing w:line="480" w:lineRule="auto"/>
        <w:rPr>
          <w:lang w:eastAsia="es-CO"/>
        </w:rPr>
      </w:pPr>
      <w:r>
        <w:rPr>
          <w:lang w:eastAsia="es-CO"/>
        </w:rPr>
        <w:t xml:space="preserve">Luego de haber instalado el Firmware se procede a realizar pruebas con </w:t>
      </w:r>
      <w:proofErr w:type="spellStart"/>
      <w:r>
        <w:rPr>
          <w:lang w:eastAsia="es-CO"/>
        </w:rPr>
        <w:t>MicroPython</w:t>
      </w:r>
      <w:proofErr w:type="spellEnd"/>
      <w:r>
        <w:rPr>
          <w:lang w:eastAsia="es-CO"/>
        </w:rPr>
        <w:t xml:space="preserve"> corriendo en la ESP32, para esto se realiza un </w:t>
      </w:r>
      <w:proofErr w:type="spellStart"/>
      <w:r>
        <w:rPr>
          <w:lang w:eastAsia="es-CO"/>
        </w:rPr>
        <w:t>Blink</w:t>
      </w:r>
      <w:proofErr w:type="spellEnd"/>
      <w:r>
        <w:rPr>
          <w:lang w:eastAsia="es-CO"/>
        </w:rPr>
        <w:t xml:space="preserve">. Se usa el programa </w:t>
      </w:r>
      <w:proofErr w:type="spellStart"/>
      <w:r>
        <w:rPr>
          <w:lang w:eastAsia="es-CO"/>
        </w:rPr>
        <w:t>Atom</w:t>
      </w:r>
      <w:proofErr w:type="spellEnd"/>
      <w:r>
        <w:rPr>
          <w:lang w:eastAsia="es-CO"/>
        </w:rPr>
        <w:t xml:space="preserve"> para realizar el código correspondiente y se carga en la tarjeta de desarrollo, y se valida que el led integrado en la ESP32 parpadee.</w:t>
      </w:r>
    </w:p>
    <w:p w14:paraId="76200CD2" w14:textId="77777777" w:rsidR="004D27C7" w:rsidRDefault="004D27C7" w:rsidP="004D27C7">
      <w:pPr>
        <w:pStyle w:val="Ttulo3"/>
        <w:rPr>
          <w:lang w:eastAsia="es-CO"/>
        </w:rPr>
      </w:pPr>
      <w:bookmarkStart w:id="580" w:name="_Toc44879293"/>
      <w:r>
        <w:rPr>
          <w:lang w:eastAsia="es-CO"/>
        </w:rPr>
        <w:t xml:space="preserve">Actividad 3.3 - Integración de los bloques con </w:t>
      </w:r>
      <w:proofErr w:type="spellStart"/>
      <w:r>
        <w:rPr>
          <w:lang w:eastAsia="es-CO"/>
        </w:rPr>
        <w:t>MicroPython</w:t>
      </w:r>
      <w:bookmarkEnd w:id="580"/>
      <w:proofErr w:type="spellEnd"/>
    </w:p>
    <w:p w14:paraId="4698BFBC" w14:textId="77777777" w:rsidR="004D27C7" w:rsidRDefault="004D27C7">
      <w:pPr>
        <w:pStyle w:val="Sinespaciado"/>
        <w:spacing w:line="480" w:lineRule="auto"/>
        <w:rPr>
          <w:lang w:eastAsia="es-CO"/>
        </w:rPr>
      </w:pPr>
      <w:r>
        <w:rPr>
          <w:lang w:eastAsia="es-CO"/>
        </w:rPr>
        <w:t xml:space="preserve">Para poder integrar los bloques con </w:t>
      </w:r>
      <w:proofErr w:type="spellStart"/>
      <w:r>
        <w:rPr>
          <w:lang w:eastAsia="es-CO"/>
        </w:rPr>
        <w:t>MicroPython</w:t>
      </w:r>
      <w:proofErr w:type="spellEnd"/>
      <w:r>
        <w:rPr>
          <w:lang w:eastAsia="es-CO"/>
        </w:rPr>
        <w:t xml:space="preserve">, se realiza un programa tipo </w:t>
      </w:r>
      <w:proofErr w:type="spellStart"/>
      <w:r>
        <w:rPr>
          <w:lang w:eastAsia="es-CO"/>
        </w:rPr>
        <w:t>Blink</w:t>
      </w:r>
      <w:proofErr w:type="spellEnd"/>
      <w:r>
        <w:rPr>
          <w:lang w:eastAsia="es-CO"/>
        </w:rPr>
        <w:t xml:space="preserve"> en </w:t>
      </w:r>
      <w:proofErr w:type="spellStart"/>
      <w:r>
        <w:rPr>
          <w:lang w:eastAsia="es-CO"/>
        </w:rPr>
        <w:t>Blockly</w:t>
      </w:r>
      <w:proofErr w:type="spellEnd"/>
      <w:r>
        <w:rPr>
          <w:lang w:eastAsia="es-CO"/>
        </w:rPr>
        <w:t xml:space="preserve"> y el programa resultante se copea y se pega en un archivo en </w:t>
      </w:r>
      <w:proofErr w:type="spellStart"/>
      <w:r>
        <w:rPr>
          <w:lang w:eastAsia="es-CO"/>
        </w:rPr>
        <w:t>Atom</w:t>
      </w:r>
      <w:proofErr w:type="spellEnd"/>
      <w:r>
        <w:rPr>
          <w:lang w:eastAsia="es-CO"/>
        </w:rPr>
        <w:t xml:space="preserve"> y se carga el programa a la tarjeta para luego verificar su funcionamiento. Luego de lo anterior se le agrega la funcionalidad a </w:t>
      </w:r>
      <w:proofErr w:type="spellStart"/>
      <w:r>
        <w:rPr>
          <w:lang w:eastAsia="es-CO"/>
        </w:rPr>
        <w:t>Blockly</w:t>
      </w:r>
      <w:proofErr w:type="spellEnd"/>
      <w:r>
        <w:rPr>
          <w:lang w:eastAsia="es-CO"/>
        </w:rPr>
        <w:t xml:space="preserve"> para poder descargar el archivo .</w:t>
      </w:r>
      <w:proofErr w:type="spellStart"/>
      <w:r>
        <w:rPr>
          <w:lang w:eastAsia="es-CO"/>
        </w:rPr>
        <w:t>py</w:t>
      </w:r>
      <w:proofErr w:type="spellEnd"/>
      <w:r>
        <w:rPr>
          <w:lang w:eastAsia="es-CO"/>
        </w:rPr>
        <w:t xml:space="preserve">, para así descargarlo y poder abrirlo en </w:t>
      </w:r>
      <w:proofErr w:type="spellStart"/>
      <w:r>
        <w:rPr>
          <w:lang w:eastAsia="es-CO"/>
        </w:rPr>
        <w:t>Atom</w:t>
      </w:r>
      <w:proofErr w:type="spellEnd"/>
      <w:r>
        <w:rPr>
          <w:lang w:eastAsia="es-CO"/>
        </w:rPr>
        <w:t xml:space="preserve"> y cargar el programa para revisar su funcionamiento. </w:t>
      </w:r>
    </w:p>
    <w:p w14:paraId="6D007B6A" w14:textId="77777777" w:rsidR="004D27C7" w:rsidRDefault="004D27C7" w:rsidP="004D27C7">
      <w:pPr>
        <w:pStyle w:val="Ttulo3"/>
        <w:rPr>
          <w:lang w:eastAsia="es-CO"/>
        </w:rPr>
      </w:pPr>
      <w:bookmarkStart w:id="581" w:name="_Toc44879294"/>
      <w:r>
        <w:rPr>
          <w:lang w:eastAsia="es-CO"/>
        </w:rPr>
        <w:lastRenderedPageBreak/>
        <w:t>Actividad 3.4 - Prueba del hardware básico y su funcionalidad</w:t>
      </w:r>
      <w:bookmarkEnd w:id="581"/>
      <w:r>
        <w:rPr>
          <w:lang w:eastAsia="es-CO"/>
        </w:rPr>
        <w:t xml:space="preserve">   </w:t>
      </w:r>
    </w:p>
    <w:p w14:paraId="468B95D5" w14:textId="77777777" w:rsidR="004D27C7" w:rsidRDefault="004D27C7">
      <w:pPr>
        <w:pStyle w:val="Sinespaciado"/>
        <w:spacing w:line="480" w:lineRule="auto"/>
        <w:rPr>
          <w:lang w:eastAsia="es-CO"/>
        </w:rPr>
      </w:pPr>
      <w:r>
        <w:rPr>
          <w:lang w:eastAsia="es-CO"/>
        </w:rPr>
        <w:t xml:space="preserve">Se hace la integración entre el hardware y el </w:t>
      </w:r>
      <w:proofErr w:type="spellStart"/>
      <w:r>
        <w:rPr>
          <w:lang w:eastAsia="es-CO"/>
        </w:rPr>
        <w:t>Blockly</w:t>
      </w:r>
      <w:proofErr w:type="spellEnd"/>
      <w:r>
        <w:rPr>
          <w:lang w:eastAsia="es-CO"/>
        </w:rPr>
        <w:t xml:space="preserve">, para esto, se realiza un programa en bloques con todas las funcionalidades agregadas en el hardware, con esto se envía a la tarjeta de desarrollo y se ejecuta este programa y se revisa que todas las funcionalidades se estén realizando correctamente según lo que se programó. </w:t>
      </w:r>
    </w:p>
    <w:p w14:paraId="73FFDDD3" w14:textId="77777777" w:rsidR="004D27C7" w:rsidRDefault="004D27C7" w:rsidP="004D27C7">
      <w:pPr>
        <w:pStyle w:val="Ttulo2"/>
      </w:pPr>
      <w:bookmarkStart w:id="582" w:name="_Toc44879295"/>
      <w:r>
        <w:t>Objetivo 4 - Implementar la web e integrar el sistema con un diseño centrado en el usuario</w:t>
      </w:r>
      <w:bookmarkEnd w:id="582"/>
    </w:p>
    <w:p w14:paraId="39EDD280" w14:textId="77777777" w:rsidR="004D27C7" w:rsidRDefault="004D27C7" w:rsidP="004D27C7">
      <w:pPr>
        <w:pStyle w:val="Ttulo3"/>
        <w:rPr>
          <w:lang w:eastAsia="es-CO"/>
        </w:rPr>
      </w:pPr>
      <w:bookmarkStart w:id="583" w:name="_Toc44879296"/>
      <w:r>
        <w:rPr>
          <w:lang w:eastAsia="es-CO"/>
        </w:rPr>
        <w:t>Actividad 4.1 – Configuración del web server</w:t>
      </w:r>
      <w:bookmarkEnd w:id="583"/>
    </w:p>
    <w:p w14:paraId="73B1533C" w14:textId="77777777" w:rsidR="004D27C7" w:rsidRPr="00097FB5" w:rsidRDefault="004D27C7">
      <w:pPr>
        <w:pStyle w:val="Sinespaciado"/>
        <w:spacing w:line="480" w:lineRule="auto"/>
        <w:rPr>
          <w:lang w:eastAsia="es-CO"/>
        </w:rPr>
      </w:pPr>
      <w:r>
        <w:rPr>
          <w:lang w:eastAsia="es-CO"/>
        </w:rPr>
        <w:t xml:space="preserve">La tarjeta ESP32 cuenta con la funcionalidad </w:t>
      </w:r>
      <w:proofErr w:type="spellStart"/>
      <w:r>
        <w:rPr>
          <w:lang w:eastAsia="es-CO"/>
        </w:rPr>
        <w:t>WebSocket</w:t>
      </w:r>
      <w:proofErr w:type="spellEnd"/>
      <w:r>
        <w:rPr>
          <w:lang w:eastAsia="es-CO"/>
        </w:rPr>
        <w:t>, el cual es un canal de comunicación full-</w:t>
      </w:r>
      <w:proofErr w:type="spellStart"/>
      <w:r>
        <w:rPr>
          <w:lang w:eastAsia="es-CO"/>
        </w:rPr>
        <w:t>duplex</w:t>
      </w:r>
      <w:proofErr w:type="spellEnd"/>
      <w:r>
        <w:rPr>
          <w:lang w:eastAsia="es-CO"/>
        </w:rPr>
        <w:t xml:space="preserve"> </w:t>
      </w:r>
      <w:sdt>
        <w:sdtPr>
          <w:rPr>
            <w:lang w:eastAsia="es-CO"/>
          </w:rPr>
          <w:id w:val="-1414381769"/>
          <w:citation/>
        </w:sdtPr>
        <w:sdtContent>
          <w:r>
            <w:rPr>
              <w:lang w:eastAsia="es-CO"/>
            </w:rPr>
            <w:fldChar w:fldCharType="begin"/>
          </w:r>
          <w:r>
            <w:rPr>
              <w:lang w:eastAsia="es-CO"/>
            </w:rPr>
            <w:instrText xml:space="preserve"> CITATION Par19 \l 9226 </w:instrText>
          </w:r>
          <w:r>
            <w:rPr>
              <w:lang w:eastAsia="es-CO"/>
            </w:rPr>
            <w:fldChar w:fldCharType="separate"/>
          </w:r>
          <w:r w:rsidR="001E4143">
            <w:rPr>
              <w:noProof/>
              <w:lang w:eastAsia="es-CO"/>
            </w:rPr>
            <w:t>(Pardo, 2019)</w:t>
          </w:r>
          <w:r>
            <w:rPr>
              <w:lang w:eastAsia="es-CO"/>
            </w:rPr>
            <w:fldChar w:fldCharType="end"/>
          </w:r>
        </w:sdtContent>
      </w:sdt>
      <w:r>
        <w:rPr>
          <w:lang w:eastAsia="es-CO"/>
        </w:rPr>
        <w:t xml:space="preserve">. Esto puede servir como medio para enviar el código generado por </w:t>
      </w:r>
      <w:proofErr w:type="spellStart"/>
      <w:r>
        <w:rPr>
          <w:lang w:eastAsia="es-CO"/>
        </w:rPr>
        <w:t>Blockly</w:t>
      </w:r>
      <w:proofErr w:type="spellEnd"/>
      <w:r>
        <w:rPr>
          <w:lang w:eastAsia="es-CO"/>
        </w:rPr>
        <w:t xml:space="preserve"> sin tener que conectar la tarjeta físicamente al dispositivo desde donde se está utilizado la plataforma.</w:t>
      </w:r>
    </w:p>
    <w:p w14:paraId="74D323B9" w14:textId="77777777" w:rsidR="004D27C7" w:rsidRDefault="004D27C7" w:rsidP="004D27C7">
      <w:pPr>
        <w:pStyle w:val="Ttulo3"/>
        <w:rPr>
          <w:lang w:eastAsia="es-CO"/>
        </w:rPr>
      </w:pPr>
      <w:bookmarkStart w:id="584" w:name="_Toc44879297"/>
      <w:r>
        <w:rPr>
          <w:lang w:eastAsia="es-CO"/>
        </w:rPr>
        <w:t>Actividad 4.2 - Diseño del HTML e integración de los bloques</w:t>
      </w:r>
      <w:bookmarkEnd w:id="584"/>
    </w:p>
    <w:p w14:paraId="630E6505" w14:textId="77777777" w:rsidR="004D27C7" w:rsidRDefault="004D27C7">
      <w:pPr>
        <w:pStyle w:val="Sinespaciado"/>
        <w:spacing w:line="480" w:lineRule="auto"/>
        <w:rPr>
          <w:ins w:id="585" w:author="UECCI" w:date="2020-06-30T21:38:00Z"/>
          <w:lang w:eastAsia="es-CO"/>
        </w:rPr>
      </w:pPr>
      <w:r>
        <w:rPr>
          <w:lang w:eastAsia="es-CO"/>
        </w:rPr>
        <w:t xml:space="preserve">La plataforma debe ser amigable con el usuario, para lo cual, la distribución de bloques, botones y área de trabajo debe ser ordenada y que el usuario pueda familiarizarse con la plataforma de forma eficaz. </w:t>
      </w:r>
    </w:p>
    <w:p w14:paraId="3A46518D" w14:textId="77777777" w:rsidR="00BC3ABD" w:rsidRDefault="00BC3ABD" w:rsidP="004D27C7">
      <w:pPr>
        <w:pStyle w:val="Sinespaciado"/>
        <w:spacing w:line="480" w:lineRule="auto"/>
        <w:rPr>
          <w:ins w:id="586" w:author="UECCI" w:date="2020-06-30T21:38:00Z"/>
          <w:lang w:eastAsia="es-CO"/>
        </w:rPr>
      </w:pPr>
    </w:p>
    <w:p w14:paraId="36B354CE" w14:textId="77777777" w:rsidR="00BC3ABD" w:rsidRDefault="00BC3ABD" w:rsidP="004D27C7">
      <w:pPr>
        <w:pStyle w:val="Sinespaciado"/>
        <w:spacing w:line="480" w:lineRule="auto"/>
        <w:rPr>
          <w:ins w:id="587" w:author="UECCI" w:date="2020-06-30T21:38:00Z"/>
          <w:lang w:eastAsia="es-CO"/>
        </w:rPr>
      </w:pPr>
    </w:p>
    <w:p w14:paraId="18C940B9" w14:textId="77777777" w:rsidR="00BC3ABD" w:rsidRDefault="00BC3ABD" w:rsidP="004D27C7">
      <w:pPr>
        <w:pStyle w:val="Sinespaciado"/>
        <w:spacing w:line="480" w:lineRule="auto"/>
        <w:rPr>
          <w:ins w:id="588" w:author="UECCI" w:date="2020-06-30T21:38:00Z"/>
          <w:lang w:eastAsia="es-CO"/>
        </w:rPr>
      </w:pPr>
    </w:p>
    <w:p w14:paraId="7BC4C388" w14:textId="77777777" w:rsidR="00BC3ABD" w:rsidRDefault="00BC3ABD" w:rsidP="004D27C7">
      <w:pPr>
        <w:pStyle w:val="Sinespaciado"/>
        <w:spacing w:line="480" w:lineRule="auto"/>
        <w:rPr>
          <w:ins w:id="589" w:author="UECCI" w:date="2020-06-30T21:38:00Z"/>
          <w:lang w:eastAsia="es-CO"/>
        </w:rPr>
      </w:pPr>
    </w:p>
    <w:p w14:paraId="468E3FCD" w14:textId="77777777" w:rsidR="00BC3ABD" w:rsidRDefault="00BC3ABD" w:rsidP="004D27C7">
      <w:pPr>
        <w:pStyle w:val="Sinespaciado"/>
        <w:spacing w:line="480" w:lineRule="auto"/>
        <w:rPr>
          <w:ins w:id="590" w:author="UECCI" w:date="2020-06-30T21:38:00Z"/>
          <w:lang w:eastAsia="es-CO"/>
        </w:rPr>
      </w:pPr>
    </w:p>
    <w:p w14:paraId="5A327E01" w14:textId="77777777" w:rsidR="00BC3ABD" w:rsidRDefault="00BC3ABD" w:rsidP="004D27C7">
      <w:pPr>
        <w:pStyle w:val="Sinespaciado"/>
        <w:spacing w:line="480" w:lineRule="auto"/>
        <w:rPr>
          <w:ins w:id="591" w:author="UECCI" w:date="2020-06-30T21:38:00Z"/>
          <w:lang w:eastAsia="es-CO"/>
        </w:rPr>
      </w:pPr>
    </w:p>
    <w:p w14:paraId="5E18C0BB" w14:textId="77777777" w:rsidR="00BC3ABD" w:rsidRDefault="00BC3ABD" w:rsidP="004D27C7">
      <w:pPr>
        <w:pStyle w:val="Sinespaciado"/>
        <w:spacing w:line="480" w:lineRule="auto"/>
        <w:rPr>
          <w:ins w:id="592" w:author="UECCI" w:date="2020-06-30T21:38:00Z"/>
          <w:lang w:eastAsia="es-CO"/>
        </w:rPr>
      </w:pPr>
    </w:p>
    <w:p w14:paraId="76A6B400" w14:textId="77777777" w:rsidR="00BC3ABD" w:rsidDel="000A0A65" w:rsidRDefault="00BC3ABD" w:rsidP="004D27C7">
      <w:pPr>
        <w:pStyle w:val="Sinespaciado"/>
        <w:spacing w:line="480" w:lineRule="auto"/>
        <w:rPr>
          <w:ins w:id="593" w:author="UECCI" w:date="2020-06-30T21:38:00Z"/>
          <w:del w:id="594" w:author="Steven Ortiz" w:date="2020-07-03T18:45:00Z"/>
          <w:lang w:eastAsia="es-CO"/>
        </w:rPr>
      </w:pPr>
    </w:p>
    <w:p w14:paraId="74545DAE" w14:textId="77777777" w:rsidR="00BC3ABD" w:rsidRDefault="00BC3ABD">
      <w:pPr>
        <w:pStyle w:val="Sinespaciado"/>
        <w:spacing w:line="480" w:lineRule="auto"/>
        <w:ind w:firstLine="0"/>
        <w:rPr>
          <w:lang w:eastAsia="es-CO"/>
        </w:rPr>
        <w:pPrChange w:id="595" w:author="Steven Ortiz" w:date="2020-07-03T18:45:00Z">
          <w:pPr>
            <w:pStyle w:val="Sinespaciado"/>
            <w:spacing w:line="480" w:lineRule="auto"/>
          </w:pPr>
        </w:pPrChange>
      </w:pPr>
    </w:p>
    <w:p w14:paraId="4D7A1F40" w14:textId="77777777" w:rsidR="00E93B13" w:rsidRPr="004672E9" w:rsidRDefault="00E93B13">
      <w:pPr>
        <w:pStyle w:val="Ttulo1"/>
        <w:tabs>
          <w:tab w:val="left" w:pos="142"/>
        </w:tabs>
        <w:spacing w:line="480" w:lineRule="auto"/>
        <w:ind w:left="0"/>
        <w:jc w:val="center"/>
        <w:rPr>
          <w:moveTo w:id="596" w:author="Diany Lorena Hincapie Melo" w:date="2020-07-04T11:11:00Z"/>
          <w:rFonts w:cs="Times New Roman"/>
        </w:rPr>
        <w:pPrChange w:id="597" w:author="Diany Lorena Hincapie Melo" w:date="2020-07-04T11:11:00Z">
          <w:pPr>
            <w:pStyle w:val="Ttulo1"/>
            <w:tabs>
              <w:tab w:val="left" w:pos="142"/>
            </w:tabs>
            <w:spacing w:line="480" w:lineRule="auto"/>
            <w:ind w:left="0"/>
          </w:pPr>
        </w:pPrChange>
      </w:pPr>
      <w:bookmarkStart w:id="598" w:name="_Toc44879298"/>
      <w:moveToRangeStart w:id="599" w:author="Diany Lorena Hincapie Melo" w:date="2020-07-04T11:11:00Z" w:name="move44753477"/>
      <w:commentRangeStart w:id="600"/>
      <w:moveTo w:id="601" w:author="Diany Lorena Hincapie Melo" w:date="2020-07-04T11:11:00Z">
        <w:r w:rsidRPr="00FD0AA3">
          <w:rPr>
            <w:rFonts w:cs="Times New Roman"/>
          </w:rPr>
          <w:lastRenderedPageBreak/>
          <w:t>Cronograma</w:t>
        </w:r>
        <w:commentRangeEnd w:id="600"/>
        <w:r>
          <w:rPr>
            <w:rStyle w:val="Refdecomentario"/>
            <w:rFonts w:eastAsiaTheme="minorHAnsi" w:cstheme="minorBidi"/>
            <w:b w:val="0"/>
            <w:color w:val="auto"/>
            <w:lang w:eastAsia="en-US"/>
          </w:rPr>
          <w:commentReference w:id="600"/>
        </w:r>
        <w:bookmarkEnd w:id="598"/>
      </w:moveTo>
    </w:p>
    <w:p w14:paraId="610DC326" w14:textId="77777777" w:rsidR="00E93B13" w:rsidRDefault="00E93B13" w:rsidP="00E93B13">
      <w:pPr>
        <w:pStyle w:val="Sinespaciado"/>
        <w:spacing w:line="480" w:lineRule="auto"/>
        <w:rPr>
          <w:moveTo w:id="602" w:author="Diany Lorena Hincapie Melo" w:date="2020-07-04T11:11:00Z"/>
        </w:rPr>
      </w:pPr>
      <w:moveTo w:id="603" w:author="Diany Lorena Hincapie Melo" w:date="2020-07-04T11:11:00Z">
        <w:r>
          <w:rPr>
            <w:noProof/>
            <w:lang w:eastAsia="es-CO"/>
          </w:rPr>
          <mc:AlternateContent>
            <mc:Choice Requires="wps">
              <w:drawing>
                <wp:anchor distT="0" distB="0" distL="114300" distR="114300" simplePos="0" relativeHeight="251860992" behindDoc="0" locked="0" layoutInCell="1" allowOverlap="1" wp14:anchorId="00B9B15E" wp14:editId="6ED6065D">
                  <wp:simplePos x="0" y="0"/>
                  <wp:positionH relativeFrom="margin">
                    <wp:align>left</wp:align>
                  </wp:positionH>
                  <wp:positionV relativeFrom="paragraph">
                    <wp:posOffset>620695</wp:posOffset>
                  </wp:positionV>
                  <wp:extent cx="5576570" cy="457200"/>
                  <wp:effectExtent l="0" t="0" r="5080" b="0"/>
                  <wp:wrapNone/>
                  <wp:docPr id="123" name="Cuadro de texto 123"/>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14:paraId="753976DC" w14:textId="77777777" w:rsidR="007D640A" w:rsidRPr="00E02162" w:rsidRDefault="007D640A" w:rsidP="00E93B13">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15E" id="Cuadro de texto 123" o:spid="_x0000_s1032" type="#_x0000_t202" style="position:absolute;left:0;text-align:left;margin-left:0;margin-top:48.85pt;width:439.1pt;height:36pt;z-index:2518609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" stroked="f">
                  <v:textbox inset="0,0,0,0">
                    <w:txbxContent>
                      <w:p w14:paraId="753976DC" w14:textId="77777777" w:rsidR="007D640A" w:rsidRPr="00E02162" w:rsidRDefault="007D640A" w:rsidP="00E93B13">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v:textbox>
                  <w10:wrap anchorx="margin"/>
                </v:shape>
              </w:pict>
            </mc:Fallback>
          </mc:AlternateContent>
        </w:r>
        <w:r w:rsidRPr="00FD0AA3">
          <w:t xml:space="preserve">Las tareas mostradas en </w:t>
        </w:r>
        <w:r w:rsidRPr="00FD0AA3">
          <w:fldChar w:fldCharType="begin"/>
        </w:r>
        <w:r w:rsidRPr="00FD0AA3">
          <w:instrText xml:space="preserve"> REF _Ref16775903 \h  \* MERGEFORMAT </w:instrText>
        </w:r>
      </w:moveTo>
      <w:moveTo w:id="604" w:author="Diany Lorena Hincapie Melo" w:date="2020-07-04T11:11:00Z">
        <w:r w:rsidRPr="00FD0AA3">
          <w:fldChar w:fldCharType="separate"/>
        </w:r>
        <w:r w:rsidRPr="00FD0AA3">
          <w:t xml:space="preserve">Tabla </w:t>
        </w:r>
        <w:r w:rsidRPr="00FD0AA3">
          <w:rPr>
            <w:noProof/>
          </w:rPr>
          <w:t>1</w:t>
        </w:r>
        <w:r w:rsidRPr="00FD0AA3">
          <w:t xml:space="preserve"> Cronograma</w:t>
        </w:r>
        <w:r w:rsidRPr="00FD0AA3">
          <w:fldChar w:fldCharType="end"/>
        </w:r>
        <w:r w:rsidRPr="00FD0AA3">
          <w:t xml:space="preserve">, son aquellas mostradas en el </w:t>
        </w:r>
        <w:r w:rsidRPr="00FD0AA3">
          <w:fldChar w:fldCharType="begin"/>
        </w:r>
        <w:r w:rsidRPr="00FD0AA3">
          <w:instrText xml:space="preserve"> REF _Ref16775955 \h  \* MERGEFORMAT </w:instrText>
        </w:r>
      </w:moveTo>
      <w:moveTo w:id="605" w:author="Diany Lorena Hincapie Melo" w:date="2020-07-04T11:11:00Z">
        <w:r w:rsidRPr="00FD0AA3">
          <w:fldChar w:fldCharType="separate"/>
        </w:r>
        <w:r w:rsidRPr="00FD0AA3">
          <w:t>Diseño Metodológico</w:t>
        </w:r>
        <w:r w:rsidRPr="00FD0AA3">
          <w:fldChar w:fldCharType="end"/>
        </w:r>
        <w:r w:rsidRPr="00FD0AA3">
          <w:t>.</w:t>
        </w:r>
      </w:moveTo>
    </w:p>
    <w:p w14:paraId="68046E08" w14:textId="77777777" w:rsidR="00E93B13" w:rsidRDefault="00E93B13" w:rsidP="00E93B13">
      <w:pPr>
        <w:pStyle w:val="Sinespaciado"/>
        <w:spacing w:line="480" w:lineRule="auto"/>
        <w:rPr>
          <w:moveTo w:id="606" w:author="Diany Lorena Hincapie Melo" w:date="2020-07-04T11:11:00Z"/>
        </w:rPr>
      </w:pPr>
    </w:p>
    <w:p w14:paraId="0CFE11F6" w14:textId="77777777" w:rsidR="00E93B13" w:rsidRDefault="00E93B13" w:rsidP="00E93B13">
      <w:pPr>
        <w:pStyle w:val="Sinespaciado"/>
        <w:spacing w:line="480" w:lineRule="auto"/>
        <w:rPr>
          <w:moveTo w:id="607" w:author="Diany Lorena Hincapie Melo" w:date="2020-07-04T11:11:00Z"/>
        </w:rPr>
      </w:pPr>
      <w:moveTo w:id="608" w:author="Diany Lorena Hincapie Melo" w:date="2020-07-04T11:11:00Z">
        <w:r>
          <w:rPr>
            <w:noProof/>
            <w:lang w:eastAsia="es-CO"/>
          </w:rPr>
          <w:drawing>
            <wp:anchor distT="0" distB="0" distL="114300" distR="114300" simplePos="0" relativeHeight="251859968" behindDoc="0" locked="0" layoutInCell="1" allowOverlap="1" wp14:anchorId="23BF05DD" wp14:editId="7250B9D6">
              <wp:simplePos x="0" y="0"/>
              <wp:positionH relativeFrom="margin">
                <wp:align>right</wp:align>
              </wp:positionH>
              <wp:positionV relativeFrom="paragraph">
                <wp:posOffset>87979</wp:posOffset>
              </wp:positionV>
              <wp:extent cx="5576728" cy="3760342"/>
              <wp:effectExtent l="0" t="0" r="508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21969" t="23762" r="21267" b="8188"/>
                      <a:stretch/>
                    </pic:blipFill>
                    <pic:spPr bwMode="auto">
                      <a:xfrm>
                        <a:off x="0" y="0"/>
                        <a:ext cx="5576728" cy="37603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moveTo>
    </w:p>
    <w:p w14:paraId="0A03B0CF" w14:textId="77777777" w:rsidR="00E93B13" w:rsidRDefault="00E93B13" w:rsidP="00E93B13">
      <w:pPr>
        <w:pStyle w:val="Sinespaciado"/>
        <w:spacing w:line="480" w:lineRule="auto"/>
        <w:rPr>
          <w:moveTo w:id="609" w:author="Diany Lorena Hincapie Melo" w:date="2020-07-04T11:11:00Z"/>
        </w:rPr>
      </w:pPr>
    </w:p>
    <w:p w14:paraId="4AA2AFA5" w14:textId="77777777" w:rsidR="00E93B13" w:rsidRDefault="00E93B13" w:rsidP="00E93B13">
      <w:pPr>
        <w:pStyle w:val="Sinespaciado"/>
        <w:spacing w:line="480" w:lineRule="auto"/>
        <w:rPr>
          <w:moveTo w:id="610" w:author="Diany Lorena Hincapie Melo" w:date="2020-07-04T11:11:00Z"/>
        </w:rPr>
      </w:pPr>
    </w:p>
    <w:p w14:paraId="5E391A7E" w14:textId="77777777" w:rsidR="00E93B13" w:rsidRDefault="00E93B13" w:rsidP="00E93B13">
      <w:pPr>
        <w:pStyle w:val="Sinespaciado"/>
        <w:spacing w:line="480" w:lineRule="auto"/>
        <w:rPr>
          <w:moveTo w:id="611" w:author="Diany Lorena Hincapie Melo" w:date="2020-07-04T11:11:00Z"/>
        </w:rPr>
      </w:pPr>
    </w:p>
    <w:p w14:paraId="4FBA2D89" w14:textId="77777777" w:rsidR="00E93B13" w:rsidRDefault="00E93B13" w:rsidP="00E93B13">
      <w:pPr>
        <w:pStyle w:val="Sinespaciado"/>
        <w:spacing w:line="480" w:lineRule="auto"/>
        <w:rPr>
          <w:moveTo w:id="612" w:author="Diany Lorena Hincapie Melo" w:date="2020-07-04T11:11:00Z"/>
        </w:rPr>
      </w:pPr>
    </w:p>
    <w:p w14:paraId="3471D1D6" w14:textId="77777777" w:rsidR="00E93B13" w:rsidRDefault="00E93B13" w:rsidP="00E93B13">
      <w:pPr>
        <w:pStyle w:val="Sinespaciado"/>
        <w:spacing w:line="480" w:lineRule="auto"/>
        <w:rPr>
          <w:moveTo w:id="613" w:author="Diany Lorena Hincapie Melo" w:date="2020-07-04T11:11:00Z"/>
        </w:rPr>
      </w:pPr>
    </w:p>
    <w:p w14:paraId="0D8BDC42" w14:textId="77777777" w:rsidR="00E93B13" w:rsidRDefault="00E93B13" w:rsidP="00E93B13">
      <w:pPr>
        <w:pStyle w:val="Sinespaciado"/>
        <w:spacing w:line="480" w:lineRule="auto"/>
        <w:rPr>
          <w:moveTo w:id="614" w:author="Diany Lorena Hincapie Melo" w:date="2020-07-04T11:11:00Z"/>
        </w:rPr>
      </w:pPr>
    </w:p>
    <w:p w14:paraId="498D7777" w14:textId="77777777" w:rsidR="00E93B13" w:rsidRDefault="00E93B13" w:rsidP="00E93B13">
      <w:pPr>
        <w:pStyle w:val="Sinespaciado"/>
        <w:spacing w:line="480" w:lineRule="auto"/>
        <w:rPr>
          <w:moveTo w:id="615" w:author="Diany Lorena Hincapie Melo" w:date="2020-07-04T11:11:00Z"/>
        </w:rPr>
      </w:pPr>
    </w:p>
    <w:p w14:paraId="532CDF81" w14:textId="77777777" w:rsidR="00E93B13" w:rsidRDefault="00E93B13" w:rsidP="00E93B13">
      <w:pPr>
        <w:pStyle w:val="Sinespaciado"/>
        <w:spacing w:line="480" w:lineRule="auto"/>
        <w:rPr>
          <w:moveTo w:id="616" w:author="Diany Lorena Hincapie Melo" w:date="2020-07-04T11:11:00Z"/>
        </w:rPr>
      </w:pPr>
    </w:p>
    <w:p w14:paraId="7B873871" w14:textId="77777777" w:rsidR="00E93B13" w:rsidRDefault="00E93B13" w:rsidP="00E93B13">
      <w:pPr>
        <w:pStyle w:val="Sinespaciado"/>
        <w:spacing w:line="480" w:lineRule="auto"/>
        <w:rPr>
          <w:moveTo w:id="617" w:author="Diany Lorena Hincapie Melo" w:date="2020-07-04T11:11:00Z"/>
        </w:rPr>
      </w:pPr>
    </w:p>
    <w:p w14:paraId="0D8D4C6D" w14:textId="77777777" w:rsidR="00E93B13" w:rsidDel="00E93B13" w:rsidRDefault="00E93B13" w:rsidP="00E93B13">
      <w:pPr>
        <w:tabs>
          <w:tab w:val="left" w:pos="142"/>
        </w:tabs>
        <w:spacing w:line="480" w:lineRule="auto"/>
        <w:ind w:left="0" w:firstLine="0"/>
        <w:rPr>
          <w:del w:id="618" w:author="Diany Lorena Hincapie Melo" w:date="2020-07-04T11:11:00Z"/>
          <w:moveTo w:id="619" w:author="Diany Lorena Hincapie Melo" w:date="2020-07-04T11:11:00Z"/>
          <w:rFonts w:cs="Times New Roman"/>
        </w:rPr>
      </w:pPr>
    </w:p>
    <w:moveToRangeEnd w:id="599"/>
    <w:p w14:paraId="6FFC1B72" w14:textId="77777777" w:rsidR="00E93B13" w:rsidRDefault="00E93B13">
      <w:pPr>
        <w:pStyle w:val="Ttulo1"/>
        <w:numPr>
          <w:ilvl w:val="0"/>
          <w:numId w:val="0"/>
        </w:numPr>
        <w:rPr>
          <w:ins w:id="620" w:author="Diany Lorena Hincapie Melo" w:date="2020-07-04T11:10:00Z"/>
        </w:rPr>
        <w:pPrChange w:id="621" w:author="Diany Lorena Hincapie Melo" w:date="2020-07-04T11:11:00Z">
          <w:pPr>
            <w:pStyle w:val="Ttulo1"/>
            <w:ind w:left="0" w:hanging="426"/>
            <w:jc w:val="center"/>
          </w:pPr>
        </w:pPrChange>
      </w:pPr>
    </w:p>
    <w:p w14:paraId="1E77CE7E" w14:textId="77777777" w:rsidR="00E93B13" w:rsidRDefault="00E93B13">
      <w:pPr>
        <w:spacing w:line="259" w:lineRule="auto"/>
        <w:ind w:left="0" w:firstLine="0"/>
        <w:rPr>
          <w:ins w:id="622" w:author="Diany Lorena Hincapie Melo" w:date="2020-07-04T11:10:00Z"/>
          <w:rFonts w:eastAsia="Times New Roman" w:cstheme="majorBidi"/>
          <w:b/>
          <w:color w:val="000000" w:themeColor="text1"/>
          <w:szCs w:val="32"/>
          <w:lang w:eastAsia="es-CO"/>
        </w:rPr>
      </w:pPr>
      <w:ins w:id="623" w:author="Diany Lorena Hincapie Melo" w:date="2020-07-04T11:10:00Z">
        <w:r>
          <w:br w:type="page"/>
        </w:r>
      </w:ins>
    </w:p>
    <w:p w14:paraId="639ADBD0" w14:textId="35B5E751" w:rsidR="004D27C7" w:rsidRDefault="00BC3ABD">
      <w:pPr>
        <w:pStyle w:val="Ttulo1"/>
        <w:ind w:left="0" w:hanging="426"/>
        <w:jc w:val="center"/>
        <w:rPr>
          <w:ins w:id="624" w:author="Steven Ortiz" w:date="2020-07-03T19:10:00Z"/>
        </w:rPr>
        <w:pPrChange w:id="625" w:author="UECCI" w:date="2020-06-30T21:37:00Z">
          <w:pPr>
            <w:pStyle w:val="Ttulo1"/>
            <w:ind w:left="0" w:hanging="426"/>
          </w:pPr>
        </w:pPrChange>
      </w:pPr>
      <w:bookmarkStart w:id="626" w:name="_Toc44879299"/>
      <w:r>
        <w:lastRenderedPageBreak/>
        <w:t>RESULTADOS</w:t>
      </w:r>
      <w:bookmarkEnd w:id="626"/>
    </w:p>
    <w:p w14:paraId="38A86313" w14:textId="11FA98E4" w:rsidR="006C1D81" w:rsidRPr="006C1D81" w:rsidRDefault="006C1D81">
      <w:pPr>
        <w:rPr>
          <w:rPrChange w:id="627" w:author="Steven Ortiz" w:date="2020-07-03T19:10:00Z">
            <w:rPr/>
          </w:rPrChange>
        </w:rPr>
        <w:pPrChange w:id="628" w:author="Steven Ortiz" w:date="2020-07-03T19:10:00Z">
          <w:pPr>
            <w:pStyle w:val="Ttulo1"/>
            <w:ind w:left="0" w:hanging="426"/>
          </w:pPr>
        </w:pPrChange>
      </w:pPr>
    </w:p>
    <w:p w14:paraId="46EFA14A" w14:textId="77777777" w:rsidR="004D27C7" w:rsidRDefault="004D27C7" w:rsidP="004D27C7">
      <w:pPr>
        <w:pStyle w:val="Sinespaciado"/>
        <w:rPr>
          <w:ins w:id="629" w:author="UECCI" w:date="2020-06-30T21:38:00Z"/>
          <w:lang w:eastAsia="es-CO"/>
        </w:rPr>
      </w:pPr>
    </w:p>
    <w:p w14:paraId="4E980298" w14:textId="5761FA06" w:rsidR="006C1D81" w:rsidRPr="006C1D81" w:rsidRDefault="006C1D81">
      <w:pPr>
        <w:pStyle w:val="Ttulo2"/>
        <w:rPr>
          <w:ins w:id="630" w:author="UECCI" w:date="2020-06-30T21:38:00Z"/>
          <w:rPrChange w:id="631" w:author="Steven Ortiz" w:date="2020-07-03T19:07:00Z">
            <w:rPr>
              <w:ins w:id="632" w:author="UECCI" w:date="2020-06-30T21:38:00Z"/>
            </w:rPr>
          </w:rPrChange>
        </w:rPr>
        <w:pPrChange w:id="633" w:author="Steven Ortiz" w:date="2020-07-03T19:12:00Z">
          <w:pPr>
            <w:pStyle w:val="Sinespaciado"/>
          </w:pPr>
        </w:pPrChange>
      </w:pPr>
      <w:bookmarkStart w:id="634" w:name="_Toc44879300"/>
      <w:ins w:id="635" w:author="Steven Ortiz" w:date="2020-07-03T19:07:00Z">
        <w:r>
          <w:t>Creación de bloques funcionales</w:t>
        </w:r>
      </w:ins>
      <w:bookmarkEnd w:id="634"/>
    </w:p>
    <w:p w14:paraId="3BA841F1" w14:textId="0CB089D1" w:rsidR="00BC3ABD" w:rsidRDefault="006C1D81">
      <w:pPr>
        <w:pStyle w:val="Sinespaciado"/>
        <w:spacing w:line="480" w:lineRule="auto"/>
        <w:rPr>
          <w:ins w:id="636" w:author="Steven Ortiz" w:date="2020-07-03T19:12:00Z"/>
          <w:lang w:eastAsia="es-CO"/>
        </w:rPr>
        <w:pPrChange w:id="637" w:author="Steven Ortiz" w:date="2020-07-03T21:41:00Z">
          <w:pPr>
            <w:pStyle w:val="Sinespaciado"/>
          </w:pPr>
        </w:pPrChange>
      </w:pPr>
      <w:ins w:id="638" w:author="Steven Ortiz" w:date="2020-07-03T19:11:00Z">
        <w:r>
          <w:rPr>
            <w:lang w:eastAsia="es-CO"/>
          </w:rPr>
          <w:t>Se definieron unos bloques funcionales</w:t>
        </w:r>
      </w:ins>
      <w:ins w:id="639" w:author="Steven Ortiz" w:date="2020-07-03T19:59:00Z">
        <w:r w:rsidR="00D57392">
          <w:rPr>
            <w:lang w:eastAsia="es-CO"/>
          </w:rPr>
          <w:t xml:space="preserve"> que sirvan para crear instrumentos musicales</w:t>
        </w:r>
      </w:ins>
      <w:ins w:id="640" w:author="Steven Ortiz" w:date="2020-07-03T20:00:00Z">
        <w:r w:rsidR="00D57392">
          <w:rPr>
            <w:lang w:eastAsia="es-CO"/>
          </w:rPr>
          <w:t xml:space="preserve">, estos </w:t>
        </w:r>
      </w:ins>
      <w:ins w:id="641" w:author="Steven Ortiz" w:date="2020-07-03T22:16:00Z">
        <w:r w:rsidR="00EB50BF">
          <w:rPr>
            <w:lang w:eastAsia="es-CO"/>
          </w:rPr>
          <w:t>están</w:t>
        </w:r>
      </w:ins>
      <w:ins w:id="642" w:author="Steven Ortiz" w:date="2020-07-03T19:11:00Z">
        <w:r>
          <w:rPr>
            <w:lang w:eastAsia="es-CO"/>
          </w:rPr>
          <w:t xml:space="preserve"> </w:t>
        </w:r>
      </w:ins>
      <w:ins w:id="643" w:author="Steven Ortiz" w:date="2020-07-03T19:18:00Z">
        <w:r w:rsidR="00C70516">
          <w:rPr>
            <w:lang w:eastAsia="es-CO"/>
          </w:rPr>
          <w:t xml:space="preserve">divididos </w:t>
        </w:r>
      </w:ins>
      <w:ins w:id="644" w:author="Steven Ortiz" w:date="2020-07-03T22:16:00Z">
        <w:r w:rsidR="00EB50BF">
          <w:rPr>
            <w:lang w:eastAsia="es-CO"/>
          </w:rPr>
          <w:t xml:space="preserve">en categorías y cada funcionalidad puede tener hasta 3 bloques, ya sea el importador, que es el que crea el objeto con los respectivos pines para </w:t>
        </w:r>
      </w:ins>
      <w:ins w:id="645" w:author="Steven Ortiz" w:date="2020-07-03T22:17:00Z">
        <w:r w:rsidR="00EB50BF">
          <w:rPr>
            <w:lang w:eastAsia="es-CO"/>
          </w:rPr>
          <w:t>su funcionamiento, el funcional que es el que activara las fu</w:t>
        </w:r>
      </w:ins>
      <w:ins w:id="646" w:author="Steven Ortiz" w:date="2020-07-03T22:18:00Z">
        <w:r w:rsidR="00EB50BF">
          <w:rPr>
            <w:lang w:eastAsia="es-CO"/>
          </w:rPr>
          <w:t xml:space="preserve">nciones del objeto anterior y por </w:t>
        </w:r>
        <w:del w:id="647" w:author="Diany Lorena Hincapie Melo" w:date="2020-07-04T08:42:00Z">
          <w:r w:rsidR="00EB50BF" w:rsidDel="00F24CEF">
            <w:rPr>
              <w:lang w:eastAsia="es-CO"/>
            </w:rPr>
            <w:delText>ultimo</w:delText>
          </w:r>
        </w:del>
      </w:ins>
      <w:ins w:id="648" w:author="Diany Lorena Hincapie Melo" w:date="2020-07-04T08:42:00Z">
        <w:r w:rsidR="00F24CEF">
          <w:rPr>
            <w:lang w:eastAsia="es-CO"/>
          </w:rPr>
          <w:t>último</w:t>
        </w:r>
      </w:ins>
      <w:ins w:id="649" w:author="Steven Ortiz" w:date="2020-07-03T22:18:00Z">
        <w:r w:rsidR="00EB50BF">
          <w:rPr>
            <w:lang w:eastAsia="es-CO"/>
          </w:rPr>
          <w:t xml:space="preserve"> un bloque extra para alguna otra </w:t>
        </w:r>
      </w:ins>
      <w:ins w:id="650" w:author="Steven Ortiz" w:date="2020-07-03T22:19:00Z">
        <w:r w:rsidR="00EB50BF">
          <w:rPr>
            <w:lang w:eastAsia="es-CO"/>
          </w:rPr>
          <w:t>funcionalidad</w:t>
        </w:r>
      </w:ins>
      <w:ins w:id="651" w:author="Steven Ortiz" w:date="2020-07-03T22:18:00Z">
        <w:r w:rsidR="00EB50BF">
          <w:rPr>
            <w:lang w:eastAsia="es-CO"/>
          </w:rPr>
          <w:t xml:space="preserve"> o </w:t>
        </w:r>
      </w:ins>
      <w:ins w:id="652" w:author="Steven Ortiz" w:date="2020-07-03T22:19:00Z">
        <w:r w:rsidR="00EB50BF">
          <w:rPr>
            <w:lang w:eastAsia="es-CO"/>
          </w:rPr>
          <w:t>configuración</w:t>
        </w:r>
      </w:ins>
      <w:ins w:id="653" w:author="Steven Ortiz" w:date="2020-07-03T19:12:00Z">
        <w:r>
          <w:rPr>
            <w:lang w:eastAsia="es-CO"/>
          </w:rPr>
          <w:t>:</w:t>
        </w:r>
      </w:ins>
    </w:p>
    <w:p w14:paraId="20FDD721" w14:textId="77777777" w:rsidR="006C1D81" w:rsidRDefault="006C1D81" w:rsidP="004D27C7">
      <w:pPr>
        <w:pStyle w:val="Sinespaciado"/>
        <w:rPr>
          <w:ins w:id="654" w:author="Steven Ortiz" w:date="2020-07-03T19:12:00Z"/>
          <w:lang w:eastAsia="es-CO"/>
        </w:rPr>
      </w:pPr>
    </w:p>
    <w:p w14:paraId="4532DD9C" w14:textId="7E60EEC7" w:rsidR="006C1D81" w:rsidRDefault="00C70516">
      <w:pPr>
        <w:pStyle w:val="Ttulo3"/>
        <w:rPr>
          <w:ins w:id="655" w:author="Steven Ortiz" w:date="2020-07-03T19:17:00Z"/>
          <w:lang w:eastAsia="es-CO"/>
        </w:rPr>
        <w:pPrChange w:id="656" w:author="Steven Ortiz" w:date="2020-07-03T19:12:00Z">
          <w:pPr>
            <w:pStyle w:val="Sinespaciado"/>
          </w:pPr>
        </w:pPrChange>
      </w:pPr>
      <w:bookmarkStart w:id="657" w:name="_Toc44879301"/>
      <w:ins w:id="658" w:author="Steven Ortiz" w:date="2020-07-03T19:17:00Z">
        <w:r>
          <w:rPr>
            <w:lang w:eastAsia="es-CO"/>
          </w:rPr>
          <w:t>Notas</w:t>
        </w:r>
        <w:bookmarkEnd w:id="657"/>
      </w:ins>
    </w:p>
    <w:p w14:paraId="5F3C5EDA" w14:textId="396D014F" w:rsidR="00C70516" w:rsidRDefault="00C70516">
      <w:pPr>
        <w:pStyle w:val="Sinespaciado"/>
        <w:spacing w:line="480" w:lineRule="auto"/>
        <w:rPr>
          <w:ins w:id="659" w:author="Steven Ortiz" w:date="2020-07-03T19:23:00Z"/>
          <w:lang w:eastAsia="es-CO"/>
        </w:rPr>
        <w:pPrChange w:id="660" w:author="Steven Ortiz" w:date="2020-07-03T19:38:00Z">
          <w:pPr>
            <w:pStyle w:val="Sinespaciado"/>
          </w:pPr>
        </w:pPrChange>
      </w:pPr>
      <w:ins w:id="661" w:author="Steven Ortiz" w:date="2020-07-03T19:19:00Z">
        <w:r>
          <w:rPr>
            <w:lang w:eastAsia="es-CO"/>
          </w:rPr>
          <w:t xml:space="preserve">En esta categoría se encuentran todos los bloques que manejan la parte musical. </w:t>
        </w:r>
      </w:ins>
      <w:ins w:id="662" w:author="Steven Ortiz" w:date="2020-07-03T19:21:00Z">
        <w:r>
          <w:rPr>
            <w:lang w:eastAsia="es-CO"/>
          </w:rPr>
          <w:t>Se simul</w:t>
        </w:r>
      </w:ins>
      <w:ins w:id="663" w:author="Steven Ortiz" w:date="2020-07-03T19:22:00Z">
        <w:r>
          <w:rPr>
            <w:lang w:eastAsia="es-CO"/>
          </w:rPr>
          <w:t xml:space="preserve">ó el sonido </w:t>
        </w:r>
      </w:ins>
      <w:ins w:id="664" w:author="Steven Ortiz" w:date="2020-07-03T19:34:00Z">
        <w:r w:rsidR="005D3166">
          <w:rPr>
            <w:lang w:eastAsia="es-CO"/>
          </w:rPr>
          <w:t xml:space="preserve">con un PWM </w:t>
        </w:r>
      </w:ins>
      <w:ins w:id="665" w:author="Steven Ortiz" w:date="2020-07-03T19:47:00Z">
        <w:r w:rsidR="0058161C">
          <w:rPr>
            <w:lang w:eastAsia="es-CO"/>
          </w:rPr>
          <w:t>y un BUZZER,</w:t>
        </w:r>
      </w:ins>
      <w:ins w:id="666" w:author="Steven Ortiz" w:date="2020-07-03T19:34:00Z">
        <w:r w:rsidR="005D3166">
          <w:rPr>
            <w:lang w:eastAsia="es-CO"/>
          </w:rPr>
          <w:t xml:space="preserve"> </w:t>
        </w:r>
      </w:ins>
      <w:ins w:id="667" w:author="Steven Ortiz" w:date="2020-07-03T19:22:00Z">
        <w:r>
          <w:rPr>
            <w:lang w:eastAsia="es-CO"/>
          </w:rPr>
          <w:t>una flauta, un piano, un xilófono, un instrumento de percus</w:t>
        </w:r>
      </w:ins>
      <w:ins w:id="668" w:author="Steven Ortiz" w:date="2020-07-03T19:23:00Z">
        <w:r>
          <w:rPr>
            <w:lang w:eastAsia="es-CO"/>
          </w:rPr>
          <w:t>ión, y una guitarra eléctrica.</w:t>
        </w:r>
      </w:ins>
    </w:p>
    <w:p w14:paraId="1A798E97" w14:textId="443E7F21" w:rsidR="00C70516" w:rsidRDefault="005D3166">
      <w:pPr>
        <w:pStyle w:val="Sinespaciado"/>
        <w:spacing w:line="480" w:lineRule="auto"/>
        <w:rPr>
          <w:ins w:id="669" w:author="Steven Ortiz" w:date="2020-07-03T19:33:00Z"/>
          <w:lang w:eastAsia="es-CO"/>
        </w:rPr>
        <w:pPrChange w:id="670" w:author="Steven Ortiz" w:date="2020-07-03T19:38:00Z">
          <w:pPr>
            <w:pStyle w:val="Sinespaciado"/>
          </w:pPr>
        </w:pPrChange>
      </w:pPr>
      <w:ins w:id="671" w:author="Steven Ortiz" w:date="2020-07-03T19:32:00Z">
        <w:r>
          <w:rPr>
            <w:lang w:eastAsia="es-CO"/>
          </w:rPr>
          <w:t xml:space="preserve">Para poder generar una mayor gama de sonidos se tomaron las notas musicales (Do, </w:t>
        </w:r>
        <w:proofErr w:type="spellStart"/>
        <w:r>
          <w:rPr>
            <w:lang w:eastAsia="es-CO"/>
          </w:rPr>
          <w:t>Do#</w:t>
        </w:r>
        <w:proofErr w:type="gramStart"/>
        <w:r>
          <w:rPr>
            <w:lang w:eastAsia="es-CO"/>
          </w:rPr>
          <w:t>,Re</w:t>
        </w:r>
        <w:proofErr w:type="spellEnd"/>
        <w:proofErr w:type="gramEnd"/>
        <w:r>
          <w:rPr>
            <w:lang w:eastAsia="es-CO"/>
          </w:rPr>
          <w:t xml:space="preserve">, </w:t>
        </w:r>
        <w:proofErr w:type="spellStart"/>
        <w:r>
          <w:rPr>
            <w:lang w:eastAsia="es-CO"/>
          </w:rPr>
          <w:t>Re#,Mi,Fa,Fa#,Sol</w:t>
        </w:r>
        <w:proofErr w:type="spellEnd"/>
        <w:r>
          <w:rPr>
            <w:lang w:eastAsia="es-CO"/>
          </w:rPr>
          <w:t xml:space="preserve">, </w:t>
        </w:r>
        <w:proofErr w:type="spellStart"/>
        <w:r>
          <w:rPr>
            <w:lang w:eastAsia="es-CO"/>
          </w:rPr>
          <w:t>Sol#,La</w:t>
        </w:r>
        <w:proofErr w:type="spellEnd"/>
        <w:r>
          <w:rPr>
            <w:lang w:eastAsia="es-CO"/>
          </w:rPr>
          <w:t xml:space="preserve">, La# y Si) para diferentes instrumentos musicales, y desde su segunda octava Do2 hasta su octava </w:t>
        </w:r>
        <w:proofErr w:type="spellStart"/>
        <w:r>
          <w:rPr>
            <w:lang w:eastAsia="es-CO"/>
          </w:rPr>
          <w:t>octava</w:t>
        </w:r>
        <w:proofErr w:type="spellEnd"/>
        <w:r>
          <w:rPr>
            <w:lang w:eastAsia="es-CO"/>
          </w:rPr>
          <w:t xml:space="preserve"> Do8, cada nota musical en cada una de sus escalas tiene una frecuencia característica, según </w:t>
        </w:r>
      </w:ins>
      <w:customXmlInsRangeStart w:id="672" w:author="Steven Ortiz" w:date="2020-07-03T19:32:00Z"/>
      <w:sdt>
        <w:sdtPr>
          <w:rPr>
            <w:lang w:eastAsia="es-CO"/>
          </w:rPr>
          <w:id w:val="1438639777"/>
          <w:citation/>
        </w:sdtPr>
        <w:sdtContent>
          <w:customXmlInsRangeEnd w:id="672"/>
          <w:ins w:id="673" w:author="Steven Ortiz" w:date="2020-07-03T19:32:00Z">
            <w:r>
              <w:rPr>
                <w:lang w:eastAsia="es-CO"/>
              </w:rPr>
              <w:fldChar w:fldCharType="begin"/>
            </w:r>
            <w:r>
              <w:rPr>
                <w:lang w:eastAsia="es-CO"/>
              </w:rPr>
              <w:instrText xml:space="preserve"> CITATION Web06 \l 9226 </w:instrText>
            </w:r>
            <w:r>
              <w:rPr>
                <w:lang w:eastAsia="es-CO"/>
              </w:rPr>
              <w:fldChar w:fldCharType="separate"/>
            </w:r>
          </w:ins>
          <w:r w:rsidR="001E4143">
            <w:rPr>
              <w:noProof/>
              <w:lang w:eastAsia="es-CO"/>
            </w:rPr>
            <w:t>(Web Archive Org, 2006)</w:t>
          </w:r>
          <w:ins w:id="674" w:author="Steven Ortiz" w:date="2020-07-03T19:32:00Z">
            <w:r>
              <w:rPr>
                <w:lang w:eastAsia="es-CO"/>
              </w:rPr>
              <w:fldChar w:fldCharType="end"/>
            </w:r>
          </w:ins>
          <w:customXmlInsRangeStart w:id="675" w:author="Steven Ortiz" w:date="2020-07-03T19:32:00Z"/>
        </w:sdtContent>
      </w:sdt>
      <w:customXmlInsRangeEnd w:id="675"/>
      <w:ins w:id="676" w:author="Steven Ortiz" w:date="2020-07-03T19:32:00Z">
        <w:r>
          <w:rPr>
            <w:lang w:eastAsia="es-CO"/>
          </w:rPr>
          <w:t>.</w:t>
        </w:r>
      </w:ins>
    </w:p>
    <w:p w14:paraId="69F8C687" w14:textId="2B6FF8BE" w:rsidR="00F72542" w:rsidRDefault="005D3166">
      <w:pPr>
        <w:pStyle w:val="Sinespaciado"/>
        <w:spacing w:line="480" w:lineRule="auto"/>
        <w:rPr>
          <w:ins w:id="677" w:author="Steven Ortiz" w:date="2020-07-03T22:19:00Z"/>
          <w:lang w:eastAsia="es-CO"/>
        </w:rPr>
        <w:pPrChange w:id="678" w:author="Steven Ortiz" w:date="2020-07-03T22:19:00Z">
          <w:pPr>
            <w:pStyle w:val="Sinespaciado"/>
          </w:pPr>
        </w:pPrChange>
      </w:pPr>
      <w:ins w:id="679" w:author="Steven Ortiz" w:date="2020-07-03T19:33:00Z">
        <w:r>
          <w:rPr>
            <w:lang w:eastAsia="es-CO"/>
          </w:rPr>
          <w:t xml:space="preserve">Para poder diferenciar un instrumento del otro </w:t>
        </w:r>
      </w:ins>
      <w:ins w:id="680" w:author="Steven Ortiz" w:date="2020-07-03T19:34:00Z">
        <w:r>
          <w:rPr>
            <w:lang w:eastAsia="es-CO"/>
          </w:rPr>
          <w:t xml:space="preserve">se le </w:t>
        </w:r>
      </w:ins>
      <w:ins w:id="681" w:author="Steven Ortiz" w:date="2020-07-03T19:35:00Z">
        <w:r>
          <w:rPr>
            <w:lang w:eastAsia="es-CO"/>
          </w:rPr>
          <w:t>asignó</w:t>
        </w:r>
      </w:ins>
      <w:ins w:id="682" w:author="Steven Ortiz" w:date="2020-07-03T19:34:00Z">
        <w:r>
          <w:rPr>
            <w:lang w:eastAsia="es-CO"/>
          </w:rPr>
          <w:t xml:space="preserve"> </w:t>
        </w:r>
      </w:ins>
      <w:ins w:id="683" w:author="Steven Ortiz" w:date="2020-07-03T19:36:00Z">
        <w:r>
          <w:rPr>
            <w:lang w:eastAsia="es-CO"/>
          </w:rPr>
          <w:t xml:space="preserve">un porcentaje para el ciclo útil del PWM, </w:t>
        </w:r>
      </w:ins>
      <w:ins w:id="684" w:author="Steven Ortiz" w:date="2020-07-03T19:37:00Z">
        <w:r>
          <w:rPr>
            <w:lang w:eastAsia="es-CO"/>
          </w:rPr>
          <w:t xml:space="preserve">esta asignación se realizó de manera empírica </w:t>
        </w:r>
        <w:r w:rsidR="0058161C">
          <w:rPr>
            <w:lang w:eastAsia="es-CO"/>
          </w:rPr>
          <w:t>y se relacionaron los sonidos generados con instrumentos existentes, de esta manera se obtuvieron los instrumentos nombrados anteriormente.</w:t>
        </w:r>
      </w:ins>
      <w:ins w:id="685" w:author="Steven Ortiz" w:date="2020-07-03T21:54:00Z">
        <w:r w:rsidR="00F72542">
          <w:rPr>
            <w:lang w:eastAsia="es-CO"/>
          </w:rPr>
          <w:t xml:space="preserve"> </w:t>
        </w:r>
      </w:ins>
    </w:p>
    <w:p w14:paraId="49157F82" w14:textId="1A859F10" w:rsidR="00EB50BF" w:rsidRPr="00EB50BF" w:rsidRDefault="00EB50BF">
      <w:pPr>
        <w:pStyle w:val="Sinespaciado"/>
        <w:spacing w:line="480" w:lineRule="auto"/>
        <w:rPr>
          <w:ins w:id="686" w:author="Steven Ortiz" w:date="2020-07-03T21:57:00Z"/>
          <w:color w:val="FF0000"/>
          <w:lang w:eastAsia="es-CO"/>
          <w:rPrChange w:id="687" w:author="Steven Ortiz" w:date="2020-07-03T22:21:00Z">
            <w:rPr>
              <w:ins w:id="688" w:author="Steven Ortiz" w:date="2020-07-03T21:57:00Z"/>
              <w:lang w:eastAsia="es-CO"/>
            </w:rPr>
          </w:rPrChange>
        </w:rPr>
        <w:pPrChange w:id="689" w:author="Steven Ortiz" w:date="2020-07-03T22:19:00Z">
          <w:pPr>
            <w:pStyle w:val="Sinespaciado"/>
          </w:pPr>
        </w:pPrChange>
      </w:pPr>
      <w:ins w:id="690" w:author="Steven Ortiz" w:date="2020-07-03T22:19:00Z">
        <w:r w:rsidRPr="00EB50BF">
          <w:rPr>
            <w:color w:val="FF0000"/>
            <w:lang w:eastAsia="es-CO"/>
            <w:rPrChange w:id="691" w:author="Steven Ortiz" w:date="2020-07-03T22:21:00Z">
              <w:rPr>
                <w:lang w:eastAsia="es-CO"/>
              </w:rPr>
            </w:rPrChange>
          </w:rPr>
          <w:t xml:space="preserve">Ver ilustración tal del importador, y ver </w:t>
        </w:r>
      </w:ins>
      <w:ins w:id="692" w:author="Steven Ortiz" w:date="2020-07-03T22:20:00Z">
        <w:r w:rsidRPr="00EB50BF">
          <w:rPr>
            <w:color w:val="FF0000"/>
            <w:lang w:eastAsia="es-CO"/>
            <w:rPrChange w:id="693" w:author="Steven Ortiz" w:date="2020-07-03T22:21:00Z">
              <w:rPr>
                <w:lang w:eastAsia="es-CO"/>
              </w:rPr>
            </w:rPrChange>
          </w:rPr>
          <w:t>ilustración</w:t>
        </w:r>
      </w:ins>
      <w:ins w:id="694" w:author="Steven Ortiz" w:date="2020-07-03T22:19:00Z">
        <w:r w:rsidRPr="00EB50BF">
          <w:rPr>
            <w:color w:val="FF0000"/>
            <w:lang w:eastAsia="es-CO"/>
            <w:rPrChange w:id="695" w:author="Steven Ortiz" w:date="2020-07-03T22:21:00Z">
              <w:rPr>
                <w:lang w:eastAsia="es-CO"/>
              </w:rPr>
            </w:rPrChange>
          </w:rPr>
          <w:t xml:space="preserve"> tal </w:t>
        </w:r>
      </w:ins>
      <w:ins w:id="696" w:author="Steven Ortiz" w:date="2020-07-03T22:20:00Z">
        <w:r w:rsidRPr="00EB50BF">
          <w:rPr>
            <w:color w:val="FF0000"/>
            <w:lang w:eastAsia="es-CO"/>
            <w:rPrChange w:id="697" w:author="Steven Ortiz" w:date="2020-07-03T22:21:00Z">
              <w:rPr>
                <w:lang w:eastAsia="es-CO"/>
              </w:rPr>
            </w:rPrChange>
          </w:rPr>
          <w:t>del funcional (flauta)</w:t>
        </w:r>
      </w:ins>
      <w:ins w:id="698" w:author="Steven Ortiz" w:date="2020-07-03T22:23:00Z">
        <w:r w:rsidR="00385660">
          <w:rPr>
            <w:color w:val="FF0000"/>
            <w:lang w:eastAsia="es-CO"/>
          </w:rPr>
          <w:t>.</w:t>
        </w:r>
      </w:ins>
    </w:p>
    <w:p w14:paraId="2A421163" w14:textId="0D54C90D" w:rsidR="00F72542" w:rsidRDefault="00F72542">
      <w:pPr>
        <w:pStyle w:val="Sinespaciado"/>
        <w:spacing w:line="480" w:lineRule="auto"/>
        <w:ind w:left="1065" w:firstLine="0"/>
        <w:rPr>
          <w:ins w:id="699" w:author="Steven Ortiz" w:date="2020-07-03T21:58:00Z"/>
          <w:lang w:eastAsia="es-CO"/>
        </w:rPr>
        <w:pPrChange w:id="700" w:author="Steven Ortiz" w:date="2020-07-03T21:57:00Z">
          <w:pPr>
            <w:pStyle w:val="Sinespaciado"/>
          </w:pPr>
        </w:pPrChange>
      </w:pPr>
    </w:p>
    <w:p w14:paraId="3CE8ED15" w14:textId="1EA9AC8C" w:rsidR="00F72542" w:rsidRDefault="00F72542">
      <w:pPr>
        <w:pStyle w:val="Sinespaciado"/>
        <w:spacing w:line="480" w:lineRule="auto"/>
        <w:ind w:left="1065" w:firstLine="0"/>
        <w:rPr>
          <w:ins w:id="701" w:author="Steven Ortiz" w:date="2020-07-03T21:58:00Z"/>
          <w:lang w:eastAsia="es-CO"/>
        </w:rPr>
        <w:pPrChange w:id="702" w:author="Steven Ortiz" w:date="2020-07-03T21:57:00Z">
          <w:pPr>
            <w:pStyle w:val="Sinespaciado"/>
          </w:pPr>
        </w:pPrChange>
      </w:pPr>
    </w:p>
    <w:p w14:paraId="4EDC16F8" w14:textId="1C24B355" w:rsidR="00F72542" w:rsidRDefault="00F72542">
      <w:pPr>
        <w:pStyle w:val="Sinespaciado"/>
        <w:spacing w:line="480" w:lineRule="auto"/>
        <w:ind w:left="1065" w:firstLine="0"/>
        <w:rPr>
          <w:ins w:id="703" w:author="Steven Ortiz" w:date="2020-07-03T21:58:00Z"/>
          <w:lang w:eastAsia="es-CO"/>
        </w:rPr>
        <w:pPrChange w:id="704" w:author="Steven Ortiz" w:date="2020-07-03T21:57:00Z">
          <w:pPr>
            <w:pStyle w:val="Sinespaciado"/>
          </w:pPr>
        </w:pPrChange>
      </w:pPr>
    </w:p>
    <w:p w14:paraId="6C6A07DA" w14:textId="088E1877" w:rsidR="00F72542" w:rsidRDefault="00F72542">
      <w:pPr>
        <w:pStyle w:val="Sinespaciado"/>
        <w:spacing w:line="480" w:lineRule="auto"/>
        <w:ind w:left="1065" w:firstLine="0"/>
        <w:rPr>
          <w:ins w:id="705" w:author="Steven Ortiz" w:date="2020-07-03T21:58:00Z"/>
          <w:lang w:eastAsia="es-CO"/>
        </w:rPr>
        <w:pPrChange w:id="706" w:author="Steven Ortiz" w:date="2020-07-03T21:57:00Z">
          <w:pPr>
            <w:pStyle w:val="Sinespaciado"/>
          </w:pPr>
        </w:pPrChange>
      </w:pPr>
    </w:p>
    <w:p w14:paraId="3ABC1548" w14:textId="2DD1D53C" w:rsidR="00F72542" w:rsidRDefault="00EB50BF">
      <w:pPr>
        <w:pStyle w:val="Sinespaciado"/>
        <w:spacing w:line="480" w:lineRule="auto"/>
        <w:ind w:left="1065" w:firstLine="0"/>
        <w:rPr>
          <w:ins w:id="707" w:author="Steven Ortiz" w:date="2020-07-03T21:58:00Z"/>
          <w:lang w:eastAsia="es-CO"/>
        </w:rPr>
        <w:pPrChange w:id="708" w:author="Steven Ortiz" w:date="2020-07-03T21:57:00Z">
          <w:pPr>
            <w:pStyle w:val="Sinespaciado"/>
          </w:pPr>
        </w:pPrChange>
      </w:pPr>
      <w:ins w:id="709" w:author="Steven Ortiz" w:date="2020-07-03T21:57:00Z">
        <w:r>
          <w:rPr>
            <w:noProof/>
            <w:lang w:eastAsia="es-CO"/>
          </w:rPr>
          <w:drawing>
            <wp:anchor distT="0" distB="0" distL="114300" distR="114300" simplePos="0" relativeHeight="251797504" behindDoc="0" locked="0" layoutInCell="1" allowOverlap="1" wp14:anchorId="5F80189B" wp14:editId="3F7B48B5">
              <wp:simplePos x="0" y="0"/>
              <wp:positionH relativeFrom="margin">
                <wp:align>center</wp:align>
              </wp:positionH>
              <wp:positionV relativeFrom="paragraph">
                <wp:posOffset>1270</wp:posOffset>
              </wp:positionV>
              <wp:extent cx="4048125" cy="1676400"/>
              <wp:effectExtent l="0" t="0" r="9525"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48125" cy="16764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0176F8E" w14:textId="2F5A1484" w:rsidR="00F72542" w:rsidRDefault="00F72542">
      <w:pPr>
        <w:pStyle w:val="Sinespaciado"/>
        <w:spacing w:line="480" w:lineRule="auto"/>
        <w:ind w:left="1065" w:firstLine="0"/>
        <w:rPr>
          <w:ins w:id="710" w:author="Steven Ortiz" w:date="2020-07-03T21:58:00Z"/>
          <w:lang w:eastAsia="es-CO"/>
        </w:rPr>
        <w:pPrChange w:id="711" w:author="Steven Ortiz" w:date="2020-07-03T21:57:00Z">
          <w:pPr>
            <w:pStyle w:val="Sinespaciado"/>
          </w:pPr>
        </w:pPrChange>
      </w:pPr>
    </w:p>
    <w:p w14:paraId="57FEE47C" w14:textId="3F66DB53" w:rsidR="00F72542" w:rsidRDefault="00F72542">
      <w:pPr>
        <w:pStyle w:val="Sinespaciado"/>
        <w:spacing w:line="480" w:lineRule="auto"/>
        <w:ind w:left="1065" w:firstLine="0"/>
        <w:rPr>
          <w:ins w:id="712" w:author="Steven Ortiz" w:date="2020-07-03T21:58:00Z"/>
          <w:lang w:eastAsia="es-CO"/>
        </w:rPr>
        <w:pPrChange w:id="713" w:author="Steven Ortiz" w:date="2020-07-03T21:57:00Z">
          <w:pPr>
            <w:pStyle w:val="Sinespaciado"/>
          </w:pPr>
        </w:pPrChange>
      </w:pPr>
    </w:p>
    <w:p w14:paraId="68904788" w14:textId="2FF33BFF" w:rsidR="00F72542" w:rsidRDefault="00F72542">
      <w:pPr>
        <w:pStyle w:val="Sinespaciado"/>
        <w:spacing w:line="480" w:lineRule="auto"/>
        <w:ind w:left="1065" w:firstLine="0"/>
        <w:rPr>
          <w:ins w:id="714" w:author="Steven Ortiz" w:date="2020-07-03T21:58:00Z"/>
          <w:lang w:eastAsia="es-CO"/>
        </w:rPr>
        <w:pPrChange w:id="715" w:author="Steven Ortiz" w:date="2020-07-03T21:57:00Z">
          <w:pPr>
            <w:pStyle w:val="Sinespaciado"/>
          </w:pPr>
        </w:pPrChange>
      </w:pPr>
    </w:p>
    <w:p w14:paraId="0215081F" w14:textId="77777777" w:rsidR="00F72542" w:rsidRDefault="00F72542">
      <w:pPr>
        <w:pStyle w:val="Sinespaciado"/>
        <w:spacing w:line="480" w:lineRule="auto"/>
        <w:ind w:left="1065" w:firstLine="0"/>
        <w:rPr>
          <w:ins w:id="716" w:author="Steven Ortiz" w:date="2020-07-03T21:58:00Z"/>
          <w:lang w:eastAsia="es-CO"/>
        </w:rPr>
        <w:pPrChange w:id="717" w:author="Steven Ortiz" w:date="2020-07-03T21:57:00Z">
          <w:pPr>
            <w:pStyle w:val="Sinespaciado"/>
          </w:pPr>
        </w:pPrChange>
      </w:pPr>
    </w:p>
    <w:p w14:paraId="3CDD2A18" w14:textId="0BF7C1A9" w:rsidR="00F72542" w:rsidRDefault="00F72542">
      <w:pPr>
        <w:pStyle w:val="Sinespaciado"/>
        <w:spacing w:line="480" w:lineRule="auto"/>
        <w:ind w:left="1065" w:firstLine="0"/>
        <w:rPr>
          <w:ins w:id="718" w:author="Steven Ortiz" w:date="2020-07-03T22:00:00Z"/>
          <w:lang w:eastAsia="es-CO"/>
        </w:rPr>
        <w:pPrChange w:id="719" w:author="Steven Ortiz" w:date="2020-07-03T21:57:00Z">
          <w:pPr>
            <w:pStyle w:val="Sinespaciado"/>
          </w:pPr>
        </w:pPrChange>
      </w:pPr>
    </w:p>
    <w:p w14:paraId="4CF15E57" w14:textId="0F7E7D6F" w:rsidR="005E22AB" w:rsidRDefault="005E22AB">
      <w:pPr>
        <w:pStyle w:val="Sinespaciado"/>
        <w:spacing w:line="480" w:lineRule="auto"/>
        <w:ind w:left="1065" w:firstLine="0"/>
        <w:rPr>
          <w:ins w:id="720" w:author="Steven Ortiz" w:date="2020-07-03T21:58:00Z"/>
          <w:lang w:eastAsia="es-CO"/>
        </w:rPr>
        <w:pPrChange w:id="721" w:author="Steven Ortiz" w:date="2020-07-03T22:02:00Z">
          <w:pPr>
            <w:pStyle w:val="Sinespaciado"/>
          </w:pPr>
        </w:pPrChange>
      </w:pPr>
      <w:ins w:id="722" w:author="Steven Ortiz" w:date="2020-07-03T22:02:00Z">
        <w:r>
          <w:rPr>
            <w:noProof/>
            <w:lang w:eastAsia="es-CO"/>
          </w:rPr>
          <w:drawing>
            <wp:anchor distT="0" distB="0" distL="114300" distR="114300" simplePos="0" relativeHeight="251798528" behindDoc="0" locked="0" layoutInCell="1" allowOverlap="1" wp14:anchorId="2ADF98E4" wp14:editId="209CFE0B">
              <wp:simplePos x="0" y="0"/>
              <wp:positionH relativeFrom="margin">
                <wp:align>right</wp:align>
              </wp:positionH>
              <wp:positionV relativeFrom="paragraph">
                <wp:posOffset>18415</wp:posOffset>
              </wp:positionV>
              <wp:extent cx="5610225" cy="1390650"/>
              <wp:effectExtent l="0" t="0" r="952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0225" cy="13906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BE54D52" w14:textId="6775302B" w:rsidR="00F72542" w:rsidRDefault="00F72542">
      <w:pPr>
        <w:pStyle w:val="Sinespaciado"/>
        <w:spacing w:line="480" w:lineRule="auto"/>
        <w:ind w:left="1065" w:firstLine="0"/>
        <w:rPr>
          <w:ins w:id="723" w:author="Steven Ortiz" w:date="2020-07-03T22:02:00Z"/>
          <w:lang w:eastAsia="es-CO"/>
        </w:rPr>
        <w:pPrChange w:id="724" w:author="Steven Ortiz" w:date="2020-07-03T21:57:00Z">
          <w:pPr>
            <w:pStyle w:val="Sinespaciado"/>
          </w:pPr>
        </w:pPrChange>
      </w:pPr>
    </w:p>
    <w:p w14:paraId="3E49D911" w14:textId="59480129" w:rsidR="005E22AB" w:rsidRDefault="005E22AB">
      <w:pPr>
        <w:pStyle w:val="Sinespaciado"/>
        <w:spacing w:line="480" w:lineRule="auto"/>
        <w:ind w:left="1065" w:firstLine="0"/>
        <w:rPr>
          <w:ins w:id="725" w:author="Steven Ortiz" w:date="2020-07-03T22:02:00Z"/>
          <w:lang w:eastAsia="es-CO"/>
        </w:rPr>
        <w:pPrChange w:id="726" w:author="Steven Ortiz" w:date="2020-07-03T21:57:00Z">
          <w:pPr>
            <w:pStyle w:val="Sinespaciado"/>
          </w:pPr>
        </w:pPrChange>
      </w:pPr>
    </w:p>
    <w:p w14:paraId="32193925" w14:textId="77777777" w:rsidR="005E22AB" w:rsidRDefault="005E22AB">
      <w:pPr>
        <w:pStyle w:val="Sinespaciado"/>
        <w:spacing w:line="480" w:lineRule="auto"/>
        <w:ind w:left="1065" w:firstLine="0"/>
        <w:rPr>
          <w:ins w:id="727" w:author="Steven Ortiz" w:date="2020-07-03T22:02:00Z"/>
          <w:lang w:eastAsia="es-CO"/>
        </w:rPr>
        <w:pPrChange w:id="728" w:author="Steven Ortiz" w:date="2020-07-03T21:57:00Z">
          <w:pPr>
            <w:pStyle w:val="Sinespaciado"/>
          </w:pPr>
        </w:pPrChange>
      </w:pPr>
    </w:p>
    <w:p w14:paraId="089EAD9D" w14:textId="2C48A03A" w:rsidR="005E22AB" w:rsidRDefault="005E22AB">
      <w:pPr>
        <w:pStyle w:val="Sinespaciado"/>
        <w:spacing w:line="480" w:lineRule="auto"/>
        <w:ind w:left="1065" w:firstLine="0"/>
        <w:rPr>
          <w:ins w:id="729" w:author="Steven Ortiz" w:date="2020-07-03T19:39:00Z"/>
          <w:lang w:eastAsia="es-CO"/>
        </w:rPr>
        <w:pPrChange w:id="730" w:author="Steven Ortiz" w:date="2020-07-03T21:57:00Z">
          <w:pPr>
            <w:pStyle w:val="Sinespaciado"/>
          </w:pPr>
        </w:pPrChange>
      </w:pPr>
    </w:p>
    <w:p w14:paraId="2871A1A4" w14:textId="5D9ECCB2" w:rsidR="0058161C" w:rsidRDefault="0058161C">
      <w:pPr>
        <w:pStyle w:val="Ttulo3"/>
        <w:rPr>
          <w:ins w:id="731" w:author="Steven Ortiz" w:date="2020-07-03T19:40:00Z"/>
        </w:rPr>
        <w:pPrChange w:id="732" w:author="Steven Ortiz" w:date="2020-07-03T19:39:00Z">
          <w:pPr>
            <w:pStyle w:val="Sinespaciado"/>
          </w:pPr>
        </w:pPrChange>
      </w:pPr>
      <w:bookmarkStart w:id="733" w:name="_Toc44879302"/>
      <w:ins w:id="734" w:author="Steven Ortiz" w:date="2020-07-03T19:39:00Z">
        <w:r>
          <w:t>Sensores</w:t>
        </w:r>
      </w:ins>
      <w:bookmarkEnd w:id="733"/>
    </w:p>
    <w:p w14:paraId="083B27B2" w14:textId="4C7D76F6" w:rsidR="0058161C" w:rsidRDefault="0058161C">
      <w:pPr>
        <w:pStyle w:val="Sinespaciado"/>
        <w:spacing w:line="480" w:lineRule="auto"/>
        <w:rPr>
          <w:ins w:id="735" w:author="Steven Ortiz" w:date="2020-07-03T22:21:00Z"/>
        </w:rPr>
        <w:pPrChange w:id="736" w:author="Steven Ortiz" w:date="2020-07-03T21:41:00Z">
          <w:pPr>
            <w:pStyle w:val="Sinespaciado"/>
          </w:pPr>
        </w:pPrChange>
      </w:pPr>
      <w:ins w:id="737" w:author="Steven Ortiz" w:date="2020-07-03T19:41:00Z">
        <w:r>
          <w:t xml:space="preserve">Debido a la situación con el Covid-19, la categoría </w:t>
        </w:r>
      </w:ins>
      <w:ins w:id="738" w:author="Steven Ortiz" w:date="2020-07-03T19:42:00Z">
        <w:r>
          <w:t xml:space="preserve">“Sensores” tiene consigo bloques </w:t>
        </w:r>
      </w:ins>
      <w:ins w:id="739" w:author="Steven Ortiz" w:date="2020-07-03T19:43:00Z">
        <w:r>
          <w:t xml:space="preserve">con módulos que se habían usado con anterioridad en otros proyectos siendo estos el </w:t>
        </w:r>
      </w:ins>
      <w:ins w:id="740" w:author="Steven Ortiz" w:date="2020-07-03T19:44:00Z">
        <w:r>
          <w:t xml:space="preserve">MPU6050 y el </w:t>
        </w:r>
      </w:ins>
      <w:ins w:id="741" w:author="Steven Ortiz" w:date="2020-07-03T19:45:00Z">
        <w:r>
          <w:t xml:space="preserve">HC-SR04, además de ello se agregó un bloque </w:t>
        </w:r>
      </w:ins>
      <w:ins w:id="742" w:author="Steven Ortiz" w:date="2020-07-03T19:43:00Z">
        <w:r>
          <w:t xml:space="preserve">para controlar el </w:t>
        </w:r>
      </w:ins>
      <w:proofErr w:type="spellStart"/>
      <w:ins w:id="743" w:author="Steven Ortiz" w:date="2020-07-03T19:46:00Z">
        <w:r>
          <w:t>TouchPad</w:t>
        </w:r>
        <w:proofErr w:type="spellEnd"/>
        <w:r>
          <w:t xml:space="preserve"> que trae la tarjeta ESP32. </w:t>
        </w:r>
      </w:ins>
    </w:p>
    <w:p w14:paraId="6DBEC7CB" w14:textId="285D334B" w:rsidR="00385660" w:rsidRDefault="00385660">
      <w:pPr>
        <w:pStyle w:val="Sinespaciado"/>
        <w:spacing w:line="480" w:lineRule="auto"/>
        <w:rPr>
          <w:ins w:id="744" w:author="Steven Ortiz" w:date="2020-07-03T22:04:00Z"/>
        </w:rPr>
        <w:pPrChange w:id="745" w:author="Steven Ortiz" w:date="2020-07-03T21:41:00Z">
          <w:pPr>
            <w:pStyle w:val="Sinespaciado"/>
          </w:pPr>
        </w:pPrChange>
      </w:pPr>
      <w:ins w:id="746" w:author="Steven Ortiz" w:date="2020-07-03T22:21:00Z">
        <w:r w:rsidRPr="00EC34D5">
          <w:rPr>
            <w:color w:val="FF0000"/>
            <w:lang w:eastAsia="es-CO"/>
          </w:rPr>
          <w:t>Ver ilustración tal del importador, y ver ilustración tal del funcional</w:t>
        </w:r>
        <w:r>
          <w:rPr>
            <w:color w:val="FF0000"/>
            <w:lang w:eastAsia="es-CO"/>
          </w:rPr>
          <w:t xml:space="preserve"> del sensor de ultrasonido</w:t>
        </w:r>
      </w:ins>
      <w:ins w:id="747" w:author="Steven Ortiz" w:date="2020-07-03T22:23:00Z">
        <w:r>
          <w:rPr>
            <w:color w:val="FF0000"/>
            <w:lang w:eastAsia="es-CO"/>
          </w:rPr>
          <w:t>.</w:t>
        </w:r>
      </w:ins>
    </w:p>
    <w:p w14:paraId="4F20A54E" w14:textId="13592F82" w:rsidR="005E22AB" w:rsidRDefault="005E22AB">
      <w:pPr>
        <w:pStyle w:val="Sinespaciado"/>
        <w:spacing w:line="480" w:lineRule="auto"/>
        <w:rPr>
          <w:ins w:id="748" w:author="Steven Ortiz" w:date="2020-07-03T22:06:00Z"/>
        </w:rPr>
        <w:pPrChange w:id="749" w:author="Steven Ortiz" w:date="2020-07-03T22:06:00Z">
          <w:pPr>
            <w:pStyle w:val="Sinespaciado"/>
          </w:pPr>
        </w:pPrChange>
      </w:pPr>
      <w:ins w:id="750" w:author="Steven Ortiz" w:date="2020-07-03T22:06:00Z">
        <w:r>
          <w:rPr>
            <w:noProof/>
            <w:lang w:eastAsia="es-CO"/>
          </w:rPr>
          <w:drawing>
            <wp:anchor distT="0" distB="0" distL="114300" distR="114300" simplePos="0" relativeHeight="251799552" behindDoc="0" locked="0" layoutInCell="1" allowOverlap="1" wp14:anchorId="45D1AB44" wp14:editId="64076961">
              <wp:simplePos x="0" y="0"/>
              <wp:positionH relativeFrom="margin">
                <wp:align>right</wp:align>
              </wp:positionH>
              <wp:positionV relativeFrom="paragraph">
                <wp:posOffset>6985</wp:posOffset>
              </wp:positionV>
              <wp:extent cx="5610225" cy="1152525"/>
              <wp:effectExtent l="0" t="0" r="9525"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0225" cy="11525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2728764" w14:textId="49191DB1" w:rsidR="005E22AB" w:rsidRDefault="005E22AB">
      <w:pPr>
        <w:pStyle w:val="Sinespaciado"/>
        <w:spacing w:line="480" w:lineRule="auto"/>
        <w:rPr>
          <w:ins w:id="751" w:author="Steven Ortiz" w:date="2020-07-03T22:05:00Z"/>
        </w:rPr>
        <w:pPrChange w:id="752" w:author="Steven Ortiz" w:date="2020-07-03T22:06:00Z">
          <w:pPr>
            <w:pStyle w:val="Sinespaciado"/>
          </w:pPr>
        </w:pPrChange>
      </w:pPr>
    </w:p>
    <w:p w14:paraId="677E85C6" w14:textId="3A5F3829" w:rsidR="005E22AB" w:rsidRDefault="005E22AB">
      <w:pPr>
        <w:pStyle w:val="Sinespaciado"/>
        <w:spacing w:line="480" w:lineRule="auto"/>
        <w:ind w:left="1065" w:firstLine="0"/>
        <w:rPr>
          <w:ins w:id="753" w:author="Steven Ortiz" w:date="2020-07-03T22:07:00Z"/>
        </w:rPr>
        <w:pPrChange w:id="754" w:author="Steven Ortiz" w:date="2020-07-03T22:05:00Z">
          <w:pPr>
            <w:pStyle w:val="Sinespaciado"/>
          </w:pPr>
        </w:pPrChange>
      </w:pPr>
    </w:p>
    <w:p w14:paraId="0B6294AB" w14:textId="77777777" w:rsidR="005E22AB" w:rsidRDefault="005E22AB">
      <w:pPr>
        <w:pStyle w:val="Sinespaciado"/>
        <w:spacing w:line="480" w:lineRule="auto"/>
        <w:ind w:left="1065" w:firstLine="0"/>
        <w:rPr>
          <w:ins w:id="755" w:author="Steven Ortiz" w:date="2020-07-03T22:07:00Z"/>
        </w:rPr>
        <w:pPrChange w:id="756" w:author="Steven Ortiz" w:date="2020-07-03T22:05:00Z">
          <w:pPr>
            <w:pStyle w:val="Sinespaciado"/>
          </w:pPr>
        </w:pPrChange>
      </w:pPr>
    </w:p>
    <w:p w14:paraId="3A989E72" w14:textId="75B8C4A1" w:rsidR="005E22AB" w:rsidRDefault="005E22AB">
      <w:pPr>
        <w:pStyle w:val="Sinespaciado"/>
        <w:spacing w:line="480" w:lineRule="auto"/>
        <w:rPr>
          <w:ins w:id="757" w:author="Steven Ortiz" w:date="2020-07-03T22:10:00Z"/>
        </w:rPr>
        <w:pPrChange w:id="758" w:author="Steven Ortiz" w:date="2020-07-03T22:10:00Z">
          <w:pPr>
            <w:pStyle w:val="Sinespaciado"/>
          </w:pPr>
        </w:pPrChange>
      </w:pPr>
    </w:p>
    <w:p w14:paraId="0C0350C3" w14:textId="4C5C48ED" w:rsidR="005E22AB" w:rsidRDefault="00385660">
      <w:pPr>
        <w:pStyle w:val="Sinespaciado"/>
        <w:spacing w:line="480" w:lineRule="auto"/>
        <w:rPr>
          <w:ins w:id="759" w:author="Steven Ortiz" w:date="2020-07-03T22:10:00Z"/>
        </w:rPr>
        <w:pPrChange w:id="760" w:author="Steven Ortiz" w:date="2020-07-03T22:10:00Z">
          <w:pPr>
            <w:pStyle w:val="Sinespaciado"/>
          </w:pPr>
        </w:pPrChange>
      </w:pPr>
      <w:ins w:id="761" w:author="Steven Ortiz" w:date="2020-07-03T22:10:00Z">
        <w:r>
          <w:rPr>
            <w:noProof/>
            <w:lang w:eastAsia="es-CO"/>
          </w:rPr>
          <w:lastRenderedPageBreak/>
          <w:drawing>
            <wp:anchor distT="0" distB="0" distL="114300" distR="114300" simplePos="0" relativeHeight="251800576" behindDoc="0" locked="0" layoutInCell="1" allowOverlap="1" wp14:anchorId="75933017" wp14:editId="1848C6EB">
              <wp:simplePos x="0" y="0"/>
              <wp:positionH relativeFrom="margin">
                <wp:align>right</wp:align>
              </wp:positionH>
              <wp:positionV relativeFrom="paragraph">
                <wp:posOffset>-4445</wp:posOffset>
              </wp:positionV>
              <wp:extent cx="5600700" cy="78105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63DF80B" w14:textId="36D18C23" w:rsidR="005E22AB" w:rsidRDefault="005E22AB">
      <w:pPr>
        <w:pStyle w:val="Sinespaciado"/>
        <w:spacing w:line="480" w:lineRule="auto"/>
        <w:rPr>
          <w:ins w:id="762" w:author="Steven Ortiz" w:date="2020-07-03T22:07:00Z"/>
        </w:rPr>
        <w:pPrChange w:id="763" w:author="Steven Ortiz" w:date="2020-07-03T22:10:00Z">
          <w:pPr>
            <w:pStyle w:val="Sinespaciado"/>
          </w:pPr>
        </w:pPrChange>
      </w:pPr>
    </w:p>
    <w:p w14:paraId="4BFA260E" w14:textId="77777777" w:rsidR="005E22AB" w:rsidRDefault="005E22AB">
      <w:pPr>
        <w:pStyle w:val="Sinespaciado"/>
        <w:spacing w:line="480" w:lineRule="auto"/>
        <w:ind w:left="1065" w:firstLine="0"/>
        <w:rPr>
          <w:ins w:id="764" w:author="Steven Ortiz" w:date="2020-07-03T22:23:00Z"/>
        </w:rPr>
        <w:pPrChange w:id="765" w:author="Steven Ortiz" w:date="2020-07-03T22:05:00Z">
          <w:pPr>
            <w:pStyle w:val="Sinespaciado"/>
          </w:pPr>
        </w:pPrChange>
      </w:pPr>
    </w:p>
    <w:p w14:paraId="1333E1FC" w14:textId="77777777" w:rsidR="00385660" w:rsidRDefault="00385660">
      <w:pPr>
        <w:pStyle w:val="Sinespaciado"/>
        <w:spacing w:line="480" w:lineRule="auto"/>
        <w:ind w:left="1065" w:firstLine="0"/>
        <w:rPr>
          <w:ins w:id="766" w:author="Steven Ortiz" w:date="2020-07-03T22:07:00Z"/>
        </w:rPr>
        <w:pPrChange w:id="767" w:author="Steven Ortiz" w:date="2020-07-03T22:05:00Z">
          <w:pPr>
            <w:pStyle w:val="Sinespaciado"/>
          </w:pPr>
        </w:pPrChange>
      </w:pPr>
    </w:p>
    <w:p w14:paraId="5692C904" w14:textId="180F91E8" w:rsidR="005E22AB" w:rsidRPr="00C404B7" w:rsidRDefault="00385660">
      <w:pPr>
        <w:pStyle w:val="Sinespaciado"/>
        <w:spacing w:line="480" w:lineRule="auto"/>
        <w:rPr>
          <w:ins w:id="768" w:author="Steven Ortiz" w:date="2020-07-03T22:23:00Z"/>
          <w:color w:val="FF0000"/>
          <w:lang w:eastAsia="es-CO"/>
          <w:rPrChange w:id="769" w:author="Diany Lorena Hincapie Melo" w:date="2020-07-04T08:23:00Z">
            <w:rPr>
              <w:ins w:id="770" w:author="Steven Ortiz" w:date="2020-07-03T22:23:00Z"/>
              <w:lang w:eastAsia="es-CO"/>
            </w:rPr>
          </w:rPrChange>
        </w:rPr>
        <w:pPrChange w:id="771" w:author="Diany Lorena Hincapie Melo" w:date="2020-07-04T08:23:00Z">
          <w:pPr>
            <w:pStyle w:val="Sinespaciado"/>
          </w:pPr>
        </w:pPrChange>
      </w:pPr>
      <w:ins w:id="772" w:author="Steven Ortiz" w:date="2020-07-03T22:22:00Z">
        <w:r w:rsidRPr="00C404B7">
          <w:rPr>
            <w:color w:val="FF0000"/>
            <w:lang w:eastAsia="es-CO"/>
            <w:rPrChange w:id="773" w:author="Diany Lorena Hincapie Melo" w:date="2020-07-04T08:23:00Z">
              <w:rPr>
                <w:lang w:eastAsia="es-CO"/>
              </w:rPr>
            </w:rPrChange>
          </w:rPr>
          <w:t xml:space="preserve">Ver ilustración tal del importador, ver ilustración tal del funcional y la </w:t>
        </w:r>
        <w:proofErr w:type="spellStart"/>
        <w:r w:rsidRPr="00C404B7">
          <w:rPr>
            <w:color w:val="FF0000"/>
            <w:lang w:eastAsia="es-CO"/>
            <w:rPrChange w:id="774" w:author="Diany Lorena Hincapie Melo" w:date="2020-07-04T08:23:00Z">
              <w:rPr>
                <w:lang w:eastAsia="es-CO"/>
              </w:rPr>
            </w:rPrChange>
          </w:rPr>
          <w:t>ilustracion</w:t>
        </w:r>
        <w:proofErr w:type="spellEnd"/>
        <w:r w:rsidRPr="00C404B7">
          <w:rPr>
            <w:color w:val="FF0000"/>
            <w:lang w:eastAsia="es-CO"/>
            <w:rPrChange w:id="775" w:author="Diany Lorena Hincapie Melo" w:date="2020-07-04T08:23:00Z">
              <w:rPr>
                <w:lang w:eastAsia="es-CO"/>
              </w:rPr>
            </w:rPrChange>
          </w:rPr>
          <w:t xml:space="preserve"> tal del configurador del </w:t>
        </w:r>
        <w:proofErr w:type="spellStart"/>
        <w:r w:rsidRPr="00C404B7">
          <w:rPr>
            <w:color w:val="FF0000"/>
            <w:lang w:eastAsia="es-CO"/>
            <w:rPrChange w:id="776" w:author="Diany Lorena Hincapie Melo" w:date="2020-07-04T08:23:00Z">
              <w:rPr>
                <w:lang w:eastAsia="es-CO"/>
              </w:rPr>
            </w:rPrChange>
          </w:rPr>
          <w:t>Touchpad</w:t>
        </w:r>
      </w:ins>
      <w:proofErr w:type="spellEnd"/>
      <w:ins w:id="777" w:author="Steven Ortiz" w:date="2020-07-03T22:23:00Z">
        <w:r w:rsidRPr="00C404B7">
          <w:rPr>
            <w:color w:val="FF0000"/>
            <w:lang w:eastAsia="es-CO"/>
            <w:rPrChange w:id="778" w:author="Diany Lorena Hincapie Melo" w:date="2020-07-04T08:23:00Z">
              <w:rPr>
                <w:lang w:eastAsia="es-CO"/>
              </w:rPr>
            </w:rPrChange>
          </w:rPr>
          <w:t>.</w:t>
        </w:r>
      </w:ins>
    </w:p>
    <w:p w14:paraId="48714ABA" w14:textId="77B2C2AD" w:rsidR="00385660" w:rsidRDefault="00385660">
      <w:pPr>
        <w:pStyle w:val="Sinespaciado"/>
        <w:spacing w:line="480" w:lineRule="auto"/>
        <w:ind w:left="1065" w:firstLine="0"/>
        <w:rPr>
          <w:ins w:id="779" w:author="Steven Ortiz" w:date="2020-07-03T22:23:00Z"/>
          <w:color w:val="FF0000"/>
          <w:lang w:eastAsia="es-CO"/>
        </w:rPr>
        <w:pPrChange w:id="780" w:author="Steven Ortiz" w:date="2020-07-03T22:05:00Z">
          <w:pPr>
            <w:pStyle w:val="Sinespaciado"/>
          </w:pPr>
        </w:pPrChange>
      </w:pPr>
      <w:ins w:id="781" w:author="Steven Ortiz" w:date="2020-07-03T22:24:00Z">
        <w:r>
          <w:rPr>
            <w:noProof/>
            <w:color w:val="FF0000"/>
            <w:lang w:eastAsia="es-CO"/>
          </w:rPr>
          <w:drawing>
            <wp:anchor distT="0" distB="0" distL="114300" distR="114300" simplePos="0" relativeHeight="251801600" behindDoc="0" locked="0" layoutInCell="1" allowOverlap="1" wp14:anchorId="0A32703C" wp14:editId="780731EB">
              <wp:simplePos x="0" y="0"/>
              <wp:positionH relativeFrom="column">
                <wp:posOffset>672465</wp:posOffset>
              </wp:positionH>
              <wp:positionV relativeFrom="paragraph">
                <wp:posOffset>-4445</wp:posOffset>
              </wp:positionV>
              <wp:extent cx="4486275" cy="1285875"/>
              <wp:effectExtent l="0" t="0" r="9525"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6275" cy="12858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D4C94AB" w14:textId="77777777" w:rsidR="00385660" w:rsidRDefault="00385660">
      <w:pPr>
        <w:pStyle w:val="Sinespaciado"/>
        <w:spacing w:line="480" w:lineRule="auto"/>
        <w:ind w:left="1065" w:firstLine="0"/>
        <w:rPr>
          <w:ins w:id="782" w:author="Steven Ortiz" w:date="2020-07-03T22:23:00Z"/>
          <w:color w:val="FF0000"/>
          <w:lang w:eastAsia="es-CO"/>
        </w:rPr>
        <w:pPrChange w:id="783" w:author="Steven Ortiz" w:date="2020-07-03T22:05:00Z">
          <w:pPr>
            <w:pStyle w:val="Sinespaciado"/>
          </w:pPr>
        </w:pPrChange>
      </w:pPr>
    </w:p>
    <w:p w14:paraId="3DF02875" w14:textId="77777777" w:rsidR="00385660" w:rsidRDefault="00385660">
      <w:pPr>
        <w:pStyle w:val="Sinespaciado"/>
        <w:spacing w:line="480" w:lineRule="auto"/>
        <w:ind w:left="1065" w:firstLine="0"/>
        <w:rPr>
          <w:ins w:id="784" w:author="Steven Ortiz" w:date="2020-07-03T22:23:00Z"/>
          <w:color w:val="FF0000"/>
          <w:lang w:eastAsia="es-CO"/>
        </w:rPr>
        <w:pPrChange w:id="785" w:author="Steven Ortiz" w:date="2020-07-03T22:05:00Z">
          <w:pPr>
            <w:pStyle w:val="Sinespaciado"/>
          </w:pPr>
        </w:pPrChange>
      </w:pPr>
    </w:p>
    <w:p w14:paraId="414CDD28" w14:textId="041E1FC1" w:rsidR="00385660" w:rsidRDefault="00385660">
      <w:pPr>
        <w:pStyle w:val="Sinespaciado"/>
        <w:spacing w:line="480" w:lineRule="auto"/>
        <w:ind w:left="1065" w:firstLine="0"/>
        <w:rPr>
          <w:ins w:id="786" w:author="Steven Ortiz" w:date="2020-07-03T22:23:00Z"/>
          <w:color w:val="FF0000"/>
          <w:lang w:eastAsia="es-CO"/>
        </w:rPr>
        <w:pPrChange w:id="787" w:author="Steven Ortiz" w:date="2020-07-03T22:05:00Z">
          <w:pPr>
            <w:pStyle w:val="Sinespaciado"/>
          </w:pPr>
        </w:pPrChange>
      </w:pPr>
    </w:p>
    <w:p w14:paraId="3CCD1A67" w14:textId="2FFE036F" w:rsidR="00385660" w:rsidRDefault="00385660">
      <w:pPr>
        <w:pStyle w:val="Sinespaciado"/>
        <w:spacing w:line="480" w:lineRule="auto"/>
        <w:ind w:left="1065" w:firstLine="0"/>
        <w:rPr>
          <w:ins w:id="788" w:author="Steven Ortiz" w:date="2020-07-03T22:26:00Z"/>
          <w:color w:val="FF0000"/>
          <w:lang w:eastAsia="es-CO"/>
        </w:rPr>
        <w:pPrChange w:id="789" w:author="Steven Ortiz" w:date="2020-07-03T22:05:00Z">
          <w:pPr>
            <w:pStyle w:val="Sinespaciado"/>
          </w:pPr>
        </w:pPrChange>
      </w:pPr>
    </w:p>
    <w:p w14:paraId="3E8BCD15" w14:textId="3ED67F15" w:rsidR="00385660" w:rsidRDefault="00385660">
      <w:pPr>
        <w:pStyle w:val="Sinespaciado"/>
        <w:spacing w:line="480" w:lineRule="auto"/>
        <w:ind w:left="1065" w:firstLine="0"/>
        <w:rPr>
          <w:ins w:id="790" w:author="Steven Ortiz" w:date="2020-07-03T22:26:00Z"/>
          <w:color w:val="FF0000"/>
          <w:lang w:eastAsia="es-CO"/>
        </w:rPr>
        <w:pPrChange w:id="791" w:author="Steven Ortiz" w:date="2020-07-03T22:05:00Z">
          <w:pPr>
            <w:pStyle w:val="Sinespaciado"/>
          </w:pPr>
        </w:pPrChange>
      </w:pPr>
      <w:ins w:id="792" w:author="Steven Ortiz" w:date="2020-07-03T22:26:00Z">
        <w:r>
          <w:rPr>
            <w:noProof/>
            <w:color w:val="FF0000"/>
            <w:lang w:eastAsia="es-CO"/>
          </w:rPr>
          <w:drawing>
            <wp:anchor distT="0" distB="0" distL="114300" distR="114300" simplePos="0" relativeHeight="251802624" behindDoc="0" locked="0" layoutInCell="1" allowOverlap="1" wp14:anchorId="15A33FE1" wp14:editId="52271F4E">
              <wp:simplePos x="0" y="0"/>
              <wp:positionH relativeFrom="margin">
                <wp:align>right</wp:align>
              </wp:positionH>
              <wp:positionV relativeFrom="paragraph">
                <wp:posOffset>228600</wp:posOffset>
              </wp:positionV>
              <wp:extent cx="5534025" cy="1057275"/>
              <wp:effectExtent l="0" t="0" r="9525" b="952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34025" cy="10572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4476FEE" w14:textId="50A7DD8F" w:rsidR="00385660" w:rsidRDefault="00385660">
      <w:pPr>
        <w:pStyle w:val="Sinespaciado"/>
        <w:spacing w:line="480" w:lineRule="auto"/>
        <w:ind w:left="1065" w:firstLine="0"/>
        <w:rPr>
          <w:ins w:id="793" w:author="Steven Ortiz" w:date="2020-07-03T22:26:00Z"/>
          <w:color w:val="FF0000"/>
          <w:lang w:eastAsia="es-CO"/>
        </w:rPr>
        <w:pPrChange w:id="794" w:author="Steven Ortiz" w:date="2020-07-03T22:05:00Z">
          <w:pPr>
            <w:pStyle w:val="Sinespaciado"/>
          </w:pPr>
        </w:pPrChange>
      </w:pPr>
    </w:p>
    <w:p w14:paraId="139DB403" w14:textId="669B7659" w:rsidR="00385660" w:rsidRDefault="00385660">
      <w:pPr>
        <w:pStyle w:val="Sinespaciado"/>
        <w:spacing w:line="480" w:lineRule="auto"/>
        <w:ind w:left="1065" w:firstLine="0"/>
        <w:rPr>
          <w:ins w:id="795" w:author="Steven Ortiz" w:date="2020-07-03T22:23:00Z"/>
          <w:color w:val="FF0000"/>
          <w:lang w:eastAsia="es-CO"/>
        </w:rPr>
        <w:pPrChange w:id="796" w:author="Steven Ortiz" w:date="2020-07-03T22:05:00Z">
          <w:pPr>
            <w:pStyle w:val="Sinespaciado"/>
          </w:pPr>
        </w:pPrChange>
      </w:pPr>
    </w:p>
    <w:p w14:paraId="237AB737" w14:textId="0CFC72F2" w:rsidR="00385660" w:rsidRDefault="00385660">
      <w:pPr>
        <w:pStyle w:val="Sinespaciado"/>
        <w:spacing w:line="480" w:lineRule="auto"/>
        <w:ind w:left="1065" w:firstLine="0"/>
        <w:rPr>
          <w:ins w:id="797" w:author="Steven Ortiz" w:date="2020-07-03T22:23:00Z"/>
          <w:color w:val="FF0000"/>
          <w:lang w:eastAsia="es-CO"/>
        </w:rPr>
        <w:pPrChange w:id="798" w:author="Steven Ortiz" w:date="2020-07-03T22:05:00Z">
          <w:pPr>
            <w:pStyle w:val="Sinespaciado"/>
          </w:pPr>
        </w:pPrChange>
      </w:pPr>
    </w:p>
    <w:p w14:paraId="35D36BA2" w14:textId="77777777" w:rsidR="00385660" w:rsidRDefault="00385660">
      <w:pPr>
        <w:pStyle w:val="Sinespaciado"/>
        <w:spacing w:line="480" w:lineRule="auto"/>
        <w:ind w:left="1065" w:firstLine="0"/>
        <w:rPr>
          <w:ins w:id="799" w:author="Steven Ortiz" w:date="2020-07-03T22:27:00Z"/>
          <w:color w:val="FF0000"/>
          <w:lang w:eastAsia="es-CO"/>
        </w:rPr>
        <w:pPrChange w:id="800" w:author="Steven Ortiz" w:date="2020-07-03T22:05:00Z">
          <w:pPr>
            <w:pStyle w:val="Sinespaciado"/>
          </w:pPr>
        </w:pPrChange>
      </w:pPr>
    </w:p>
    <w:p w14:paraId="41E8E4A1" w14:textId="7ECC10D9" w:rsidR="00385660" w:rsidRDefault="00385660">
      <w:pPr>
        <w:pStyle w:val="Sinespaciado"/>
        <w:spacing w:line="480" w:lineRule="auto"/>
        <w:ind w:left="1065" w:firstLine="0"/>
        <w:rPr>
          <w:ins w:id="801" w:author="Steven Ortiz" w:date="2020-07-03T22:27:00Z"/>
          <w:color w:val="FF0000"/>
          <w:lang w:eastAsia="es-CO"/>
        </w:rPr>
        <w:pPrChange w:id="802" w:author="Steven Ortiz" w:date="2020-07-03T22:05:00Z">
          <w:pPr>
            <w:pStyle w:val="Sinespaciado"/>
          </w:pPr>
        </w:pPrChange>
      </w:pPr>
      <w:ins w:id="803" w:author="Steven Ortiz" w:date="2020-07-03T22:28:00Z">
        <w:r>
          <w:rPr>
            <w:noProof/>
            <w:color w:val="FF0000"/>
            <w:lang w:eastAsia="es-CO"/>
          </w:rPr>
          <w:drawing>
            <wp:anchor distT="0" distB="0" distL="114300" distR="114300" simplePos="0" relativeHeight="251803648" behindDoc="0" locked="0" layoutInCell="1" allowOverlap="1" wp14:anchorId="0EA64247" wp14:editId="56DA0F0A">
              <wp:simplePos x="0" y="0"/>
              <wp:positionH relativeFrom="margin">
                <wp:align>center</wp:align>
              </wp:positionH>
              <wp:positionV relativeFrom="paragraph">
                <wp:posOffset>158115</wp:posOffset>
              </wp:positionV>
              <wp:extent cx="4010025" cy="971550"/>
              <wp:effectExtent l="0" t="0" r="9525"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10025" cy="9715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E97C08B" w14:textId="77777777" w:rsidR="00385660" w:rsidRDefault="00385660">
      <w:pPr>
        <w:pStyle w:val="Sinespaciado"/>
        <w:spacing w:line="480" w:lineRule="auto"/>
        <w:ind w:left="1065" w:firstLine="0"/>
        <w:rPr>
          <w:ins w:id="804" w:author="Steven Ortiz" w:date="2020-07-03T22:27:00Z"/>
          <w:color w:val="FF0000"/>
          <w:lang w:eastAsia="es-CO"/>
        </w:rPr>
        <w:pPrChange w:id="805" w:author="Steven Ortiz" w:date="2020-07-03T22:05:00Z">
          <w:pPr>
            <w:pStyle w:val="Sinespaciado"/>
          </w:pPr>
        </w:pPrChange>
      </w:pPr>
    </w:p>
    <w:p w14:paraId="3EC255FC" w14:textId="77777777" w:rsidR="00385660" w:rsidRDefault="00385660">
      <w:pPr>
        <w:pStyle w:val="Sinespaciado"/>
        <w:spacing w:line="480" w:lineRule="auto"/>
        <w:ind w:left="1065" w:firstLine="0"/>
        <w:rPr>
          <w:ins w:id="806" w:author="Steven Ortiz" w:date="2020-07-03T22:27:00Z"/>
          <w:color w:val="FF0000"/>
          <w:lang w:eastAsia="es-CO"/>
        </w:rPr>
        <w:pPrChange w:id="807" w:author="Steven Ortiz" w:date="2020-07-03T22:05:00Z">
          <w:pPr>
            <w:pStyle w:val="Sinespaciado"/>
          </w:pPr>
        </w:pPrChange>
      </w:pPr>
    </w:p>
    <w:p w14:paraId="406974F2" w14:textId="77777777" w:rsidR="00385660" w:rsidRDefault="00385660">
      <w:pPr>
        <w:pStyle w:val="Sinespaciado"/>
        <w:spacing w:line="480" w:lineRule="auto"/>
        <w:ind w:left="1065" w:firstLine="0"/>
        <w:rPr>
          <w:ins w:id="808" w:author="Steven Ortiz" w:date="2020-07-03T22:23:00Z"/>
          <w:color w:val="FF0000"/>
          <w:lang w:eastAsia="es-CO"/>
        </w:rPr>
        <w:pPrChange w:id="809" w:author="Steven Ortiz" w:date="2020-07-03T22:05:00Z">
          <w:pPr>
            <w:pStyle w:val="Sinespaciado"/>
          </w:pPr>
        </w:pPrChange>
      </w:pPr>
    </w:p>
    <w:p w14:paraId="0AD4F79A" w14:textId="77777777" w:rsidR="00385660" w:rsidRDefault="00385660">
      <w:pPr>
        <w:pStyle w:val="Sinespaciado"/>
        <w:spacing w:line="480" w:lineRule="auto"/>
        <w:ind w:left="1065" w:firstLine="0"/>
        <w:rPr>
          <w:ins w:id="810" w:author="Steven Ortiz" w:date="2020-07-03T22:29:00Z"/>
        </w:rPr>
        <w:pPrChange w:id="811" w:author="Steven Ortiz" w:date="2020-07-03T22:05:00Z">
          <w:pPr>
            <w:pStyle w:val="Sinespaciado"/>
          </w:pPr>
        </w:pPrChange>
      </w:pPr>
    </w:p>
    <w:p w14:paraId="28EE13D4" w14:textId="35426727" w:rsidR="00385660" w:rsidRPr="00C404B7" w:rsidRDefault="00385660">
      <w:pPr>
        <w:pStyle w:val="Sinespaciado"/>
        <w:spacing w:line="480" w:lineRule="auto"/>
        <w:jc w:val="left"/>
        <w:rPr>
          <w:ins w:id="812" w:author="Steven Ortiz" w:date="2020-07-03T22:29:00Z"/>
          <w:color w:val="FF0000"/>
          <w:lang w:eastAsia="es-CO"/>
          <w:rPrChange w:id="813" w:author="Diany Lorena Hincapie Melo" w:date="2020-07-04T08:23:00Z">
            <w:rPr>
              <w:ins w:id="814" w:author="Steven Ortiz" w:date="2020-07-03T22:29:00Z"/>
              <w:lang w:eastAsia="es-CO"/>
            </w:rPr>
          </w:rPrChange>
        </w:rPr>
        <w:pPrChange w:id="815" w:author="Diany Lorena Hincapie Melo" w:date="2020-07-04T08:23:00Z">
          <w:pPr>
            <w:pStyle w:val="Sinespaciado"/>
            <w:spacing w:line="480" w:lineRule="auto"/>
            <w:ind w:left="1065" w:firstLine="0"/>
          </w:pPr>
        </w:pPrChange>
      </w:pPr>
      <w:ins w:id="816" w:author="Steven Ortiz" w:date="2020-07-03T22:29:00Z">
        <w:r w:rsidRPr="00C404B7">
          <w:rPr>
            <w:color w:val="FF0000"/>
            <w:lang w:eastAsia="es-CO"/>
            <w:rPrChange w:id="817" w:author="Diany Lorena Hincapie Melo" w:date="2020-07-04T08:23:00Z">
              <w:rPr>
                <w:lang w:eastAsia="es-CO"/>
              </w:rPr>
            </w:rPrChange>
          </w:rPr>
          <w:t xml:space="preserve">Ver ilustración tal del importador, ver ilustración tal del funcional y la </w:t>
        </w:r>
        <w:proofErr w:type="spellStart"/>
        <w:r w:rsidRPr="00C404B7">
          <w:rPr>
            <w:color w:val="FF0000"/>
            <w:lang w:eastAsia="es-CO"/>
            <w:rPrChange w:id="818" w:author="Diany Lorena Hincapie Melo" w:date="2020-07-04T08:23:00Z">
              <w:rPr>
                <w:lang w:eastAsia="es-CO"/>
              </w:rPr>
            </w:rPrChange>
          </w:rPr>
          <w:t>ilustracion</w:t>
        </w:r>
        <w:proofErr w:type="spellEnd"/>
        <w:r w:rsidRPr="00C404B7">
          <w:rPr>
            <w:color w:val="FF0000"/>
            <w:lang w:eastAsia="es-CO"/>
            <w:rPrChange w:id="819" w:author="Diany Lorena Hincapie Melo" w:date="2020-07-04T08:23:00Z">
              <w:rPr>
                <w:lang w:eastAsia="es-CO"/>
              </w:rPr>
            </w:rPrChange>
          </w:rPr>
          <w:t xml:space="preserve"> tal del extra del MPU6050.</w:t>
        </w:r>
      </w:ins>
    </w:p>
    <w:p w14:paraId="4F7C1391" w14:textId="77777777" w:rsidR="00385660" w:rsidRDefault="00385660" w:rsidP="00385660">
      <w:pPr>
        <w:pStyle w:val="Sinespaciado"/>
        <w:spacing w:line="480" w:lineRule="auto"/>
        <w:ind w:left="1065" w:firstLine="0"/>
        <w:rPr>
          <w:ins w:id="820" w:author="Steven Ortiz" w:date="2020-07-03T22:29:00Z"/>
          <w:color w:val="FF0000"/>
          <w:lang w:eastAsia="es-CO"/>
        </w:rPr>
      </w:pPr>
    </w:p>
    <w:p w14:paraId="660777B1" w14:textId="17E246AE" w:rsidR="00385660" w:rsidRDefault="00385660" w:rsidP="00385660">
      <w:pPr>
        <w:pStyle w:val="Sinespaciado"/>
        <w:spacing w:line="480" w:lineRule="auto"/>
        <w:ind w:left="1065" w:firstLine="0"/>
        <w:rPr>
          <w:ins w:id="821" w:author="Steven Ortiz" w:date="2020-07-03T22:29:00Z"/>
          <w:color w:val="FF0000"/>
          <w:lang w:eastAsia="es-CO"/>
        </w:rPr>
      </w:pPr>
      <w:ins w:id="822" w:author="Steven Ortiz" w:date="2020-07-03T22:30:00Z">
        <w:r>
          <w:rPr>
            <w:noProof/>
            <w:color w:val="FF0000"/>
            <w:lang w:eastAsia="es-CO"/>
          </w:rPr>
          <w:lastRenderedPageBreak/>
          <w:drawing>
            <wp:anchor distT="0" distB="0" distL="114300" distR="114300" simplePos="0" relativeHeight="251804672" behindDoc="0" locked="0" layoutInCell="1" allowOverlap="1" wp14:anchorId="66FD2AC4" wp14:editId="7F77182E">
              <wp:simplePos x="0" y="0"/>
              <wp:positionH relativeFrom="margin">
                <wp:align>right</wp:align>
              </wp:positionH>
              <wp:positionV relativeFrom="paragraph">
                <wp:posOffset>12700</wp:posOffset>
              </wp:positionV>
              <wp:extent cx="5257800" cy="1638300"/>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7800" cy="16383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787AF38" w14:textId="262C987A" w:rsidR="00385660" w:rsidRDefault="00385660" w:rsidP="00385660">
      <w:pPr>
        <w:pStyle w:val="Sinespaciado"/>
        <w:spacing w:line="480" w:lineRule="auto"/>
        <w:ind w:left="1065" w:firstLine="0"/>
        <w:rPr>
          <w:ins w:id="823" w:author="Steven Ortiz" w:date="2020-07-03T22:29:00Z"/>
          <w:color w:val="FF0000"/>
          <w:lang w:eastAsia="es-CO"/>
        </w:rPr>
      </w:pPr>
    </w:p>
    <w:p w14:paraId="3B59E317" w14:textId="20DD83BF" w:rsidR="00385660" w:rsidRDefault="00385660" w:rsidP="00385660">
      <w:pPr>
        <w:pStyle w:val="Sinespaciado"/>
        <w:spacing w:line="480" w:lineRule="auto"/>
        <w:ind w:left="1065" w:firstLine="0"/>
        <w:rPr>
          <w:ins w:id="824" w:author="Steven Ortiz" w:date="2020-07-03T22:31:00Z"/>
          <w:color w:val="FF0000"/>
          <w:lang w:eastAsia="es-CO"/>
        </w:rPr>
      </w:pPr>
    </w:p>
    <w:p w14:paraId="16E79F9D" w14:textId="77777777" w:rsidR="00385660" w:rsidRDefault="00385660" w:rsidP="00385660">
      <w:pPr>
        <w:pStyle w:val="Sinespaciado"/>
        <w:spacing w:line="480" w:lineRule="auto"/>
        <w:ind w:left="1065" w:firstLine="0"/>
        <w:rPr>
          <w:ins w:id="825" w:author="Steven Ortiz" w:date="2020-07-03T22:31:00Z"/>
          <w:color w:val="FF0000"/>
          <w:lang w:eastAsia="es-CO"/>
        </w:rPr>
      </w:pPr>
    </w:p>
    <w:p w14:paraId="77B8294C" w14:textId="77777777" w:rsidR="00385660" w:rsidRDefault="00385660" w:rsidP="00385660">
      <w:pPr>
        <w:pStyle w:val="Sinespaciado"/>
        <w:spacing w:line="480" w:lineRule="auto"/>
        <w:ind w:left="1065" w:firstLine="0"/>
        <w:rPr>
          <w:ins w:id="826" w:author="Steven Ortiz" w:date="2020-07-03T22:31:00Z"/>
          <w:color w:val="FF0000"/>
          <w:lang w:eastAsia="es-CO"/>
        </w:rPr>
      </w:pPr>
    </w:p>
    <w:p w14:paraId="6F153195" w14:textId="6231366B" w:rsidR="00385660" w:rsidRDefault="00385660" w:rsidP="00385660">
      <w:pPr>
        <w:pStyle w:val="Sinespaciado"/>
        <w:spacing w:line="480" w:lineRule="auto"/>
        <w:ind w:left="1065" w:firstLine="0"/>
        <w:rPr>
          <w:ins w:id="827" w:author="Steven Ortiz" w:date="2020-07-03T22:31:00Z"/>
          <w:color w:val="FF0000"/>
          <w:lang w:eastAsia="es-CO"/>
        </w:rPr>
      </w:pPr>
    </w:p>
    <w:p w14:paraId="1B1C0D67" w14:textId="15017EEA" w:rsidR="00385660" w:rsidRDefault="00385660" w:rsidP="00385660">
      <w:pPr>
        <w:pStyle w:val="Sinespaciado"/>
        <w:spacing w:line="480" w:lineRule="auto"/>
        <w:ind w:left="1065" w:firstLine="0"/>
        <w:rPr>
          <w:ins w:id="828" w:author="Steven Ortiz" w:date="2020-07-03T22:31:00Z"/>
          <w:color w:val="FF0000"/>
          <w:lang w:eastAsia="es-CO"/>
        </w:rPr>
      </w:pPr>
      <w:ins w:id="829" w:author="Steven Ortiz" w:date="2020-07-03T22:32:00Z">
        <w:r>
          <w:rPr>
            <w:noProof/>
            <w:color w:val="FF0000"/>
            <w:lang w:eastAsia="es-CO"/>
          </w:rPr>
          <w:drawing>
            <wp:anchor distT="0" distB="0" distL="114300" distR="114300" simplePos="0" relativeHeight="251805696" behindDoc="0" locked="0" layoutInCell="1" allowOverlap="1" wp14:anchorId="16210AD2" wp14:editId="283040DF">
              <wp:simplePos x="0" y="0"/>
              <wp:positionH relativeFrom="margin">
                <wp:align>right</wp:align>
              </wp:positionH>
              <wp:positionV relativeFrom="paragraph">
                <wp:posOffset>119380</wp:posOffset>
              </wp:positionV>
              <wp:extent cx="5610225" cy="1019175"/>
              <wp:effectExtent l="0" t="0" r="9525" b="952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10191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E3AEE07" w14:textId="77777777" w:rsidR="00385660" w:rsidRDefault="00385660" w:rsidP="00385660">
      <w:pPr>
        <w:pStyle w:val="Sinespaciado"/>
        <w:spacing w:line="480" w:lineRule="auto"/>
        <w:ind w:left="1065" w:firstLine="0"/>
        <w:rPr>
          <w:ins w:id="830" w:author="Steven Ortiz" w:date="2020-07-03T22:31:00Z"/>
          <w:color w:val="FF0000"/>
          <w:lang w:eastAsia="es-CO"/>
        </w:rPr>
      </w:pPr>
    </w:p>
    <w:p w14:paraId="55CA5291" w14:textId="77777777" w:rsidR="00385660" w:rsidRDefault="00385660" w:rsidP="00385660">
      <w:pPr>
        <w:pStyle w:val="Sinespaciado"/>
        <w:spacing w:line="480" w:lineRule="auto"/>
        <w:ind w:left="1065" w:firstLine="0"/>
        <w:rPr>
          <w:ins w:id="831" w:author="Steven Ortiz" w:date="2020-07-03T22:31:00Z"/>
          <w:color w:val="FF0000"/>
          <w:lang w:eastAsia="es-CO"/>
        </w:rPr>
      </w:pPr>
    </w:p>
    <w:p w14:paraId="4DCE5E37" w14:textId="77777777" w:rsidR="00385660" w:rsidRDefault="00385660" w:rsidP="00385660">
      <w:pPr>
        <w:pStyle w:val="Sinespaciado"/>
        <w:spacing w:line="480" w:lineRule="auto"/>
        <w:ind w:left="1065" w:firstLine="0"/>
        <w:rPr>
          <w:ins w:id="832" w:author="Steven Ortiz" w:date="2020-07-03T22:29:00Z"/>
          <w:color w:val="FF0000"/>
          <w:lang w:eastAsia="es-CO"/>
        </w:rPr>
      </w:pPr>
    </w:p>
    <w:p w14:paraId="2557809F" w14:textId="4455259B" w:rsidR="00385660" w:rsidRDefault="00385660">
      <w:pPr>
        <w:pStyle w:val="Sinespaciado"/>
        <w:spacing w:line="480" w:lineRule="auto"/>
        <w:ind w:left="1065" w:firstLine="0"/>
        <w:rPr>
          <w:ins w:id="833" w:author="Steven Ortiz" w:date="2020-07-03T22:34:00Z"/>
        </w:rPr>
        <w:pPrChange w:id="834" w:author="Steven Ortiz" w:date="2020-07-03T22:05:00Z">
          <w:pPr>
            <w:pStyle w:val="Sinespaciado"/>
          </w:pPr>
        </w:pPrChange>
      </w:pPr>
    </w:p>
    <w:p w14:paraId="6E02CD3D" w14:textId="1190787D" w:rsidR="00385660" w:rsidRDefault="00385660">
      <w:pPr>
        <w:pStyle w:val="Sinespaciado"/>
        <w:spacing w:line="480" w:lineRule="auto"/>
        <w:ind w:left="1065" w:firstLine="0"/>
        <w:rPr>
          <w:ins w:id="835" w:author="Steven Ortiz" w:date="2020-07-03T22:32:00Z"/>
        </w:rPr>
        <w:pPrChange w:id="836" w:author="Steven Ortiz" w:date="2020-07-03T22:05:00Z">
          <w:pPr>
            <w:pStyle w:val="Sinespaciado"/>
          </w:pPr>
        </w:pPrChange>
      </w:pPr>
      <w:ins w:id="837" w:author="Steven Ortiz" w:date="2020-07-03T22:34:00Z">
        <w:r>
          <w:rPr>
            <w:noProof/>
            <w:lang w:eastAsia="es-CO"/>
          </w:rPr>
          <w:drawing>
            <wp:anchor distT="0" distB="0" distL="114300" distR="114300" simplePos="0" relativeHeight="251806720" behindDoc="0" locked="0" layoutInCell="1" allowOverlap="1" wp14:anchorId="0977F4BC" wp14:editId="43CF00F8">
              <wp:simplePos x="0" y="0"/>
              <wp:positionH relativeFrom="margin">
                <wp:align>right</wp:align>
              </wp:positionH>
              <wp:positionV relativeFrom="paragraph">
                <wp:posOffset>15240</wp:posOffset>
              </wp:positionV>
              <wp:extent cx="5610225" cy="866775"/>
              <wp:effectExtent l="0" t="0" r="9525" b="9525"/>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8667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D5E6BD1" w14:textId="77777777" w:rsidR="00385660" w:rsidRDefault="00385660">
      <w:pPr>
        <w:pStyle w:val="Sinespaciado"/>
        <w:spacing w:line="480" w:lineRule="auto"/>
        <w:ind w:left="1065" w:firstLine="0"/>
        <w:rPr>
          <w:ins w:id="838" w:author="Steven Ortiz" w:date="2020-07-03T22:32:00Z"/>
        </w:rPr>
        <w:pPrChange w:id="839" w:author="Steven Ortiz" w:date="2020-07-03T22:05:00Z">
          <w:pPr>
            <w:pStyle w:val="Sinespaciado"/>
          </w:pPr>
        </w:pPrChange>
      </w:pPr>
    </w:p>
    <w:p w14:paraId="3A5AFE1A" w14:textId="77777777" w:rsidR="00385660" w:rsidRDefault="00385660">
      <w:pPr>
        <w:pStyle w:val="Sinespaciado"/>
        <w:spacing w:line="480" w:lineRule="auto"/>
        <w:ind w:left="1065" w:firstLine="0"/>
        <w:rPr>
          <w:ins w:id="840" w:author="Steven Ortiz" w:date="2020-07-03T22:32:00Z"/>
        </w:rPr>
        <w:pPrChange w:id="841" w:author="Steven Ortiz" w:date="2020-07-03T22:05:00Z">
          <w:pPr>
            <w:pStyle w:val="Sinespaciado"/>
          </w:pPr>
        </w:pPrChange>
      </w:pPr>
    </w:p>
    <w:p w14:paraId="524EE5AE" w14:textId="6ADF321C" w:rsidR="00385660" w:rsidRDefault="00385660">
      <w:pPr>
        <w:pStyle w:val="Sinespaciado"/>
        <w:spacing w:line="480" w:lineRule="auto"/>
        <w:ind w:left="1065" w:firstLine="0"/>
        <w:rPr>
          <w:ins w:id="842" w:author="Diany Lorena Hincapie Melo" w:date="2020-07-04T08:21:00Z"/>
        </w:rPr>
      </w:pPr>
    </w:p>
    <w:p w14:paraId="0F924E24" w14:textId="7ACC7931" w:rsidR="00C404B7" w:rsidRDefault="00C404B7">
      <w:pPr>
        <w:pStyle w:val="Sinespaciado"/>
        <w:spacing w:line="480" w:lineRule="auto"/>
        <w:ind w:left="1065" w:firstLine="0"/>
        <w:rPr>
          <w:ins w:id="843" w:author="Diany Lorena Hincapie Melo" w:date="2020-07-04T08:21:00Z"/>
        </w:rPr>
      </w:pPr>
    </w:p>
    <w:p w14:paraId="11523CE6" w14:textId="19F512EE" w:rsidR="00C404B7" w:rsidRDefault="00C404B7" w:rsidP="00C404B7">
      <w:pPr>
        <w:pStyle w:val="Ttulo3"/>
        <w:rPr>
          <w:ins w:id="844" w:author="Diany Lorena Hincapie Melo" w:date="2020-07-04T08:21:00Z"/>
        </w:rPr>
      </w:pPr>
      <w:bookmarkStart w:id="845" w:name="_Toc44879303"/>
      <w:ins w:id="846" w:author="Diany Lorena Hincapie Melo" w:date="2020-07-04T08:21:00Z">
        <w:r>
          <w:t>ESP32</w:t>
        </w:r>
        <w:bookmarkEnd w:id="845"/>
      </w:ins>
    </w:p>
    <w:p w14:paraId="69E3EC48" w14:textId="304101D9" w:rsidR="00C404B7" w:rsidRDefault="00C404B7" w:rsidP="00C404B7">
      <w:pPr>
        <w:pStyle w:val="Sinespaciado"/>
        <w:spacing w:line="480" w:lineRule="auto"/>
        <w:rPr>
          <w:ins w:id="847" w:author="Diany Lorena Hincapie Melo" w:date="2020-07-04T08:28:00Z"/>
        </w:rPr>
      </w:pPr>
      <w:ins w:id="848" w:author="Diany Lorena Hincapie Melo" w:date="2020-07-04T08:25:00Z">
        <w:r>
          <w:t>Esta categoría presenta bloques de funcionalidades para la tarjeta ESP32, esta categoría esta creada para que se puedan agregar nuevas funciona</w:t>
        </w:r>
      </w:ins>
      <w:ins w:id="849" w:author="Diany Lorena Hincapie Melo" w:date="2020-07-04T08:26:00Z">
        <w:r>
          <w:t>lidades aparte de las ya establecidas,</w:t>
        </w:r>
      </w:ins>
      <w:ins w:id="850" w:author="Diany Lorena Hincapie Melo" w:date="2020-07-04T08:27:00Z">
        <w:r>
          <w:t xml:space="preserve"> ya que tiene bloques de programación de </w:t>
        </w:r>
      </w:ins>
      <w:ins w:id="851" w:author="Diany Lorena Hincapie Melo" w:date="2020-07-04T08:28:00Z">
        <w:r>
          <w:t>p</w:t>
        </w:r>
      </w:ins>
      <w:ins w:id="852" w:author="Diany Lorena Hincapie Melo" w:date="2020-07-04T08:27:00Z">
        <w:r>
          <w:t>ines, conversor análogo digital</w:t>
        </w:r>
      </w:ins>
      <w:ins w:id="853" w:author="Diany Lorena Hincapie Melo" w:date="2020-07-04T08:28:00Z">
        <w:r>
          <w:t xml:space="preserve"> y PWM.</w:t>
        </w:r>
      </w:ins>
    </w:p>
    <w:p w14:paraId="733FA270" w14:textId="7B0AE882" w:rsidR="00C404B7" w:rsidRPr="00473655" w:rsidRDefault="00C404B7" w:rsidP="00C404B7">
      <w:pPr>
        <w:pStyle w:val="Sinespaciado"/>
        <w:spacing w:line="480" w:lineRule="auto"/>
        <w:rPr>
          <w:ins w:id="854" w:author="Diany Lorena Hincapie Melo" w:date="2020-07-04T08:28:00Z"/>
          <w:color w:val="FF0000"/>
          <w:lang w:eastAsia="es-CO"/>
        </w:rPr>
      </w:pPr>
      <w:ins w:id="855" w:author="Diany Lorena Hincapie Melo" w:date="2020-07-04T08:28:00Z">
        <w:r w:rsidRPr="00473655">
          <w:rPr>
            <w:color w:val="FF0000"/>
            <w:lang w:eastAsia="es-CO"/>
          </w:rPr>
          <w:t>Ver ilustración</w:t>
        </w:r>
      </w:ins>
      <w:ins w:id="856" w:author="Diany Lorena Hincapie Melo" w:date="2020-07-04T08:30:00Z">
        <w:r>
          <w:rPr>
            <w:color w:val="FF0000"/>
            <w:lang w:eastAsia="es-CO"/>
          </w:rPr>
          <w:t xml:space="preserve"> tal e ilustración</w:t>
        </w:r>
      </w:ins>
      <w:ins w:id="857" w:author="Diany Lorena Hincapie Melo" w:date="2020-07-04T08:28:00Z">
        <w:r w:rsidRPr="00473655">
          <w:rPr>
            <w:color w:val="FF0000"/>
            <w:lang w:eastAsia="es-CO"/>
          </w:rPr>
          <w:t xml:space="preserve"> tal del importador, ver ilustración tal </w:t>
        </w:r>
      </w:ins>
      <w:ins w:id="858" w:author="Diany Lorena Hincapie Melo" w:date="2020-07-04T08:30:00Z">
        <w:r>
          <w:rPr>
            <w:color w:val="FF0000"/>
            <w:lang w:eastAsia="es-CO"/>
          </w:rPr>
          <w:t xml:space="preserve">e ilustración tal </w:t>
        </w:r>
      </w:ins>
      <w:ins w:id="859" w:author="Diany Lorena Hincapie Melo" w:date="2020-07-04T08:28:00Z">
        <w:r w:rsidRPr="00473655">
          <w:rPr>
            <w:color w:val="FF0000"/>
            <w:lang w:eastAsia="es-CO"/>
          </w:rPr>
          <w:t xml:space="preserve">del funcional </w:t>
        </w:r>
      </w:ins>
      <w:ins w:id="860" w:author="Diany Lorena Hincapie Melo" w:date="2020-07-04T08:29:00Z">
        <w:r>
          <w:rPr>
            <w:color w:val="FF0000"/>
            <w:lang w:eastAsia="es-CO"/>
          </w:rPr>
          <w:t>de</w:t>
        </w:r>
      </w:ins>
      <w:ins w:id="861" w:author="Diany Lorena Hincapie Melo" w:date="2020-07-04T08:30:00Z">
        <w:r>
          <w:rPr>
            <w:color w:val="FF0000"/>
            <w:lang w:eastAsia="es-CO"/>
          </w:rPr>
          <w:t xml:space="preserve"> los pines</w:t>
        </w:r>
      </w:ins>
      <w:ins w:id="862" w:author="Diany Lorena Hincapie Melo" w:date="2020-07-04T08:28:00Z">
        <w:r w:rsidRPr="00473655">
          <w:rPr>
            <w:color w:val="FF0000"/>
            <w:lang w:eastAsia="es-CO"/>
          </w:rPr>
          <w:t>.</w:t>
        </w:r>
      </w:ins>
    </w:p>
    <w:p w14:paraId="48F0C1E4" w14:textId="6C86C839" w:rsidR="00C404B7" w:rsidRDefault="00C404B7" w:rsidP="00C404B7">
      <w:pPr>
        <w:pStyle w:val="Sinespaciado"/>
        <w:spacing w:line="480" w:lineRule="auto"/>
        <w:rPr>
          <w:ins w:id="863" w:author="Diany Lorena Hincapie Melo" w:date="2020-07-04T08:30:00Z"/>
        </w:rPr>
      </w:pPr>
    </w:p>
    <w:p w14:paraId="09BC1C6F" w14:textId="0AFA6256" w:rsidR="00C404B7" w:rsidRDefault="00C404B7" w:rsidP="00C404B7">
      <w:pPr>
        <w:pStyle w:val="Sinespaciado"/>
        <w:spacing w:line="480" w:lineRule="auto"/>
        <w:rPr>
          <w:ins w:id="864" w:author="Diany Lorena Hincapie Melo" w:date="2020-07-04T08:30:00Z"/>
        </w:rPr>
      </w:pPr>
      <w:ins w:id="865" w:author="Diany Lorena Hincapie Melo" w:date="2020-07-04T08:31:00Z">
        <w:r>
          <w:rPr>
            <w:noProof/>
            <w:lang w:eastAsia="es-CO"/>
          </w:rPr>
          <w:lastRenderedPageBreak/>
          <w:drawing>
            <wp:anchor distT="0" distB="0" distL="114300" distR="114300" simplePos="0" relativeHeight="251810816" behindDoc="0" locked="0" layoutInCell="1" allowOverlap="1" wp14:anchorId="400C8DE5" wp14:editId="35BBB31C">
              <wp:simplePos x="0" y="0"/>
              <wp:positionH relativeFrom="margin">
                <wp:align>right</wp:align>
              </wp:positionH>
              <wp:positionV relativeFrom="paragraph">
                <wp:posOffset>-15875</wp:posOffset>
              </wp:positionV>
              <wp:extent cx="5476875" cy="1266825"/>
              <wp:effectExtent l="0" t="0" r="9525"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6875" cy="12668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A84537D" w14:textId="0183AF37" w:rsidR="00C404B7" w:rsidRDefault="00C404B7" w:rsidP="00C404B7">
      <w:pPr>
        <w:pStyle w:val="Sinespaciado"/>
        <w:spacing w:line="480" w:lineRule="auto"/>
        <w:rPr>
          <w:ins w:id="866" w:author="Diany Lorena Hincapie Melo" w:date="2020-07-04T08:30:00Z"/>
        </w:rPr>
      </w:pPr>
    </w:p>
    <w:p w14:paraId="33E58B6D" w14:textId="0822A227" w:rsidR="00C404B7" w:rsidRDefault="00C404B7" w:rsidP="00C404B7">
      <w:pPr>
        <w:pStyle w:val="Sinespaciado"/>
        <w:spacing w:line="480" w:lineRule="auto"/>
        <w:rPr>
          <w:ins w:id="867" w:author="Diany Lorena Hincapie Melo" w:date="2020-07-04T08:30:00Z"/>
        </w:rPr>
      </w:pPr>
    </w:p>
    <w:p w14:paraId="33B37112" w14:textId="7CD30CA3" w:rsidR="00C404B7" w:rsidRDefault="00C404B7" w:rsidP="00C404B7">
      <w:pPr>
        <w:pStyle w:val="Sinespaciado"/>
        <w:spacing w:line="480" w:lineRule="auto"/>
        <w:rPr>
          <w:ins w:id="868" w:author="Diany Lorena Hincapie Melo" w:date="2020-07-04T08:31:00Z"/>
        </w:rPr>
      </w:pPr>
    </w:p>
    <w:p w14:paraId="4798D6C1" w14:textId="0D8EC77E" w:rsidR="00C404B7" w:rsidRDefault="00F24CEF" w:rsidP="00C404B7">
      <w:pPr>
        <w:pStyle w:val="Sinespaciado"/>
        <w:spacing w:line="480" w:lineRule="auto"/>
        <w:rPr>
          <w:ins w:id="869" w:author="Diany Lorena Hincapie Melo" w:date="2020-07-04T08:31:00Z"/>
        </w:rPr>
      </w:pPr>
      <w:ins w:id="870" w:author="Diany Lorena Hincapie Melo" w:date="2020-07-04T08:32:00Z">
        <w:r>
          <w:rPr>
            <w:noProof/>
            <w:lang w:eastAsia="es-CO"/>
          </w:rPr>
          <w:drawing>
            <wp:anchor distT="0" distB="0" distL="114300" distR="114300" simplePos="0" relativeHeight="251811840" behindDoc="0" locked="0" layoutInCell="1" allowOverlap="1" wp14:anchorId="57966866" wp14:editId="3987F215">
              <wp:simplePos x="0" y="0"/>
              <wp:positionH relativeFrom="margin">
                <wp:align>center</wp:align>
              </wp:positionH>
              <wp:positionV relativeFrom="paragraph">
                <wp:posOffset>325120</wp:posOffset>
              </wp:positionV>
              <wp:extent cx="4000500" cy="1133475"/>
              <wp:effectExtent l="0" t="0" r="0" b="9525"/>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00500" cy="11334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44C314B" w14:textId="781660DC" w:rsidR="00C404B7" w:rsidRDefault="00C404B7">
      <w:pPr>
        <w:pStyle w:val="Sinespaciado"/>
        <w:spacing w:line="480" w:lineRule="auto"/>
        <w:rPr>
          <w:ins w:id="871" w:author="Diany Lorena Hincapie Melo" w:date="2020-07-04T08:22:00Z"/>
        </w:rPr>
        <w:pPrChange w:id="872" w:author="Diany Lorena Hincapie Melo" w:date="2020-07-04T08:25:00Z">
          <w:pPr>
            <w:pStyle w:val="Sinespaciado"/>
          </w:pPr>
        </w:pPrChange>
      </w:pPr>
    </w:p>
    <w:p w14:paraId="7405D5F8" w14:textId="1B94C01A" w:rsidR="00C404B7" w:rsidRDefault="00C404B7" w:rsidP="00C404B7">
      <w:pPr>
        <w:pStyle w:val="Sinespaciado"/>
        <w:rPr>
          <w:ins w:id="873" w:author="Diany Lorena Hincapie Melo" w:date="2020-07-04T08:33:00Z"/>
        </w:rPr>
      </w:pPr>
    </w:p>
    <w:p w14:paraId="349A662F" w14:textId="71005FCE" w:rsidR="00F24CEF" w:rsidRDefault="00F24CEF" w:rsidP="00C404B7">
      <w:pPr>
        <w:pStyle w:val="Sinespaciado"/>
        <w:rPr>
          <w:ins w:id="874" w:author="Diany Lorena Hincapie Melo" w:date="2020-07-04T08:33:00Z"/>
        </w:rPr>
      </w:pPr>
    </w:p>
    <w:p w14:paraId="54A9D9EE" w14:textId="38F8D9CD" w:rsidR="00F24CEF" w:rsidRDefault="00F24CEF" w:rsidP="00C404B7">
      <w:pPr>
        <w:pStyle w:val="Sinespaciado"/>
        <w:rPr>
          <w:ins w:id="875" w:author="Diany Lorena Hincapie Melo" w:date="2020-07-04T08:33:00Z"/>
        </w:rPr>
      </w:pPr>
    </w:p>
    <w:p w14:paraId="73E3BC06" w14:textId="77F91ACD" w:rsidR="00F24CEF" w:rsidRDefault="00F24CEF" w:rsidP="00C404B7">
      <w:pPr>
        <w:pStyle w:val="Sinespaciado"/>
        <w:rPr>
          <w:ins w:id="876" w:author="Diany Lorena Hincapie Melo" w:date="2020-07-04T08:33:00Z"/>
        </w:rPr>
      </w:pPr>
    </w:p>
    <w:p w14:paraId="5FB09055" w14:textId="53E8CB18" w:rsidR="00F24CEF" w:rsidRDefault="00F24CEF" w:rsidP="00C404B7">
      <w:pPr>
        <w:pStyle w:val="Sinespaciado"/>
        <w:rPr>
          <w:ins w:id="877" w:author="Diany Lorena Hincapie Melo" w:date="2020-07-04T08:33:00Z"/>
        </w:rPr>
      </w:pPr>
    </w:p>
    <w:p w14:paraId="30CAAE6B" w14:textId="525382D9" w:rsidR="00F24CEF" w:rsidRDefault="00F24CEF" w:rsidP="00C404B7">
      <w:pPr>
        <w:pStyle w:val="Sinespaciado"/>
        <w:rPr>
          <w:ins w:id="878" w:author="Diany Lorena Hincapie Melo" w:date="2020-07-04T08:33:00Z"/>
        </w:rPr>
      </w:pPr>
    </w:p>
    <w:p w14:paraId="7FD6A64A" w14:textId="0E2BB8D9" w:rsidR="00F24CEF" w:rsidRDefault="00F24CEF" w:rsidP="00C404B7">
      <w:pPr>
        <w:pStyle w:val="Sinespaciado"/>
        <w:rPr>
          <w:ins w:id="879" w:author="Diany Lorena Hincapie Melo" w:date="2020-07-04T08:33:00Z"/>
        </w:rPr>
      </w:pPr>
    </w:p>
    <w:p w14:paraId="367963F3" w14:textId="6CB9CA5A" w:rsidR="00F24CEF" w:rsidRDefault="00F24CEF" w:rsidP="00C404B7">
      <w:pPr>
        <w:pStyle w:val="Sinespaciado"/>
        <w:rPr>
          <w:ins w:id="880" w:author="Diany Lorena Hincapie Melo" w:date="2020-07-04T08:33:00Z"/>
        </w:rPr>
      </w:pPr>
      <w:ins w:id="881" w:author="Diany Lorena Hincapie Melo" w:date="2020-07-04T08:33:00Z">
        <w:r>
          <w:rPr>
            <w:noProof/>
            <w:lang w:eastAsia="es-CO"/>
          </w:rPr>
          <w:drawing>
            <wp:anchor distT="0" distB="0" distL="114300" distR="114300" simplePos="0" relativeHeight="251812864" behindDoc="0" locked="0" layoutInCell="1" allowOverlap="1" wp14:anchorId="280213E1" wp14:editId="7A5B459E">
              <wp:simplePos x="0" y="0"/>
              <wp:positionH relativeFrom="margin">
                <wp:align>center</wp:align>
              </wp:positionH>
              <wp:positionV relativeFrom="paragraph">
                <wp:posOffset>6985</wp:posOffset>
              </wp:positionV>
              <wp:extent cx="3762375" cy="923925"/>
              <wp:effectExtent l="0" t="0" r="9525" b="952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62375" cy="9239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B3B6DAC" w14:textId="4081D131" w:rsidR="00F24CEF" w:rsidRDefault="00F24CEF" w:rsidP="00C404B7">
      <w:pPr>
        <w:pStyle w:val="Sinespaciado"/>
        <w:rPr>
          <w:ins w:id="882" w:author="Diany Lorena Hincapie Melo" w:date="2020-07-04T08:33:00Z"/>
        </w:rPr>
      </w:pPr>
    </w:p>
    <w:p w14:paraId="3085AD16" w14:textId="5C711A02" w:rsidR="00F24CEF" w:rsidRDefault="00F24CEF" w:rsidP="00C404B7">
      <w:pPr>
        <w:pStyle w:val="Sinespaciado"/>
        <w:rPr>
          <w:ins w:id="883" w:author="Diany Lorena Hincapie Melo" w:date="2020-07-04T08:34:00Z"/>
        </w:rPr>
      </w:pPr>
    </w:p>
    <w:p w14:paraId="79FFA79F" w14:textId="2591B723" w:rsidR="00F24CEF" w:rsidRDefault="00F24CEF" w:rsidP="00C404B7">
      <w:pPr>
        <w:pStyle w:val="Sinespaciado"/>
        <w:rPr>
          <w:ins w:id="884" w:author="Diany Lorena Hincapie Melo" w:date="2020-07-04T08:34:00Z"/>
        </w:rPr>
      </w:pPr>
    </w:p>
    <w:p w14:paraId="622B87A3" w14:textId="3AFF74D2" w:rsidR="00F24CEF" w:rsidRDefault="00F24CEF" w:rsidP="00C404B7">
      <w:pPr>
        <w:pStyle w:val="Sinespaciado"/>
        <w:rPr>
          <w:ins w:id="885" w:author="Diany Lorena Hincapie Melo" w:date="2020-07-04T08:34:00Z"/>
        </w:rPr>
      </w:pPr>
    </w:p>
    <w:p w14:paraId="753178BF" w14:textId="05F23D23" w:rsidR="00F24CEF" w:rsidRDefault="00F24CEF" w:rsidP="00C404B7">
      <w:pPr>
        <w:pStyle w:val="Sinespaciado"/>
        <w:rPr>
          <w:ins w:id="886" w:author="Diany Lorena Hincapie Melo" w:date="2020-07-04T08:34:00Z"/>
        </w:rPr>
      </w:pPr>
    </w:p>
    <w:p w14:paraId="7720E271" w14:textId="04F03638" w:rsidR="00F24CEF" w:rsidRDefault="00F24CEF">
      <w:pPr>
        <w:pStyle w:val="Sinespaciado"/>
        <w:ind w:firstLine="0"/>
        <w:rPr>
          <w:ins w:id="887" w:author="Diany Lorena Hincapie Melo" w:date="2020-07-04T08:36:00Z"/>
        </w:rPr>
        <w:pPrChange w:id="888" w:author="Diany Lorena Hincapie Melo" w:date="2020-07-04T08:38:00Z">
          <w:pPr>
            <w:pStyle w:val="Sinespaciado"/>
          </w:pPr>
        </w:pPrChange>
      </w:pPr>
    </w:p>
    <w:p w14:paraId="4CE5F58B" w14:textId="5CD6C9FD" w:rsidR="00F24CEF" w:rsidRDefault="00F24CEF" w:rsidP="00C404B7">
      <w:pPr>
        <w:pStyle w:val="Sinespaciado"/>
        <w:rPr>
          <w:ins w:id="889" w:author="Diany Lorena Hincapie Melo" w:date="2020-07-04T08:36:00Z"/>
        </w:rPr>
      </w:pPr>
    </w:p>
    <w:p w14:paraId="60E984CC" w14:textId="472E7944" w:rsidR="00F24CEF" w:rsidRDefault="00F24CEF" w:rsidP="00C404B7">
      <w:pPr>
        <w:pStyle w:val="Sinespaciado"/>
        <w:rPr>
          <w:ins w:id="890" w:author="Diany Lorena Hincapie Melo" w:date="2020-07-04T08:36:00Z"/>
        </w:rPr>
      </w:pPr>
      <w:ins w:id="891" w:author="Diany Lorena Hincapie Melo" w:date="2020-07-04T08:36:00Z">
        <w:r>
          <w:rPr>
            <w:noProof/>
            <w:lang w:eastAsia="es-CO"/>
          </w:rPr>
          <w:drawing>
            <wp:anchor distT="0" distB="0" distL="114300" distR="114300" simplePos="0" relativeHeight="251813888" behindDoc="0" locked="0" layoutInCell="1" allowOverlap="1" wp14:anchorId="16FB1D77" wp14:editId="46795BCF">
              <wp:simplePos x="0" y="0"/>
              <wp:positionH relativeFrom="margin">
                <wp:align>left</wp:align>
              </wp:positionH>
              <wp:positionV relativeFrom="paragraph">
                <wp:posOffset>1905</wp:posOffset>
              </wp:positionV>
              <wp:extent cx="5581650" cy="1038225"/>
              <wp:effectExtent l="0" t="0" r="0" b="952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1650" cy="10382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9A23109" w14:textId="0E4020EE" w:rsidR="00F24CEF" w:rsidRDefault="00F24CEF" w:rsidP="00C404B7">
      <w:pPr>
        <w:pStyle w:val="Sinespaciado"/>
        <w:rPr>
          <w:ins w:id="892" w:author="Diany Lorena Hincapie Melo" w:date="2020-07-04T08:36:00Z"/>
        </w:rPr>
      </w:pPr>
    </w:p>
    <w:p w14:paraId="4D3C0B33" w14:textId="7E60A7D1" w:rsidR="00F24CEF" w:rsidRDefault="00F24CEF" w:rsidP="00C404B7">
      <w:pPr>
        <w:pStyle w:val="Sinespaciado"/>
        <w:rPr>
          <w:ins w:id="893" w:author="Diany Lorena Hincapie Melo" w:date="2020-07-04T08:36:00Z"/>
        </w:rPr>
      </w:pPr>
    </w:p>
    <w:p w14:paraId="292854F6" w14:textId="77777777" w:rsidR="00F24CEF" w:rsidRDefault="00F24CEF" w:rsidP="00C404B7">
      <w:pPr>
        <w:pStyle w:val="Sinespaciado"/>
        <w:rPr>
          <w:ins w:id="894" w:author="Diany Lorena Hincapie Melo" w:date="2020-07-04T08:34:00Z"/>
        </w:rPr>
      </w:pPr>
    </w:p>
    <w:p w14:paraId="533E7E64" w14:textId="7F06E93B" w:rsidR="00F24CEF" w:rsidRDefault="00F24CEF" w:rsidP="00C404B7">
      <w:pPr>
        <w:pStyle w:val="Sinespaciado"/>
        <w:rPr>
          <w:ins w:id="895" w:author="Diany Lorena Hincapie Melo" w:date="2020-07-04T08:34:00Z"/>
        </w:rPr>
      </w:pPr>
    </w:p>
    <w:p w14:paraId="1A9FE60A" w14:textId="6998B6AD" w:rsidR="00F24CEF" w:rsidRDefault="00F24CEF" w:rsidP="00C404B7">
      <w:pPr>
        <w:pStyle w:val="Sinespaciado"/>
        <w:rPr>
          <w:ins w:id="896" w:author="Diany Lorena Hincapie Melo" w:date="2020-07-04T08:33:00Z"/>
        </w:rPr>
      </w:pPr>
    </w:p>
    <w:p w14:paraId="302251FB" w14:textId="0EF65044" w:rsidR="00F24CEF" w:rsidRDefault="00F24CEF" w:rsidP="00C404B7">
      <w:pPr>
        <w:pStyle w:val="Sinespaciado"/>
        <w:rPr>
          <w:ins w:id="897" w:author="Diany Lorena Hincapie Melo" w:date="2020-07-04T08:33:00Z"/>
        </w:rPr>
      </w:pPr>
    </w:p>
    <w:p w14:paraId="07A3A4B0" w14:textId="0F74A206" w:rsidR="00F24CEF" w:rsidRDefault="00F24CEF" w:rsidP="00C404B7">
      <w:pPr>
        <w:pStyle w:val="Sinespaciado"/>
        <w:rPr>
          <w:ins w:id="898" w:author="Diany Lorena Hincapie Melo" w:date="2020-07-04T08:36:00Z"/>
        </w:rPr>
      </w:pPr>
    </w:p>
    <w:p w14:paraId="107BE26A" w14:textId="370FC71A" w:rsidR="00F24CEF" w:rsidRDefault="00F24CEF" w:rsidP="00F24CEF">
      <w:pPr>
        <w:pStyle w:val="Sinespaciado"/>
        <w:spacing w:line="480" w:lineRule="auto"/>
        <w:rPr>
          <w:ins w:id="899" w:author="Diany Lorena Hincapie Melo" w:date="2020-07-04T08:37:00Z"/>
          <w:color w:val="FF0000"/>
          <w:lang w:eastAsia="es-CO"/>
        </w:rPr>
      </w:pPr>
      <w:ins w:id="900" w:author="Diany Lorena Hincapie Melo" w:date="2020-07-04T08:37:00Z">
        <w:r>
          <w:rPr>
            <w:noProof/>
            <w:color w:val="FF0000"/>
            <w:lang w:eastAsia="es-CO"/>
          </w:rPr>
          <w:drawing>
            <wp:anchor distT="0" distB="0" distL="114300" distR="114300" simplePos="0" relativeHeight="251814912" behindDoc="0" locked="0" layoutInCell="1" allowOverlap="1" wp14:anchorId="217D51CC" wp14:editId="7DDD3EEF">
              <wp:simplePos x="0" y="0"/>
              <wp:positionH relativeFrom="margin">
                <wp:align>center</wp:align>
              </wp:positionH>
              <wp:positionV relativeFrom="paragraph">
                <wp:posOffset>581025</wp:posOffset>
              </wp:positionV>
              <wp:extent cx="4781550" cy="1571625"/>
              <wp:effectExtent l="0" t="0" r="0" b="9525"/>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1550" cy="1571625"/>
                      </a:xfrm>
                      <a:prstGeom prst="rect">
                        <a:avLst/>
                      </a:prstGeom>
                      <a:noFill/>
                      <a:ln>
                        <a:noFill/>
                      </a:ln>
                    </pic:spPr>
                  </pic:pic>
                </a:graphicData>
              </a:graphic>
              <wp14:sizeRelH relativeFrom="page">
                <wp14:pctWidth>0</wp14:pctWidth>
              </wp14:sizeRelH>
              <wp14:sizeRelV relativeFrom="page">
                <wp14:pctHeight>0</wp14:pctHeight>
              </wp14:sizeRelV>
            </wp:anchor>
          </w:drawing>
        </w:r>
      </w:ins>
      <w:ins w:id="901" w:author="Diany Lorena Hincapie Melo" w:date="2020-07-04T08:36:00Z">
        <w:r w:rsidRPr="00473655">
          <w:rPr>
            <w:color w:val="FF0000"/>
            <w:lang w:eastAsia="es-CO"/>
          </w:rPr>
          <w:t xml:space="preserve">Ver ilustración tal del importador, ver ilustración tal del funcional </w:t>
        </w:r>
        <w:r>
          <w:rPr>
            <w:color w:val="FF0000"/>
            <w:lang w:eastAsia="es-CO"/>
          </w:rPr>
          <w:t xml:space="preserve">del conversor </w:t>
        </w:r>
      </w:ins>
      <w:ins w:id="902" w:author="Diany Lorena Hincapie Melo" w:date="2020-07-04T08:37:00Z">
        <w:r>
          <w:rPr>
            <w:color w:val="FF0000"/>
            <w:lang w:eastAsia="es-CO"/>
          </w:rPr>
          <w:t>análogo digital.</w:t>
        </w:r>
      </w:ins>
    </w:p>
    <w:p w14:paraId="6229D5D7" w14:textId="7DD19CFE" w:rsidR="00F24CEF" w:rsidRDefault="00F24CEF" w:rsidP="00F24CEF">
      <w:pPr>
        <w:pStyle w:val="Sinespaciado"/>
        <w:spacing w:line="480" w:lineRule="auto"/>
        <w:rPr>
          <w:ins w:id="903" w:author="Diany Lorena Hincapie Melo" w:date="2020-07-04T08:37:00Z"/>
          <w:color w:val="FF0000"/>
          <w:lang w:eastAsia="es-CO"/>
        </w:rPr>
      </w:pPr>
    </w:p>
    <w:p w14:paraId="0F514FFF" w14:textId="3D76AECC" w:rsidR="00F24CEF" w:rsidRDefault="00F24CEF" w:rsidP="00F24CEF">
      <w:pPr>
        <w:pStyle w:val="Sinespaciado"/>
        <w:spacing w:line="480" w:lineRule="auto"/>
        <w:rPr>
          <w:ins w:id="904" w:author="Diany Lorena Hincapie Melo" w:date="2020-07-04T08:37:00Z"/>
          <w:color w:val="FF0000"/>
          <w:lang w:eastAsia="es-CO"/>
        </w:rPr>
      </w:pPr>
    </w:p>
    <w:p w14:paraId="0D1C94B1" w14:textId="2BC44678" w:rsidR="00F24CEF" w:rsidRDefault="00F24CEF" w:rsidP="00F24CEF">
      <w:pPr>
        <w:pStyle w:val="Sinespaciado"/>
        <w:spacing w:line="480" w:lineRule="auto"/>
        <w:rPr>
          <w:ins w:id="905" w:author="Diany Lorena Hincapie Melo" w:date="2020-07-04T08:38:00Z"/>
          <w:color w:val="FF0000"/>
          <w:lang w:eastAsia="es-CO"/>
        </w:rPr>
      </w:pPr>
    </w:p>
    <w:p w14:paraId="23D035F3" w14:textId="0CC596E7" w:rsidR="00F24CEF" w:rsidRDefault="00F24CEF" w:rsidP="00F24CEF">
      <w:pPr>
        <w:pStyle w:val="Sinespaciado"/>
        <w:spacing w:line="480" w:lineRule="auto"/>
        <w:rPr>
          <w:ins w:id="906" w:author="Diany Lorena Hincapie Melo" w:date="2020-07-04T08:38:00Z"/>
          <w:color w:val="FF0000"/>
          <w:lang w:eastAsia="es-CO"/>
        </w:rPr>
      </w:pPr>
    </w:p>
    <w:p w14:paraId="133ADB9C" w14:textId="5407B248" w:rsidR="00F24CEF" w:rsidRDefault="00F24CEF" w:rsidP="00F24CEF">
      <w:pPr>
        <w:pStyle w:val="Sinespaciado"/>
        <w:spacing w:line="480" w:lineRule="auto"/>
        <w:rPr>
          <w:ins w:id="907" w:author="Diany Lorena Hincapie Melo" w:date="2020-07-04T08:38:00Z"/>
          <w:color w:val="FF0000"/>
          <w:lang w:eastAsia="es-CO"/>
        </w:rPr>
      </w:pPr>
    </w:p>
    <w:p w14:paraId="464F605A" w14:textId="4FAA1736" w:rsidR="00F24CEF" w:rsidRDefault="00F24CEF" w:rsidP="00F24CEF">
      <w:pPr>
        <w:pStyle w:val="Sinespaciado"/>
        <w:spacing w:line="480" w:lineRule="auto"/>
        <w:rPr>
          <w:ins w:id="908" w:author="Diany Lorena Hincapie Melo" w:date="2020-07-04T08:38:00Z"/>
          <w:color w:val="FF0000"/>
          <w:lang w:eastAsia="es-CO"/>
        </w:rPr>
      </w:pPr>
      <w:ins w:id="909" w:author="Diany Lorena Hincapie Melo" w:date="2020-07-04T08:39:00Z">
        <w:r>
          <w:rPr>
            <w:noProof/>
            <w:color w:val="FF0000"/>
            <w:lang w:eastAsia="es-CO"/>
          </w:rPr>
          <w:lastRenderedPageBreak/>
          <w:drawing>
            <wp:anchor distT="0" distB="0" distL="114300" distR="114300" simplePos="0" relativeHeight="251815936" behindDoc="0" locked="0" layoutInCell="1" allowOverlap="1" wp14:anchorId="2F03E772" wp14:editId="043EE780">
              <wp:simplePos x="0" y="0"/>
              <wp:positionH relativeFrom="margin">
                <wp:align>right</wp:align>
              </wp:positionH>
              <wp:positionV relativeFrom="paragraph">
                <wp:posOffset>-15875</wp:posOffset>
              </wp:positionV>
              <wp:extent cx="5610225" cy="904875"/>
              <wp:effectExtent l="0" t="0" r="9525" b="9525"/>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C52644D" w14:textId="0FDEBB69" w:rsidR="00F24CEF" w:rsidRDefault="00F24CEF" w:rsidP="00F24CEF">
      <w:pPr>
        <w:pStyle w:val="Sinespaciado"/>
        <w:spacing w:line="480" w:lineRule="auto"/>
        <w:rPr>
          <w:ins w:id="910" w:author="Diany Lorena Hincapie Melo" w:date="2020-07-04T08:38:00Z"/>
          <w:color w:val="FF0000"/>
          <w:lang w:eastAsia="es-CO"/>
        </w:rPr>
      </w:pPr>
    </w:p>
    <w:p w14:paraId="6EC87206" w14:textId="1ACB49F1" w:rsidR="00F24CEF" w:rsidRDefault="00F24CEF" w:rsidP="00F24CEF">
      <w:pPr>
        <w:pStyle w:val="Sinespaciado"/>
        <w:spacing w:line="480" w:lineRule="auto"/>
        <w:rPr>
          <w:ins w:id="911" w:author="Diany Lorena Hincapie Melo" w:date="2020-07-04T08:38:00Z"/>
          <w:color w:val="FF0000"/>
          <w:lang w:eastAsia="es-CO"/>
        </w:rPr>
      </w:pPr>
    </w:p>
    <w:p w14:paraId="03E05C79" w14:textId="7C43CF72" w:rsidR="00F24CEF" w:rsidRDefault="00F24CEF" w:rsidP="00F24CEF">
      <w:pPr>
        <w:pStyle w:val="Sinespaciado"/>
        <w:spacing w:line="480" w:lineRule="auto"/>
        <w:rPr>
          <w:ins w:id="912" w:author="Diany Lorena Hincapie Melo" w:date="2020-07-04T08:39:00Z"/>
          <w:color w:val="FF0000"/>
          <w:lang w:eastAsia="es-CO"/>
        </w:rPr>
      </w:pPr>
    </w:p>
    <w:p w14:paraId="507A4039" w14:textId="7276F599" w:rsidR="00F24CEF" w:rsidRDefault="00F24CEF" w:rsidP="00F24CEF">
      <w:pPr>
        <w:pStyle w:val="Sinespaciado"/>
        <w:spacing w:line="480" w:lineRule="auto"/>
        <w:rPr>
          <w:ins w:id="913" w:author="Diany Lorena Hincapie Melo" w:date="2020-07-04T08:41:00Z"/>
          <w:color w:val="FF0000"/>
          <w:lang w:eastAsia="es-CO"/>
        </w:rPr>
      </w:pPr>
      <w:ins w:id="914" w:author="Diany Lorena Hincapie Melo" w:date="2020-07-04T08:41:00Z">
        <w:r>
          <w:rPr>
            <w:noProof/>
            <w:color w:val="FF0000"/>
            <w:lang w:eastAsia="es-CO"/>
          </w:rPr>
          <w:drawing>
            <wp:anchor distT="0" distB="0" distL="114300" distR="114300" simplePos="0" relativeHeight="251816960" behindDoc="0" locked="0" layoutInCell="1" allowOverlap="1" wp14:anchorId="45F9DF36" wp14:editId="58B8DC33">
              <wp:simplePos x="0" y="0"/>
              <wp:positionH relativeFrom="margin">
                <wp:align>center</wp:align>
              </wp:positionH>
              <wp:positionV relativeFrom="paragraph">
                <wp:posOffset>658495</wp:posOffset>
              </wp:positionV>
              <wp:extent cx="3638550" cy="1362075"/>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8550" cy="1362075"/>
                      </a:xfrm>
                      <a:prstGeom prst="rect">
                        <a:avLst/>
                      </a:prstGeom>
                      <a:noFill/>
                      <a:ln>
                        <a:noFill/>
                      </a:ln>
                    </pic:spPr>
                  </pic:pic>
                </a:graphicData>
              </a:graphic>
              <wp14:sizeRelH relativeFrom="page">
                <wp14:pctWidth>0</wp14:pctWidth>
              </wp14:sizeRelH>
              <wp14:sizeRelV relativeFrom="page">
                <wp14:pctHeight>0</wp14:pctHeight>
              </wp14:sizeRelV>
            </wp:anchor>
          </w:drawing>
        </w:r>
      </w:ins>
      <w:ins w:id="915" w:author="Diany Lorena Hincapie Melo" w:date="2020-07-04T08:40:00Z">
        <w:r w:rsidRPr="00473655">
          <w:rPr>
            <w:color w:val="FF0000"/>
            <w:lang w:eastAsia="es-CO"/>
          </w:rPr>
          <w:t xml:space="preserve">Ver ilustración tal del importador, ver ilustración tal del </w:t>
        </w:r>
      </w:ins>
      <w:ins w:id="916" w:author="Diany Lorena Hincapie Melo" w:date="2020-07-04T08:41:00Z">
        <w:r>
          <w:rPr>
            <w:color w:val="FF0000"/>
            <w:lang w:eastAsia="es-CO"/>
          </w:rPr>
          <w:t xml:space="preserve">configurador y ver </w:t>
        </w:r>
        <w:proofErr w:type="spellStart"/>
        <w:r>
          <w:rPr>
            <w:color w:val="FF0000"/>
            <w:lang w:eastAsia="es-CO"/>
          </w:rPr>
          <w:t>ilustracion</w:t>
        </w:r>
        <w:proofErr w:type="spellEnd"/>
        <w:r>
          <w:rPr>
            <w:color w:val="FF0000"/>
            <w:lang w:eastAsia="es-CO"/>
          </w:rPr>
          <w:t xml:space="preserve"> tal del bloque extra</w:t>
        </w:r>
      </w:ins>
      <w:ins w:id="917" w:author="Diany Lorena Hincapie Melo" w:date="2020-07-04T08:40:00Z">
        <w:r w:rsidRPr="00473655">
          <w:rPr>
            <w:color w:val="FF0000"/>
            <w:lang w:eastAsia="es-CO"/>
          </w:rPr>
          <w:t xml:space="preserve"> </w:t>
        </w:r>
        <w:r>
          <w:rPr>
            <w:color w:val="FF0000"/>
            <w:lang w:eastAsia="es-CO"/>
          </w:rPr>
          <w:t xml:space="preserve">del </w:t>
        </w:r>
      </w:ins>
      <w:ins w:id="918" w:author="Diany Lorena Hincapie Melo" w:date="2020-07-04T08:41:00Z">
        <w:r>
          <w:rPr>
            <w:color w:val="FF0000"/>
            <w:lang w:eastAsia="es-CO"/>
          </w:rPr>
          <w:t>PWM.</w:t>
        </w:r>
      </w:ins>
    </w:p>
    <w:p w14:paraId="71B402DE" w14:textId="4A2116DD" w:rsidR="00F24CEF" w:rsidRDefault="00F24CEF" w:rsidP="00F24CEF">
      <w:pPr>
        <w:pStyle w:val="Sinespaciado"/>
        <w:spacing w:line="480" w:lineRule="auto"/>
        <w:rPr>
          <w:ins w:id="919" w:author="Diany Lorena Hincapie Melo" w:date="2020-07-04T08:39:00Z"/>
          <w:color w:val="FF0000"/>
          <w:lang w:eastAsia="es-CO"/>
        </w:rPr>
      </w:pPr>
    </w:p>
    <w:p w14:paraId="528AC30B" w14:textId="77777777" w:rsidR="00F24CEF" w:rsidRDefault="00F24CEF" w:rsidP="00F24CEF">
      <w:pPr>
        <w:pStyle w:val="Sinespaciado"/>
        <w:spacing w:line="480" w:lineRule="auto"/>
        <w:rPr>
          <w:ins w:id="920" w:author="Diany Lorena Hincapie Melo" w:date="2020-07-04T08:37:00Z"/>
          <w:color w:val="FF0000"/>
          <w:lang w:eastAsia="es-CO"/>
        </w:rPr>
      </w:pPr>
    </w:p>
    <w:p w14:paraId="197DE506" w14:textId="46E486D7" w:rsidR="00F24CEF" w:rsidRDefault="00F24CEF" w:rsidP="00F24CEF">
      <w:pPr>
        <w:pStyle w:val="Sinespaciado"/>
        <w:spacing w:line="480" w:lineRule="auto"/>
        <w:rPr>
          <w:ins w:id="921" w:author="Diany Lorena Hincapie Melo" w:date="2020-07-04T08:42:00Z"/>
          <w:color w:val="FF0000"/>
          <w:lang w:eastAsia="es-CO"/>
        </w:rPr>
      </w:pPr>
    </w:p>
    <w:p w14:paraId="4815B8AD" w14:textId="5E9EC679" w:rsidR="00F24CEF" w:rsidRDefault="00F24CEF" w:rsidP="00F24CEF">
      <w:pPr>
        <w:pStyle w:val="Sinespaciado"/>
        <w:spacing w:line="480" w:lineRule="auto"/>
        <w:rPr>
          <w:ins w:id="922" w:author="Diany Lorena Hincapie Melo" w:date="2020-07-04T08:42:00Z"/>
          <w:color w:val="FF0000"/>
          <w:lang w:eastAsia="es-CO"/>
        </w:rPr>
      </w:pPr>
    </w:p>
    <w:p w14:paraId="0C31061F" w14:textId="11635AD9" w:rsidR="00F24CEF" w:rsidRDefault="00F24CEF" w:rsidP="00F24CEF">
      <w:pPr>
        <w:pStyle w:val="Sinespaciado"/>
        <w:spacing w:line="480" w:lineRule="auto"/>
        <w:rPr>
          <w:ins w:id="923" w:author="Diany Lorena Hincapie Melo" w:date="2020-07-04T08:42:00Z"/>
          <w:color w:val="FF0000"/>
          <w:lang w:eastAsia="es-CO"/>
        </w:rPr>
      </w:pPr>
    </w:p>
    <w:p w14:paraId="440414B7" w14:textId="2BA0F3A3" w:rsidR="00F24CEF" w:rsidRDefault="00546CF2" w:rsidP="00F24CEF">
      <w:pPr>
        <w:pStyle w:val="Sinespaciado"/>
        <w:spacing w:line="480" w:lineRule="auto"/>
        <w:rPr>
          <w:ins w:id="924" w:author="Diany Lorena Hincapie Melo" w:date="2020-07-04T08:42:00Z"/>
          <w:color w:val="FF0000"/>
          <w:lang w:eastAsia="es-CO"/>
        </w:rPr>
      </w:pPr>
      <w:ins w:id="925" w:author="Diany Lorena Hincapie Melo" w:date="2020-07-04T08:43:00Z">
        <w:r>
          <w:rPr>
            <w:noProof/>
            <w:color w:val="FF0000"/>
            <w:lang w:eastAsia="es-CO"/>
          </w:rPr>
          <w:drawing>
            <wp:anchor distT="0" distB="0" distL="114300" distR="114300" simplePos="0" relativeHeight="251817984" behindDoc="0" locked="0" layoutInCell="1" allowOverlap="1" wp14:anchorId="64C3C10F" wp14:editId="57B472ED">
              <wp:simplePos x="0" y="0"/>
              <wp:positionH relativeFrom="margin">
                <wp:align>center</wp:align>
              </wp:positionH>
              <wp:positionV relativeFrom="paragraph">
                <wp:posOffset>196215</wp:posOffset>
              </wp:positionV>
              <wp:extent cx="4057650" cy="1152525"/>
              <wp:effectExtent l="0" t="0" r="0" b="9525"/>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57650" cy="11525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B5243BA" w14:textId="2DFD0193" w:rsidR="00F24CEF" w:rsidRDefault="00F24CEF" w:rsidP="00F24CEF">
      <w:pPr>
        <w:pStyle w:val="Sinespaciado"/>
        <w:spacing w:line="480" w:lineRule="auto"/>
        <w:rPr>
          <w:ins w:id="926" w:author="Diany Lorena Hincapie Melo" w:date="2020-07-04T08:42:00Z"/>
          <w:color w:val="FF0000"/>
          <w:lang w:eastAsia="es-CO"/>
        </w:rPr>
      </w:pPr>
    </w:p>
    <w:p w14:paraId="5E32376C" w14:textId="47850DF7" w:rsidR="00F24CEF" w:rsidRDefault="00F24CEF" w:rsidP="00F24CEF">
      <w:pPr>
        <w:pStyle w:val="Sinespaciado"/>
        <w:spacing w:line="480" w:lineRule="auto"/>
        <w:rPr>
          <w:ins w:id="927" w:author="Diany Lorena Hincapie Melo" w:date="2020-07-04T08:42:00Z"/>
          <w:color w:val="FF0000"/>
          <w:lang w:eastAsia="es-CO"/>
        </w:rPr>
      </w:pPr>
    </w:p>
    <w:p w14:paraId="56758D81" w14:textId="76C2605B" w:rsidR="00F24CEF" w:rsidRDefault="00F24CEF" w:rsidP="00F24CEF">
      <w:pPr>
        <w:pStyle w:val="Sinespaciado"/>
        <w:spacing w:line="480" w:lineRule="auto"/>
        <w:rPr>
          <w:ins w:id="928" w:author="Diany Lorena Hincapie Melo" w:date="2020-07-04T08:42:00Z"/>
          <w:color w:val="FF0000"/>
          <w:lang w:eastAsia="es-CO"/>
        </w:rPr>
      </w:pPr>
    </w:p>
    <w:p w14:paraId="19F782BD" w14:textId="07DFA591" w:rsidR="00F24CEF" w:rsidRDefault="00F24CEF" w:rsidP="00F24CEF">
      <w:pPr>
        <w:pStyle w:val="Sinespaciado"/>
        <w:spacing w:line="480" w:lineRule="auto"/>
        <w:rPr>
          <w:ins w:id="929" w:author="Diany Lorena Hincapie Melo" w:date="2020-07-04T08:43:00Z"/>
          <w:color w:val="FF0000"/>
          <w:lang w:eastAsia="es-CO"/>
        </w:rPr>
      </w:pPr>
    </w:p>
    <w:p w14:paraId="39E2DEF8" w14:textId="29DF5E8E" w:rsidR="00546CF2" w:rsidRDefault="00546CF2" w:rsidP="00F24CEF">
      <w:pPr>
        <w:pStyle w:val="Sinespaciado"/>
        <w:spacing w:line="480" w:lineRule="auto"/>
        <w:rPr>
          <w:ins w:id="930" w:author="Diany Lorena Hincapie Melo" w:date="2020-07-04T08:43:00Z"/>
          <w:color w:val="FF0000"/>
          <w:lang w:eastAsia="es-CO"/>
        </w:rPr>
      </w:pPr>
      <w:ins w:id="931" w:author="Diany Lorena Hincapie Melo" w:date="2020-07-04T08:44:00Z">
        <w:r>
          <w:rPr>
            <w:noProof/>
            <w:color w:val="FF0000"/>
            <w:lang w:eastAsia="es-CO"/>
          </w:rPr>
          <w:drawing>
            <wp:anchor distT="0" distB="0" distL="114300" distR="114300" simplePos="0" relativeHeight="251819008" behindDoc="0" locked="0" layoutInCell="1" allowOverlap="1" wp14:anchorId="2737A148" wp14:editId="793B2DDF">
              <wp:simplePos x="0" y="0"/>
              <wp:positionH relativeFrom="margin">
                <wp:align>center</wp:align>
              </wp:positionH>
              <wp:positionV relativeFrom="paragraph">
                <wp:posOffset>5715</wp:posOffset>
              </wp:positionV>
              <wp:extent cx="3267075" cy="885825"/>
              <wp:effectExtent l="0" t="0" r="9525" b="952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67075" cy="8858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C835F9B" w14:textId="56F7A7DB" w:rsidR="00546CF2" w:rsidRDefault="00546CF2" w:rsidP="00F24CEF">
      <w:pPr>
        <w:pStyle w:val="Sinespaciado"/>
        <w:spacing w:line="480" w:lineRule="auto"/>
        <w:rPr>
          <w:ins w:id="932" w:author="Diany Lorena Hincapie Melo" w:date="2020-07-04T08:43:00Z"/>
          <w:color w:val="FF0000"/>
          <w:lang w:eastAsia="es-CO"/>
        </w:rPr>
      </w:pPr>
    </w:p>
    <w:p w14:paraId="75EF61C9" w14:textId="77777777" w:rsidR="00546CF2" w:rsidRDefault="00546CF2" w:rsidP="00F24CEF">
      <w:pPr>
        <w:pStyle w:val="Sinespaciado"/>
        <w:spacing w:line="480" w:lineRule="auto"/>
        <w:rPr>
          <w:ins w:id="933" w:author="Diany Lorena Hincapie Melo" w:date="2020-07-04T08:42:00Z"/>
          <w:color w:val="FF0000"/>
          <w:lang w:eastAsia="es-CO"/>
        </w:rPr>
      </w:pPr>
    </w:p>
    <w:p w14:paraId="2F232E3F" w14:textId="77777777" w:rsidR="00F24CEF" w:rsidRPr="00473655" w:rsidRDefault="00F24CEF" w:rsidP="00F24CEF">
      <w:pPr>
        <w:pStyle w:val="Sinespaciado"/>
        <w:spacing w:line="480" w:lineRule="auto"/>
        <w:jc w:val="left"/>
        <w:rPr>
          <w:ins w:id="934" w:author="Diany Lorena Hincapie Melo" w:date="2020-07-04T08:36:00Z"/>
          <w:color w:val="FF0000"/>
          <w:lang w:eastAsia="es-CO"/>
        </w:rPr>
      </w:pPr>
    </w:p>
    <w:p w14:paraId="53FEF7DB" w14:textId="77777777" w:rsidR="00F24CEF" w:rsidRDefault="00F24CEF" w:rsidP="00C404B7">
      <w:pPr>
        <w:pStyle w:val="Sinespaciado"/>
        <w:rPr>
          <w:ins w:id="935" w:author="Diany Lorena Hincapie Melo" w:date="2020-07-04T08:33:00Z"/>
        </w:rPr>
      </w:pPr>
    </w:p>
    <w:p w14:paraId="6E7738C9" w14:textId="77777777" w:rsidR="00F24CEF" w:rsidRPr="00C404B7" w:rsidRDefault="00F24CEF">
      <w:pPr>
        <w:pStyle w:val="Sinespaciado"/>
        <w:rPr>
          <w:ins w:id="936" w:author="Steven Ortiz" w:date="2020-07-03T19:51:00Z"/>
        </w:rPr>
      </w:pPr>
    </w:p>
    <w:p w14:paraId="70077AE0" w14:textId="4AA66533" w:rsidR="00862598" w:rsidRDefault="00862598">
      <w:pPr>
        <w:pStyle w:val="Ttulo3"/>
        <w:rPr>
          <w:ins w:id="937" w:author="Steven Ortiz" w:date="2020-07-03T19:51:00Z"/>
        </w:rPr>
        <w:pPrChange w:id="938" w:author="Steven Ortiz" w:date="2020-07-03T19:51:00Z">
          <w:pPr>
            <w:pStyle w:val="Sinespaciado"/>
          </w:pPr>
        </w:pPrChange>
      </w:pPr>
      <w:bookmarkStart w:id="939" w:name="_Toc44879304"/>
      <w:proofErr w:type="spellStart"/>
      <w:ins w:id="940" w:author="Steven Ortiz" w:date="2020-07-03T19:51:00Z">
        <w:r>
          <w:lastRenderedPageBreak/>
          <w:t>NeoPixel</w:t>
        </w:r>
        <w:bookmarkEnd w:id="939"/>
        <w:proofErr w:type="spellEnd"/>
      </w:ins>
    </w:p>
    <w:p w14:paraId="15307A9E" w14:textId="32FDD6C2" w:rsidR="00D57392" w:rsidRDefault="00862598">
      <w:pPr>
        <w:pStyle w:val="Sinespaciado"/>
        <w:spacing w:line="480" w:lineRule="auto"/>
        <w:rPr>
          <w:ins w:id="941" w:author="Steven Ortiz" w:date="2020-07-03T22:34:00Z"/>
          <w:lang w:eastAsia="es-CO"/>
        </w:rPr>
        <w:pPrChange w:id="942" w:author="Diany Lorena Hincapie Melo" w:date="2020-07-04T08:23:00Z">
          <w:pPr>
            <w:pStyle w:val="Sinespaciado"/>
            <w:spacing w:line="480" w:lineRule="auto"/>
            <w:ind w:left="1065" w:firstLine="0"/>
          </w:pPr>
        </w:pPrChange>
      </w:pPr>
      <w:ins w:id="943" w:author="Steven Ortiz" w:date="2020-07-03T19:54:00Z">
        <w:r>
          <w:t>Como parte visual se agreg</w:t>
        </w:r>
      </w:ins>
      <w:ins w:id="944" w:author="Steven Ortiz" w:date="2020-07-03T19:55:00Z">
        <w:r>
          <w:t xml:space="preserve">ó esta categoría </w:t>
        </w:r>
      </w:ins>
      <w:ins w:id="945" w:author="Steven Ortiz" w:date="2020-07-03T19:56:00Z">
        <w:r w:rsidR="00D57392">
          <w:t xml:space="preserve">para controlar los </w:t>
        </w:r>
        <w:proofErr w:type="spellStart"/>
        <w:r>
          <w:t>NeoPixel</w:t>
        </w:r>
        <w:proofErr w:type="spellEnd"/>
        <w:r>
          <w:t xml:space="preserve">, </w:t>
        </w:r>
      </w:ins>
      <w:ins w:id="946" w:author="Steven Ortiz" w:date="2020-07-03T20:01:00Z">
        <w:r w:rsidR="00D57392">
          <w:rPr>
            <w:lang w:eastAsia="es-CO"/>
          </w:rPr>
          <w:t xml:space="preserve">estos son fabricados por </w:t>
        </w:r>
        <w:proofErr w:type="spellStart"/>
        <w:r w:rsidR="00D57392">
          <w:rPr>
            <w:lang w:eastAsia="es-CO"/>
          </w:rPr>
          <w:t>Adafruit</w:t>
        </w:r>
        <w:proofErr w:type="spellEnd"/>
        <w:r w:rsidR="00D57392">
          <w:rPr>
            <w:lang w:eastAsia="es-CO"/>
          </w:rPr>
          <w:t xml:space="preserve">, y son diodos LED de tipo 5050 con un controlador WS2812 integrado en cada píxel </w:t>
        </w:r>
      </w:ins>
      <w:customXmlInsRangeStart w:id="947" w:author="Steven Ortiz" w:date="2020-07-03T20:01:00Z"/>
      <w:sdt>
        <w:sdtPr>
          <w:rPr>
            <w:lang w:eastAsia="es-CO"/>
          </w:rPr>
          <w:id w:val="-101567315"/>
          <w:citation/>
        </w:sdtPr>
        <w:sdtContent>
          <w:customXmlInsRangeEnd w:id="947"/>
          <w:ins w:id="948" w:author="Steven Ortiz" w:date="2020-07-03T20:01:00Z">
            <w:r w:rsidR="00D57392">
              <w:rPr>
                <w:lang w:eastAsia="es-CO"/>
              </w:rPr>
              <w:fldChar w:fldCharType="begin"/>
            </w:r>
            <w:r w:rsidR="00D57392">
              <w:rPr>
                <w:lang w:eastAsia="es-CO"/>
              </w:rPr>
              <w:instrText xml:space="preserve"> CITATION Bri \l 9226 </w:instrText>
            </w:r>
            <w:r w:rsidR="00D57392">
              <w:rPr>
                <w:lang w:eastAsia="es-CO"/>
              </w:rPr>
              <w:fldChar w:fldCharType="separate"/>
            </w:r>
          </w:ins>
          <w:r w:rsidR="001E4143">
            <w:rPr>
              <w:noProof/>
              <w:lang w:eastAsia="es-CO"/>
            </w:rPr>
            <w:t>(BricoGeek, s.f.)</w:t>
          </w:r>
          <w:ins w:id="949" w:author="Steven Ortiz" w:date="2020-07-03T20:01:00Z">
            <w:r w:rsidR="00D57392">
              <w:rPr>
                <w:lang w:eastAsia="es-CO"/>
              </w:rPr>
              <w:fldChar w:fldCharType="end"/>
            </w:r>
          </w:ins>
          <w:customXmlInsRangeStart w:id="950" w:author="Steven Ortiz" w:date="2020-07-03T20:01:00Z"/>
        </w:sdtContent>
      </w:sdt>
      <w:customXmlInsRangeEnd w:id="950"/>
      <w:ins w:id="951" w:author="Steven Ortiz" w:date="2020-07-03T20:01:00Z">
        <w:r w:rsidR="00D57392">
          <w:rPr>
            <w:lang w:eastAsia="es-CO"/>
          </w:rPr>
          <w:t xml:space="preserve">, esto permite controlarlos mediante un solo hilo. </w:t>
        </w:r>
      </w:ins>
    </w:p>
    <w:p w14:paraId="60155B1B" w14:textId="00A9D33E" w:rsidR="00385660" w:rsidRPr="00C404B7" w:rsidRDefault="00385660">
      <w:pPr>
        <w:pStyle w:val="Sinespaciado"/>
        <w:spacing w:line="480" w:lineRule="auto"/>
        <w:rPr>
          <w:ins w:id="952" w:author="Steven Ortiz" w:date="2020-07-03T22:40:00Z"/>
          <w:color w:val="FF0000"/>
          <w:lang w:eastAsia="es-CO"/>
          <w:rPrChange w:id="953" w:author="Diany Lorena Hincapie Melo" w:date="2020-07-04T08:23:00Z">
            <w:rPr>
              <w:ins w:id="954" w:author="Steven Ortiz" w:date="2020-07-03T22:40:00Z"/>
              <w:lang w:eastAsia="es-CO"/>
            </w:rPr>
          </w:rPrChange>
        </w:rPr>
        <w:pPrChange w:id="955" w:author="Diany Lorena Hincapie Melo" w:date="2020-07-04T08:23:00Z">
          <w:pPr>
            <w:pStyle w:val="Sinespaciado"/>
            <w:spacing w:line="480" w:lineRule="auto"/>
            <w:ind w:left="1065" w:firstLine="0"/>
          </w:pPr>
        </w:pPrChange>
      </w:pPr>
      <w:ins w:id="956" w:author="Steven Ortiz" w:date="2020-07-03T22:34:00Z">
        <w:r w:rsidRPr="00C404B7">
          <w:rPr>
            <w:color w:val="FF0000"/>
            <w:lang w:eastAsia="es-CO"/>
            <w:rPrChange w:id="957" w:author="Diany Lorena Hincapie Melo" w:date="2020-07-04T08:23:00Z">
              <w:rPr>
                <w:lang w:eastAsia="es-CO"/>
              </w:rPr>
            </w:rPrChange>
          </w:rPr>
          <w:t xml:space="preserve">Ver ilustración tal del importador, ver ilustración tal del funcional y la </w:t>
        </w:r>
        <w:proofErr w:type="spellStart"/>
        <w:r w:rsidRPr="00C404B7">
          <w:rPr>
            <w:color w:val="FF0000"/>
            <w:lang w:eastAsia="es-CO"/>
            <w:rPrChange w:id="958" w:author="Diany Lorena Hincapie Melo" w:date="2020-07-04T08:23:00Z">
              <w:rPr>
                <w:lang w:eastAsia="es-CO"/>
              </w:rPr>
            </w:rPrChange>
          </w:rPr>
          <w:t>ilustracion</w:t>
        </w:r>
        <w:proofErr w:type="spellEnd"/>
        <w:r w:rsidRPr="00C404B7">
          <w:rPr>
            <w:color w:val="FF0000"/>
            <w:lang w:eastAsia="es-CO"/>
            <w:rPrChange w:id="959" w:author="Diany Lorena Hincapie Melo" w:date="2020-07-04T08:23:00Z">
              <w:rPr>
                <w:lang w:eastAsia="es-CO"/>
              </w:rPr>
            </w:rPrChange>
          </w:rPr>
          <w:t xml:space="preserve"> tal del extra del </w:t>
        </w:r>
        <w:proofErr w:type="spellStart"/>
        <w:r w:rsidR="00F96837" w:rsidRPr="00C404B7">
          <w:rPr>
            <w:color w:val="FF0000"/>
            <w:lang w:eastAsia="es-CO"/>
            <w:rPrChange w:id="960" w:author="Diany Lorena Hincapie Melo" w:date="2020-07-04T08:23:00Z">
              <w:rPr>
                <w:lang w:eastAsia="es-CO"/>
              </w:rPr>
            </w:rPrChange>
          </w:rPr>
          <w:t>NeoPixel</w:t>
        </w:r>
        <w:proofErr w:type="spellEnd"/>
        <w:r w:rsidRPr="00C404B7">
          <w:rPr>
            <w:color w:val="FF0000"/>
            <w:lang w:eastAsia="es-CO"/>
            <w:rPrChange w:id="961" w:author="Diany Lorena Hincapie Melo" w:date="2020-07-04T08:23:00Z">
              <w:rPr>
                <w:lang w:eastAsia="es-CO"/>
              </w:rPr>
            </w:rPrChange>
          </w:rPr>
          <w:t>.</w:t>
        </w:r>
      </w:ins>
    </w:p>
    <w:p w14:paraId="66968C33" w14:textId="492568AF" w:rsidR="00F96837" w:rsidRDefault="00101CBB" w:rsidP="00385660">
      <w:pPr>
        <w:pStyle w:val="Sinespaciado"/>
        <w:spacing w:line="480" w:lineRule="auto"/>
        <w:ind w:left="1065" w:firstLine="0"/>
        <w:rPr>
          <w:ins w:id="962" w:author="Steven Ortiz" w:date="2020-07-03T22:40:00Z"/>
          <w:color w:val="FF0000"/>
          <w:lang w:eastAsia="es-CO"/>
        </w:rPr>
      </w:pPr>
      <w:ins w:id="963" w:author="Steven Ortiz" w:date="2020-07-03T22:40:00Z">
        <w:r>
          <w:rPr>
            <w:noProof/>
            <w:color w:val="FF0000"/>
            <w:lang w:eastAsia="es-CO"/>
          </w:rPr>
          <w:drawing>
            <wp:anchor distT="0" distB="0" distL="114300" distR="114300" simplePos="0" relativeHeight="251807744" behindDoc="0" locked="0" layoutInCell="1" allowOverlap="1" wp14:anchorId="2A3DC4A5" wp14:editId="3B2DEEBF">
              <wp:simplePos x="0" y="0"/>
              <wp:positionH relativeFrom="margin">
                <wp:align>right</wp:align>
              </wp:positionH>
              <wp:positionV relativeFrom="paragraph">
                <wp:posOffset>170815</wp:posOffset>
              </wp:positionV>
              <wp:extent cx="5610225" cy="1266825"/>
              <wp:effectExtent l="0" t="0" r="9525" b="9525"/>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0225" cy="12668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88D6B60" w14:textId="25F88581" w:rsidR="00F96837" w:rsidRDefault="00F96837" w:rsidP="00385660">
      <w:pPr>
        <w:pStyle w:val="Sinespaciado"/>
        <w:spacing w:line="480" w:lineRule="auto"/>
        <w:ind w:left="1065" w:firstLine="0"/>
        <w:rPr>
          <w:ins w:id="964" w:author="Steven Ortiz" w:date="2020-07-03T22:40:00Z"/>
          <w:color w:val="FF0000"/>
          <w:lang w:eastAsia="es-CO"/>
        </w:rPr>
      </w:pPr>
    </w:p>
    <w:p w14:paraId="245D1C77" w14:textId="4DC99351" w:rsidR="00F96837" w:rsidRDefault="00F96837" w:rsidP="00385660">
      <w:pPr>
        <w:pStyle w:val="Sinespaciado"/>
        <w:spacing w:line="480" w:lineRule="auto"/>
        <w:ind w:left="1065" w:firstLine="0"/>
        <w:rPr>
          <w:ins w:id="965" w:author="Steven Ortiz" w:date="2020-07-03T22:40:00Z"/>
          <w:color w:val="FF0000"/>
          <w:lang w:eastAsia="es-CO"/>
        </w:rPr>
      </w:pPr>
    </w:p>
    <w:p w14:paraId="0E19B0D7" w14:textId="6A58399F" w:rsidR="00F96837" w:rsidRDefault="00F96837" w:rsidP="00385660">
      <w:pPr>
        <w:pStyle w:val="Sinespaciado"/>
        <w:spacing w:line="480" w:lineRule="auto"/>
        <w:ind w:left="1065" w:firstLine="0"/>
        <w:rPr>
          <w:ins w:id="966" w:author="Steven Ortiz" w:date="2020-07-03T22:34:00Z"/>
          <w:color w:val="FF0000"/>
          <w:lang w:eastAsia="es-CO"/>
        </w:rPr>
      </w:pPr>
    </w:p>
    <w:p w14:paraId="37CE12A9" w14:textId="77777777" w:rsidR="00385660" w:rsidRDefault="00385660">
      <w:pPr>
        <w:pStyle w:val="Sinespaciado"/>
        <w:spacing w:line="480" w:lineRule="auto"/>
        <w:ind w:left="1065" w:firstLine="0"/>
        <w:rPr>
          <w:ins w:id="967" w:author="Steven Ortiz" w:date="2020-07-03T22:40:00Z"/>
          <w:lang w:eastAsia="es-CO"/>
        </w:rPr>
      </w:pPr>
    </w:p>
    <w:p w14:paraId="7CBE8834" w14:textId="77777777" w:rsidR="00F96837" w:rsidRDefault="00F96837">
      <w:pPr>
        <w:pStyle w:val="Sinespaciado"/>
        <w:spacing w:line="480" w:lineRule="auto"/>
        <w:ind w:left="1065" w:firstLine="0"/>
        <w:rPr>
          <w:ins w:id="968" w:author="Steven Ortiz" w:date="2020-07-03T22:40:00Z"/>
          <w:lang w:eastAsia="es-CO"/>
        </w:rPr>
      </w:pPr>
    </w:p>
    <w:p w14:paraId="17680A77" w14:textId="4787684C" w:rsidR="00F96837" w:rsidRDefault="00101CBB">
      <w:pPr>
        <w:pStyle w:val="Sinespaciado"/>
        <w:spacing w:line="480" w:lineRule="auto"/>
        <w:ind w:left="1065" w:firstLine="0"/>
        <w:rPr>
          <w:ins w:id="969" w:author="Steven Ortiz" w:date="2020-07-03T22:41:00Z"/>
          <w:lang w:eastAsia="es-CO"/>
        </w:rPr>
      </w:pPr>
      <w:ins w:id="970" w:author="Steven Ortiz" w:date="2020-07-03T22:43:00Z">
        <w:r>
          <w:rPr>
            <w:noProof/>
            <w:lang w:eastAsia="es-CO"/>
          </w:rPr>
          <w:drawing>
            <wp:anchor distT="0" distB="0" distL="114300" distR="114300" simplePos="0" relativeHeight="251808768" behindDoc="0" locked="0" layoutInCell="1" allowOverlap="1" wp14:anchorId="5EA1F44D" wp14:editId="30B914E3">
              <wp:simplePos x="0" y="0"/>
              <wp:positionH relativeFrom="margin">
                <wp:align>left</wp:align>
              </wp:positionH>
              <wp:positionV relativeFrom="paragraph">
                <wp:posOffset>10795</wp:posOffset>
              </wp:positionV>
              <wp:extent cx="5600700" cy="942975"/>
              <wp:effectExtent l="0" t="0" r="0" b="952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0700" cy="9429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E357650" w14:textId="46B5CD07" w:rsidR="00F96837" w:rsidRDefault="00F96837">
      <w:pPr>
        <w:pStyle w:val="Sinespaciado"/>
        <w:spacing w:line="480" w:lineRule="auto"/>
        <w:ind w:left="1065" w:firstLine="0"/>
        <w:rPr>
          <w:ins w:id="971" w:author="Steven Ortiz" w:date="2020-07-03T22:41:00Z"/>
          <w:lang w:eastAsia="es-CO"/>
        </w:rPr>
      </w:pPr>
    </w:p>
    <w:p w14:paraId="4408C9F5" w14:textId="77777777" w:rsidR="00F96837" w:rsidRDefault="00F96837">
      <w:pPr>
        <w:pStyle w:val="Sinespaciado"/>
        <w:spacing w:line="480" w:lineRule="auto"/>
        <w:ind w:left="1065" w:firstLine="0"/>
        <w:rPr>
          <w:ins w:id="972" w:author="Steven Ortiz" w:date="2020-07-03T22:41:00Z"/>
          <w:lang w:eastAsia="es-CO"/>
        </w:rPr>
      </w:pPr>
    </w:p>
    <w:p w14:paraId="20388F40" w14:textId="77777777" w:rsidR="00F96837" w:rsidRDefault="00F96837">
      <w:pPr>
        <w:pStyle w:val="Sinespaciado"/>
        <w:spacing w:line="480" w:lineRule="auto"/>
        <w:ind w:left="1065" w:firstLine="0"/>
        <w:rPr>
          <w:ins w:id="973" w:author="Steven Ortiz" w:date="2020-07-03T22:41:00Z"/>
          <w:lang w:eastAsia="es-CO"/>
        </w:rPr>
      </w:pPr>
    </w:p>
    <w:p w14:paraId="34DC5C86" w14:textId="4C2772BC" w:rsidR="00F96837" w:rsidRDefault="00F96837">
      <w:pPr>
        <w:pStyle w:val="Sinespaciado"/>
        <w:spacing w:line="480" w:lineRule="auto"/>
        <w:ind w:left="1065" w:firstLine="0"/>
        <w:rPr>
          <w:ins w:id="974" w:author="Steven Ortiz" w:date="2020-07-03T22:43:00Z"/>
          <w:lang w:eastAsia="es-CO"/>
        </w:rPr>
      </w:pPr>
    </w:p>
    <w:p w14:paraId="4732C771" w14:textId="20697A41" w:rsidR="00F96837" w:rsidRDefault="005469C7">
      <w:pPr>
        <w:pStyle w:val="Sinespaciado"/>
        <w:spacing w:line="480" w:lineRule="auto"/>
        <w:ind w:left="1065" w:firstLine="0"/>
        <w:rPr>
          <w:ins w:id="975" w:author="Steven Ortiz" w:date="2020-07-03T22:43:00Z"/>
          <w:lang w:eastAsia="es-CO"/>
        </w:rPr>
      </w:pPr>
      <w:ins w:id="976" w:author="Steven Ortiz" w:date="2020-07-03T22:44:00Z">
        <w:r>
          <w:rPr>
            <w:noProof/>
            <w:lang w:eastAsia="es-CO"/>
          </w:rPr>
          <w:drawing>
            <wp:anchor distT="0" distB="0" distL="114300" distR="114300" simplePos="0" relativeHeight="251809792" behindDoc="0" locked="0" layoutInCell="1" allowOverlap="1" wp14:anchorId="38C23C18" wp14:editId="0104BCDE">
              <wp:simplePos x="0" y="0"/>
              <wp:positionH relativeFrom="margin">
                <wp:align>center</wp:align>
              </wp:positionH>
              <wp:positionV relativeFrom="paragraph">
                <wp:posOffset>10795</wp:posOffset>
              </wp:positionV>
              <wp:extent cx="4191000" cy="8763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91000" cy="8763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21A0EB9" w14:textId="1F00784C" w:rsidR="00F96837" w:rsidRDefault="00F96837">
      <w:pPr>
        <w:pStyle w:val="Sinespaciado"/>
        <w:spacing w:line="480" w:lineRule="auto"/>
        <w:ind w:left="1065" w:firstLine="0"/>
        <w:rPr>
          <w:ins w:id="977" w:author="Steven Ortiz" w:date="2020-07-03T22:43:00Z"/>
          <w:lang w:eastAsia="es-CO"/>
        </w:rPr>
      </w:pPr>
    </w:p>
    <w:p w14:paraId="3CB38C6D" w14:textId="77777777" w:rsidR="00F96837" w:rsidRDefault="00F96837">
      <w:pPr>
        <w:pStyle w:val="Sinespaciado"/>
        <w:spacing w:line="480" w:lineRule="auto"/>
        <w:ind w:left="1065" w:firstLine="0"/>
        <w:rPr>
          <w:ins w:id="978" w:author="Steven Ortiz" w:date="2020-07-03T22:43:00Z"/>
          <w:lang w:eastAsia="es-CO"/>
        </w:rPr>
      </w:pPr>
    </w:p>
    <w:p w14:paraId="4F1EF46F" w14:textId="77777777" w:rsidR="00F96837" w:rsidRDefault="00F96837">
      <w:pPr>
        <w:pStyle w:val="Sinespaciado"/>
        <w:spacing w:line="480" w:lineRule="auto"/>
        <w:ind w:left="1065" w:firstLine="0"/>
        <w:rPr>
          <w:ins w:id="979" w:author="Steven Ortiz" w:date="2020-07-03T22:45:00Z"/>
          <w:lang w:eastAsia="es-CO"/>
        </w:rPr>
      </w:pPr>
    </w:p>
    <w:p w14:paraId="33DDF686" w14:textId="77777777" w:rsidR="005469C7" w:rsidRDefault="005469C7">
      <w:pPr>
        <w:pStyle w:val="Sinespaciado"/>
        <w:spacing w:line="480" w:lineRule="auto"/>
        <w:ind w:left="1065" w:firstLine="0"/>
        <w:rPr>
          <w:ins w:id="980" w:author="Steven Ortiz" w:date="2020-07-03T21:12:00Z"/>
          <w:lang w:eastAsia="es-CO"/>
        </w:rPr>
      </w:pPr>
    </w:p>
    <w:p w14:paraId="2CF1F55B" w14:textId="3D3B8A2E" w:rsidR="008D63F7" w:rsidRDefault="008D63F7">
      <w:pPr>
        <w:pStyle w:val="Ttulo3"/>
        <w:rPr>
          <w:ins w:id="981" w:author="Steven Ortiz" w:date="2020-07-03T21:12:00Z"/>
          <w:lang w:eastAsia="es-CO"/>
        </w:rPr>
        <w:pPrChange w:id="982" w:author="Steven Ortiz" w:date="2020-07-03T21:12:00Z">
          <w:pPr>
            <w:pStyle w:val="Sinespaciado"/>
            <w:spacing w:line="480" w:lineRule="auto"/>
            <w:ind w:left="1065" w:firstLine="0"/>
          </w:pPr>
        </w:pPrChange>
      </w:pPr>
      <w:bookmarkStart w:id="983" w:name="_Toc44879305"/>
      <w:ins w:id="984" w:author="Steven Ortiz" w:date="2020-07-03T21:12:00Z">
        <w:r>
          <w:rPr>
            <w:lang w:eastAsia="es-CO"/>
          </w:rPr>
          <w:lastRenderedPageBreak/>
          <w:t>Tiempo</w:t>
        </w:r>
        <w:bookmarkEnd w:id="983"/>
      </w:ins>
    </w:p>
    <w:p w14:paraId="403B47BA" w14:textId="616ACEDB" w:rsidR="008D63F7" w:rsidRDefault="00F834D1">
      <w:pPr>
        <w:pStyle w:val="Sinespaciado"/>
        <w:spacing w:line="480" w:lineRule="auto"/>
        <w:rPr>
          <w:ins w:id="985" w:author="Diany Lorena Hincapie Melo" w:date="2020-07-04T08:45:00Z"/>
        </w:rPr>
      </w:pPr>
      <w:ins w:id="986" w:author="Steven Ortiz" w:date="2020-07-03T21:37:00Z">
        <w:r>
          <w:t>En la música el tiempo es una parte importante,</w:t>
        </w:r>
      </w:ins>
      <w:ins w:id="987" w:author="Steven Ortiz" w:date="2020-07-03T21:38:00Z">
        <w:r>
          <w:t xml:space="preserve"> para lo cual, la categoría tiempo cuenta con bloques de retrasos</w:t>
        </w:r>
      </w:ins>
      <w:ins w:id="988" w:author="Steven Ortiz" w:date="2020-07-03T21:40:00Z">
        <w:r w:rsidR="00307AA4">
          <w:t xml:space="preserve">, además de ello tiene bloques para funcionalidades de tiempo real y </w:t>
        </w:r>
      </w:ins>
      <w:ins w:id="989" w:author="Steven Ortiz" w:date="2020-07-03T21:37:00Z">
        <w:r w:rsidR="00307AA4">
          <w:t>bloques con funcionalidades de crear interrupciones por tiempo.</w:t>
        </w:r>
      </w:ins>
    </w:p>
    <w:p w14:paraId="4D70FBEC" w14:textId="01A4EE2E" w:rsidR="00546CF2" w:rsidRDefault="00546CF2" w:rsidP="00546CF2">
      <w:pPr>
        <w:pStyle w:val="Sinespaciado"/>
        <w:spacing w:line="480" w:lineRule="auto"/>
        <w:rPr>
          <w:ins w:id="990" w:author="Diany Lorena Hincapie Melo" w:date="2020-07-04T08:46:00Z"/>
          <w:color w:val="FF0000"/>
          <w:lang w:eastAsia="es-CO"/>
        </w:rPr>
      </w:pPr>
      <w:ins w:id="991" w:author="Diany Lorena Hincapie Melo" w:date="2020-07-04T08:45:00Z">
        <w:r w:rsidRPr="00473655">
          <w:rPr>
            <w:color w:val="FF0000"/>
            <w:lang w:eastAsia="es-CO"/>
          </w:rPr>
          <w:t xml:space="preserve">Ver ilustración tal </w:t>
        </w:r>
        <w:r>
          <w:rPr>
            <w:color w:val="FF0000"/>
            <w:lang w:eastAsia="es-CO"/>
          </w:rPr>
          <w:t xml:space="preserve">del funcional para un tiempo de </w:t>
        </w:r>
      </w:ins>
      <w:ins w:id="992" w:author="Diany Lorena Hincapie Melo" w:date="2020-07-04T08:46:00Z">
        <w:r>
          <w:rPr>
            <w:color w:val="FF0000"/>
            <w:lang w:eastAsia="es-CO"/>
          </w:rPr>
          <w:t>retraso.</w:t>
        </w:r>
      </w:ins>
    </w:p>
    <w:p w14:paraId="2F521C46" w14:textId="0CBA055C" w:rsidR="00546CF2" w:rsidRPr="00473655" w:rsidRDefault="00546CF2" w:rsidP="00546CF2">
      <w:pPr>
        <w:pStyle w:val="Sinespaciado"/>
        <w:spacing w:line="480" w:lineRule="auto"/>
        <w:rPr>
          <w:ins w:id="993" w:author="Diany Lorena Hincapie Melo" w:date="2020-07-04T08:45:00Z"/>
          <w:color w:val="FF0000"/>
          <w:lang w:eastAsia="es-CO"/>
        </w:rPr>
      </w:pPr>
      <w:ins w:id="994" w:author="Diany Lorena Hincapie Melo" w:date="2020-07-04T08:46:00Z">
        <w:r>
          <w:rPr>
            <w:noProof/>
            <w:color w:val="FF0000"/>
            <w:lang w:eastAsia="es-CO"/>
          </w:rPr>
          <w:drawing>
            <wp:anchor distT="0" distB="0" distL="114300" distR="114300" simplePos="0" relativeHeight="251820032" behindDoc="0" locked="0" layoutInCell="1" allowOverlap="1" wp14:anchorId="616E9B9B" wp14:editId="394F3BAF">
              <wp:simplePos x="0" y="0"/>
              <wp:positionH relativeFrom="margin">
                <wp:align>center</wp:align>
              </wp:positionH>
              <wp:positionV relativeFrom="paragraph">
                <wp:posOffset>12700</wp:posOffset>
              </wp:positionV>
              <wp:extent cx="3000375" cy="89535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00375" cy="8953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98E9182" w14:textId="2FB17215" w:rsidR="00546CF2" w:rsidRDefault="00546CF2">
      <w:pPr>
        <w:pStyle w:val="Sinespaciado"/>
        <w:spacing w:line="480" w:lineRule="auto"/>
        <w:rPr>
          <w:ins w:id="995" w:author="Diany Lorena Hincapie Melo" w:date="2020-07-04T08:46:00Z"/>
        </w:rPr>
      </w:pPr>
    </w:p>
    <w:p w14:paraId="45724A5F" w14:textId="4C9C07EF" w:rsidR="00546CF2" w:rsidRDefault="00546CF2">
      <w:pPr>
        <w:pStyle w:val="Sinespaciado"/>
        <w:spacing w:line="480" w:lineRule="auto"/>
        <w:rPr>
          <w:ins w:id="996" w:author="Diany Lorena Hincapie Melo" w:date="2020-07-04T08:46:00Z"/>
        </w:rPr>
      </w:pPr>
    </w:p>
    <w:p w14:paraId="18E94B78" w14:textId="490106CC" w:rsidR="00546CF2" w:rsidRDefault="00546CF2">
      <w:pPr>
        <w:pStyle w:val="Sinespaciado"/>
        <w:spacing w:line="480" w:lineRule="auto"/>
        <w:rPr>
          <w:ins w:id="997" w:author="Diany Lorena Hincapie Melo" w:date="2020-07-04T08:46:00Z"/>
        </w:rPr>
      </w:pPr>
    </w:p>
    <w:p w14:paraId="07C395C5" w14:textId="5115E1F2" w:rsidR="00546CF2" w:rsidRPr="00473655" w:rsidRDefault="00546CF2" w:rsidP="00546CF2">
      <w:pPr>
        <w:pStyle w:val="Sinespaciado"/>
        <w:spacing w:line="480" w:lineRule="auto"/>
        <w:rPr>
          <w:ins w:id="998" w:author="Diany Lorena Hincapie Melo" w:date="2020-07-04T08:47:00Z"/>
          <w:color w:val="FF0000"/>
          <w:lang w:eastAsia="es-CO"/>
        </w:rPr>
      </w:pPr>
      <w:ins w:id="999" w:author="Diany Lorena Hincapie Melo" w:date="2020-07-04T08:47:00Z">
        <w:r w:rsidRPr="00473655">
          <w:rPr>
            <w:color w:val="FF0000"/>
            <w:lang w:eastAsia="es-CO"/>
          </w:rPr>
          <w:t>Ver ilustración tal del importador, ver ilustración tal d</w:t>
        </w:r>
      </w:ins>
      <w:ins w:id="1000" w:author="Diany Lorena Hincapie Melo" w:date="2020-07-04T08:48:00Z">
        <w:r>
          <w:rPr>
            <w:color w:val="FF0000"/>
            <w:lang w:eastAsia="es-CO"/>
          </w:rPr>
          <w:t xml:space="preserve">el configurador </w:t>
        </w:r>
      </w:ins>
      <w:ins w:id="1001" w:author="Diany Lorena Hincapie Melo" w:date="2020-07-04T08:47:00Z">
        <w:r w:rsidRPr="00473655">
          <w:rPr>
            <w:color w:val="FF0000"/>
            <w:lang w:eastAsia="es-CO"/>
          </w:rPr>
          <w:t xml:space="preserve">y la </w:t>
        </w:r>
        <w:proofErr w:type="spellStart"/>
        <w:r w:rsidRPr="00473655">
          <w:rPr>
            <w:color w:val="FF0000"/>
            <w:lang w:eastAsia="es-CO"/>
          </w:rPr>
          <w:t>ilustracion</w:t>
        </w:r>
        <w:proofErr w:type="spellEnd"/>
        <w:r w:rsidRPr="00473655">
          <w:rPr>
            <w:color w:val="FF0000"/>
            <w:lang w:eastAsia="es-CO"/>
          </w:rPr>
          <w:t xml:space="preserve"> tal del </w:t>
        </w:r>
      </w:ins>
      <w:ins w:id="1002" w:author="Diany Lorena Hincapie Melo" w:date="2020-07-04T08:48:00Z">
        <w:r>
          <w:rPr>
            <w:color w:val="FF0000"/>
            <w:lang w:eastAsia="es-CO"/>
          </w:rPr>
          <w:t>funcional y la ilustración tal del extra</w:t>
        </w:r>
      </w:ins>
      <w:ins w:id="1003" w:author="Diany Lorena Hincapie Melo" w:date="2020-07-04T08:47:00Z">
        <w:r w:rsidRPr="00473655">
          <w:rPr>
            <w:color w:val="FF0000"/>
            <w:lang w:eastAsia="es-CO"/>
          </w:rPr>
          <w:t xml:space="preserve"> de</w:t>
        </w:r>
      </w:ins>
      <w:ins w:id="1004" w:author="Diany Lorena Hincapie Melo" w:date="2020-07-04T08:48:00Z">
        <w:r>
          <w:rPr>
            <w:color w:val="FF0000"/>
            <w:lang w:eastAsia="es-CO"/>
          </w:rPr>
          <w:t xml:space="preserve"> la fecha</w:t>
        </w:r>
      </w:ins>
      <w:ins w:id="1005" w:author="Diany Lorena Hincapie Melo" w:date="2020-07-04T08:47:00Z">
        <w:r w:rsidRPr="00473655">
          <w:rPr>
            <w:color w:val="FF0000"/>
            <w:lang w:eastAsia="es-CO"/>
          </w:rPr>
          <w:t>.</w:t>
        </w:r>
      </w:ins>
    </w:p>
    <w:p w14:paraId="476E8F89" w14:textId="4F89E2C5" w:rsidR="00546CF2" w:rsidRDefault="00546CF2">
      <w:pPr>
        <w:pStyle w:val="Sinespaciado"/>
        <w:spacing w:line="480" w:lineRule="auto"/>
        <w:rPr>
          <w:ins w:id="1006" w:author="Diany Lorena Hincapie Melo" w:date="2020-07-04T08:46:00Z"/>
        </w:rPr>
      </w:pPr>
      <w:ins w:id="1007" w:author="Diany Lorena Hincapie Melo" w:date="2020-07-04T08:49:00Z">
        <w:r>
          <w:rPr>
            <w:noProof/>
            <w:lang w:eastAsia="es-CO"/>
          </w:rPr>
          <w:drawing>
            <wp:anchor distT="0" distB="0" distL="114300" distR="114300" simplePos="0" relativeHeight="251821056" behindDoc="0" locked="0" layoutInCell="1" allowOverlap="1" wp14:anchorId="013DB697" wp14:editId="156AAF98">
              <wp:simplePos x="0" y="0"/>
              <wp:positionH relativeFrom="margin">
                <wp:align>center</wp:align>
              </wp:positionH>
              <wp:positionV relativeFrom="paragraph">
                <wp:posOffset>5715</wp:posOffset>
              </wp:positionV>
              <wp:extent cx="3638550" cy="1571625"/>
              <wp:effectExtent l="0" t="0" r="0" b="952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38550" cy="15716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E6554DD" w14:textId="38DF133D" w:rsidR="00546CF2" w:rsidRDefault="00546CF2">
      <w:pPr>
        <w:pStyle w:val="Sinespaciado"/>
        <w:spacing w:line="480" w:lineRule="auto"/>
        <w:rPr>
          <w:ins w:id="1008" w:author="Diany Lorena Hincapie Melo" w:date="2020-07-04T08:49:00Z"/>
        </w:rPr>
      </w:pPr>
    </w:p>
    <w:p w14:paraId="60F1EDC4" w14:textId="4075B1DF" w:rsidR="00546CF2" w:rsidRDefault="00546CF2">
      <w:pPr>
        <w:pStyle w:val="Sinespaciado"/>
        <w:spacing w:line="480" w:lineRule="auto"/>
        <w:rPr>
          <w:ins w:id="1009" w:author="Diany Lorena Hincapie Melo" w:date="2020-07-04T08:49:00Z"/>
        </w:rPr>
      </w:pPr>
    </w:p>
    <w:p w14:paraId="7E358A0E" w14:textId="66FE3751" w:rsidR="00546CF2" w:rsidRDefault="00546CF2">
      <w:pPr>
        <w:pStyle w:val="Sinespaciado"/>
        <w:spacing w:line="480" w:lineRule="auto"/>
        <w:rPr>
          <w:ins w:id="1010" w:author="Diany Lorena Hincapie Melo" w:date="2020-07-04T08:49:00Z"/>
        </w:rPr>
      </w:pPr>
    </w:p>
    <w:p w14:paraId="419CFE8F" w14:textId="3EDE8F83" w:rsidR="00546CF2" w:rsidRDefault="00546CF2">
      <w:pPr>
        <w:pStyle w:val="Sinespaciado"/>
        <w:spacing w:line="480" w:lineRule="auto"/>
        <w:rPr>
          <w:ins w:id="1011" w:author="Diany Lorena Hincapie Melo" w:date="2020-07-04T08:49:00Z"/>
        </w:rPr>
      </w:pPr>
    </w:p>
    <w:p w14:paraId="7B346D14" w14:textId="5A88E955" w:rsidR="00546CF2" w:rsidRDefault="00546CF2">
      <w:pPr>
        <w:pStyle w:val="Sinespaciado"/>
        <w:spacing w:line="480" w:lineRule="auto"/>
        <w:rPr>
          <w:ins w:id="1012" w:author="Diany Lorena Hincapie Melo" w:date="2020-07-04T08:49:00Z"/>
        </w:rPr>
      </w:pPr>
      <w:ins w:id="1013" w:author="Diany Lorena Hincapie Melo" w:date="2020-07-04T08:50:00Z">
        <w:r>
          <w:rPr>
            <w:noProof/>
            <w:lang w:eastAsia="es-CO"/>
          </w:rPr>
          <w:drawing>
            <wp:anchor distT="0" distB="0" distL="114300" distR="114300" simplePos="0" relativeHeight="251822080" behindDoc="0" locked="0" layoutInCell="1" allowOverlap="1" wp14:anchorId="7816456C" wp14:editId="516C4A7A">
              <wp:simplePos x="0" y="0"/>
              <wp:positionH relativeFrom="margin">
                <wp:align>right</wp:align>
              </wp:positionH>
              <wp:positionV relativeFrom="paragraph">
                <wp:posOffset>291465</wp:posOffset>
              </wp:positionV>
              <wp:extent cx="5610225" cy="628650"/>
              <wp:effectExtent l="0" t="0" r="9525"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0A50536" w14:textId="5AFA973D" w:rsidR="00546CF2" w:rsidRDefault="00546CF2">
      <w:pPr>
        <w:pStyle w:val="Sinespaciado"/>
        <w:spacing w:line="480" w:lineRule="auto"/>
        <w:rPr>
          <w:ins w:id="1014" w:author="Diany Lorena Hincapie Melo" w:date="2020-07-04T08:46:00Z"/>
        </w:rPr>
      </w:pPr>
    </w:p>
    <w:p w14:paraId="58219289" w14:textId="42721A0A" w:rsidR="00546CF2" w:rsidRDefault="00546CF2">
      <w:pPr>
        <w:pStyle w:val="Sinespaciado"/>
        <w:spacing w:line="480" w:lineRule="auto"/>
        <w:rPr>
          <w:ins w:id="1015" w:author="Diany Lorena Hincapie Melo" w:date="2020-07-04T08:51:00Z"/>
        </w:rPr>
      </w:pPr>
    </w:p>
    <w:p w14:paraId="2E5DC4CE" w14:textId="46DC9DF9" w:rsidR="00546CF2" w:rsidRDefault="00546CF2">
      <w:pPr>
        <w:pStyle w:val="Sinespaciado"/>
        <w:spacing w:line="480" w:lineRule="auto"/>
        <w:rPr>
          <w:ins w:id="1016" w:author="Diany Lorena Hincapie Melo" w:date="2020-07-04T08:51:00Z"/>
        </w:rPr>
      </w:pPr>
    </w:p>
    <w:p w14:paraId="054EED5B" w14:textId="18A52F2D" w:rsidR="00546CF2" w:rsidRDefault="00546CF2">
      <w:pPr>
        <w:pStyle w:val="Sinespaciado"/>
        <w:spacing w:line="480" w:lineRule="auto"/>
        <w:rPr>
          <w:ins w:id="1017" w:author="Diany Lorena Hincapie Melo" w:date="2020-07-04T08:51:00Z"/>
        </w:rPr>
      </w:pPr>
      <w:ins w:id="1018" w:author="Diany Lorena Hincapie Melo" w:date="2020-07-04T08:52:00Z">
        <w:r>
          <w:rPr>
            <w:noProof/>
            <w:lang w:eastAsia="es-CO"/>
          </w:rPr>
          <w:drawing>
            <wp:anchor distT="0" distB="0" distL="114300" distR="114300" simplePos="0" relativeHeight="251823104" behindDoc="0" locked="0" layoutInCell="1" allowOverlap="1" wp14:anchorId="3E2775CA" wp14:editId="6A199598">
              <wp:simplePos x="0" y="0"/>
              <wp:positionH relativeFrom="margin">
                <wp:align>right</wp:align>
              </wp:positionH>
              <wp:positionV relativeFrom="paragraph">
                <wp:posOffset>13335</wp:posOffset>
              </wp:positionV>
              <wp:extent cx="5600700" cy="714375"/>
              <wp:effectExtent l="0" t="0" r="0" b="952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0700" cy="7143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E7BF70C" w14:textId="14C15969" w:rsidR="00546CF2" w:rsidRDefault="00546CF2">
      <w:pPr>
        <w:pStyle w:val="Sinespaciado"/>
        <w:spacing w:line="480" w:lineRule="auto"/>
        <w:rPr>
          <w:ins w:id="1019" w:author="Diany Lorena Hincapie Melo" w:date="2020-07-04T08:51:00Z"/>
        </w:rPr>
      </w:pPr>
    </w:p>
    <w:p w14:paraId="588FC0A6" w14:textId="728CE0A0" w:rsidR="00546CF2" w:rsidRDefault="00546CF2">
      <w:pPr>
        <w:pStyle w:val="Sinespaciado"/>
        <w:spacing w:line="480" w:lineRule="auto"/>
        <w:rPr>
          <w:ins w:id="1020" w:author="Diany Lorena Hincapie Melo" w:date="2020-07-04T08:52:00Z"/>
        </w:rPr>
      </w:pPr>
    </w:p>
    <w:p w14:paraId="2192565C" w14:textId="66F3E333" w:rsidR="00546CF2" w:rsidRDefault="00546CF2">
      <w:pPr>
        <w:pStyle w:val="Sinespaciado"/>
        <w:spacing w:line="480" w:lineRule="auto"/>
        <w:rPr>
          <w:ins w:id="1021" w:author="Diany Lorena Hincapie Melo" w:date="2020-07-04T08:52:00Z"/>
        </w:rPr>
      </w:pPr>
    </w:p>
    <w:p w14:paraId="355FF957" w14:textId="528B2F37" w:rsidR="00546CF2" w:rsidRDefault="00546CF2">
      <w:pPr>
        <w:pStyle w:val="Sinespaciado"/>
        <w:spacing w:line="480" w:lineRule="auto"/>
        <w:rPr>
          <w:ins w:id="1022" w:author="Diany Lorena Hincapie Melo" w:date="2020-07-04T08:52:00Z"/>
        </w:rPr>
      </w:pPr>
      <w:ins w:id="1023" w:author="Diany Lorena Hincapie Melo" w:date="2020-07-04T08:53:00Z">
        <w:r>
          <w:rPr>
            <w:noProof/>
            <w:lang w:eastAsia="es-CO"/>
          </w:rPr>
          <w:lastRenderedPageBreak/>
          <w:drawing>
            <wp:anchor distT="0" distB="0" distL="114300" distR="114300" simplePos="0" relativeHeight="251824128" behindDoc="0" locked="0" layoutInCell="1" allowOverlap="1" wp14:anchorId="466F2037" wp14:editId="1D4E9D86">
              <wp:simplePos x="0" y="0"/>
              <wp:positionH relativeFrom="margin">
                <wp:align>right</wp:align>
              </wp:positionH>
              <wp:positionV relativeFrom="paragraph">
                <wp:posOffset>-6350</wp:posOffset>
              </wp:positionV>
              <wp:extent cx="5610225" cy="628650"/>
              <wp:effectExtent l="0" t="0" r="952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97108FF" w14:textId="6072FF11" w:rsidR="00546CF2" w:rsidRDefault="00546CF2">
      <w:pPr>
        <w:pStyle w:val="Sinespaciado"/>
        <w:spacing w:line="480" w:lineRule="auto"/>
        <w:ind w:firstLine="0"/>
        <w:rPr>
          <w:ins w:id="1024" w:author="Diany Lorena Hincapie Melo" w:date="2020-07-04T08:52:00Z"/>
        </w:rPr>
        <w:pPrChange w:id="1025" w:author="Diany Lorena Hincapie Melo" w:date="2020-07-04T08:53:00Z">
          <w:pPr>
            <w:pStyle w:val="Sinespaciado"/>
            <w:spacing w:line="480" w:lineRule="auto"/>
          </w:pPr>
        </w:pPrChange>
      </w:pPr>
    </w:p>
    <w:p w14:paraId="36B0269D" w14:textId="50AF10CA" w:rsidR="00546CF2" w:rsidRDefault="00546CF2">
      <w:pPr>
        <w:pStyle w:val="Sinespaciado"/>
        <w:spacing w:line="480" w:lineRule="auto"/>
        <w:rPr>
          <w:ins w:id="1026" w:author="Diany Lorena Hincapie Melo" w:date="2020-07-04T08:57:00Z"/>
        </w:rPr>
      </w:pPr>
    </w:p>
    <w:p w14:paraId="298A700B" w14:textId="5923DBE0" w:rsidR="00EE2A92" w:rsidRDefault="00EE2A92" w:rsidP="00EE2A92">
      <w:pPr>
        <w:pStyle w:val="Sinespaciado"/>
        <w:spacing w:line="480" w:lineRule="auto"/>
        <w:rPr>
          <w:ins w:id="1027" w:author="Diany Lorena Hincapie Melo" w:date="2020-07-04T08:59:00Z"/>
          <w:color w:val="FF0000"/>
          <w:lang w:eastAsia="es-CO"/>
        </w:rPr>
      </w:pPr>
      <w:ins w:id="1028" w:author="Diany Lorena Hincapie Melo" w:date="2020-07-04T08:59:00Z">
        <w:r w:rsidRPr="00473655">
          <w:rPr>
            <w:color w:val="FF0000"/>
            <w:lang w:eastAsia="es-CO"/>
          </w:rPr>
          <w:t xml:space="preserve">Ver ilustración tal </w:t>
        </w:r>
        <w:r>
          <w:rPr>
            <w:color w:val="FF0000"/>
            <w:lang w:eastAsia="es-CO"/>
          </w:rPr>
          <w:t xml:space="preserve">del configurador y ver </w:t>
        </w:r>
        <w:proofErr w:type="spellStart"/>
        <w:r>
          <w:rPr>
            <w:color w:val="FF0000"/>
            <w:lang w:eastAsia="es-CO"/>
          </w:rPr>
          <w:t>ilutracion</w:t>
        </w:r>
        <w:proofErr w:type="spellEnd"/>
        <w:r>
          <w:rPr>
            <w:color w:val="FF0000"/>
            <w:lang w:eastAsia="es-CO"/>
          </w:rPr>
          <w:t xml:space="preserve"> tal del bloque</w:t>
        </w:r>
      </w:ins>
      <w:ins w:id="1029" w:author="Diany Lorena Hincapie Melo" w:date="2020-07-04T09:00:00Z">
        <w:r>
          <w:rPr>
            <w:color w:val="FF0000"/>
            <w:lang w:eastAsia="es-CO"/>
          </w:rPr>
          <w:t xml:space="preserve"> extra</w:t>
        </w:r>
      </w:ins>
      <w:ins w:id="1030" w:author="Diany Lorena Hincapie Melo" w:date="2020-07-04T08:59:00Z">
        <w:r>
          <w:rPr>
            <w:color w:val="FF0000"/>
            <w:lang w:eastAsia="es-CO"/>
          </w:rPr>
          <w:t xml:space="preserve"> para un</w:t>
        </w:r>
      </w:ins>
      <w:ins w:id="1031" w:author="Diany Lorena Hincapie Melo" w:date="2020-07-04T09:00:00Z">
        <w:r>
          <w:rPr>
            <w:color w:val="FF0000"/>
            <w:lang w:eastAsia="es-CO"/>
          </w:rPr>
          <w:t>a interrupción por temporizador.</w:t>
        </w:r>
      </w:ins>
    </w:p>
    <w:p w14:paraId="6723E315" w14:textId="29506F2B" w:rsidR="00EE2A92" w:rsidRDefault="00EE2A92">
      <w:pPr>
        <w:pStyle w:val="Sinespaciado"/>
        <w:spacing w:line="480" w:lineRule="auto"/>
        <w:rPr>
          <w:ins w:id="1032" w:author="Diany Lorena Hincapie Melo" w:date="2020-07-04T08:57:00Z"/>
        </w:rPr>
      </w:pPr>
      <w:ins w:id="1033" w:author="Diany Lorena Hincapie Melo" w:date="2020-07-04T08:57:00Z">
        <w:r>
          <w:rPr>
            <w:noProof/>
            <w:lang w:eastAsia="es-CO"/>
          </w:rPr>
          <w:drawing>
            <wp:anchor distT="0" distB="0" distL="114300" distR="114300" simplePos="0" relativeHeight="251825152" behindDoc="0" locked="0" layoutInCell="1" allowOverlap="1" wp14:anchorId="79C2EF0C" wp14:editId="0DC594B9">
              <wp:simplePos x="0" y="0"/>
              <wp:positionH relativeFrom="margin">
                <wp:align>right</wp:align>
              </wp:positionH>
              <wp:positionV relativeFrom="paragraph">
                <wp:posOffset>8890</wp:posOffset>
              </wp:positionV>
              <wp:extent cx="5610225" cy="1123950"/>
              <wp:effectExtent l="0" t="0" r="9525"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11239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28A07358" w14:textId="16FAA9CA" w:rsidR="00EE2A92" w:rsidRDefault="00EE2A92">
      <w:pPr>
        <w:pStyle w:val="Sinespaciado"/>
        <w:spacing w:line="480" w:lineRule="auto"/>
        <w:rPr>
          <w:ins w:id="1034" w:author="Diany Lorena Hincapie Melo" w:date="2020-07-04T08:57:00Z"/>
        </w:rPr>
      </w:pPr>
    </w:p>
    <w:p w14:paraId="73C24174" w14:textId="0C067D88" w:rsidR="00EE2A92" w:rsidRDefault="00EE2A92">
      <w:pPr>
        <w:pStyle w:val="Sinespaciado"/>
        <w:spacing w:line="480" w:lineRule="auto"/>
        <w:rPr>
          <w:ins w:id="1035" w:author="Diany Lorena Hincapie Melo" w:date="2020-07-04T08:57:00Z"/>
        </w:rPr>
      </w:pPr>
    </w:p>
    <w:p w14:paraId="422F1BCA" w14:textId="1C4CAE7C" w:rsidR="00EE2A92" w:rsidRDefault="00EE2A92">
      <w:pPr>
        <w:pStyle w:val="Sinespaciado"/>
        <w:spacing w:line="480" w:lineRule="auto"/>
        <w:rPr>
          <w:ins w:id="1036" w:author="Diany Lorena Hincapie Melo" w:date="2020-07-04T08:57:00Z"/>
        </w:rPr>
      </w:pPr>
    </w:p>
    <w:p w14:paraId="4486C3E5" w14:textId="44CE7D19" w:rsidR="00EE2A92" w:rsidRDefault="00EE2A92">
      <w:pPr>
        <w:pStyle w:val="Sinespaciado"/>
        <w:spacing w:line="480" w:lineRule="auto"/>
        <w:rPr>
          <w:ins w:id="1037" w:author="Diany Lorena Hincapie Melo" w:date="2020-07-04T09:00:00Z"/>
        </w:rPr>
      </w:pPr>
      <w:ins w:id="1038" w:author="Diany Lorena Hincapie Melo" w:date="2020-07-04T09:01:00Z">
        <w:r>
          <w:rPr>
            <w:noProof/>
            <w:lang w:eastAsia="es-CO"/>
          </w:rPr>
          <w:drawing>
            <wp:anchor distT="0" distB="0" distL="114300" distR="114300" simplePos="0" relativeHeight="251826176" behindDoc="0" locked="0" layoutInCell="1" allowOverlap="1" wp14:anchorId="568CA8E4" wp14:editId="7FE08107">
              <wp:simplePos x="0" y="0"/>
              <wp:positionH relativeFrom="margin">
                <wp:align>center</wp:align>
              </wp:positionH>
              <wp:positionV relativeFrom="paragraph">
                <wp:posOffset>48895</wp:posOffset>
              </wp:positionV>
              <wp:extent cx="3781425" cy="800100"/>
              <wp:effectExtent l="0" t="0" r="9525"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81425" cy="8001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4434FBD" w14:textId="77777777" w:rsidR="00EE2A92" w:rsidRDefault="00EE2A92">
      <w:pPr>
        <w:pStyle w:val="Sinespaciado"/>
        <w:spacing w:line="480" w:lineRule="auto"/>
        <w:rPr>
          <w:ins w:id="1039" w:author="Diany Lorena Hincapie Melo" w:date="2020-07-04T08:57:00Z"/>
        </w:rPr>
      </w:pPr>
    </w:p>
    <w:p w14:paraId="4419816C" w14:textId="62C2DF8E" w:rsidR="00EE2A92" w:rsidRDefault="00EE2A92">
      <w:pPr>
        <w:pStyle w:val="Sinespaciado"/>
        <w:spacing w:line="480" w:lineRule="auto"/>
        <w:rPr>
          <w:ins w:id="1040" w:author="Diany Lorena Hincapie Melo" w:date="2020-07-04T09:01:00Z"/>
        </w:rPr>
      </w:pPr>
    </w:p>
    <w:p w14:paraId="690727B8" w14:textId="77777777" w:rsidR="00EE2A92" w:rsidRDefault="00EE2A92">
      <w:pPr>
        <w:pStyle w:val="Sinespaciado"/>
        <w:spacing w:line="480" w:lineRule="auto"/>
        <w:rPr>
          <w:ins w:id="1041" w:author="Steven Ortiz" w:date="2020-07-03T21:42:00Z"/>
        </w:rPr>
        <w:pPrChange w:id="1042" w:author="Steven Ortiz" w:date="2020-07-03T21:41:00Z">
          <w:pPr>
            <w:pStyle w:val="Sinespaciado"/>
            <w:spacing w:line="480" w:lineRule="auto"/>
            <w:ind w:left="1065" w:firstLine="0"/>
          </w:pPr>
        </w:pPrChange>
      </w:pPr>
    </w:p>
    <w:p w14:paraId="618CB7EA" w14:textId="4F6E25B4" w:rsidR="00307AA4" w:rsidRDefault="00307AA4">
      <w:pPr>
        <w:pStyle w:val="Ttulo3"/>
        <w:rPr>
          <w:ins w:id="1043" w:author="Steven Ortiz" w:date="2020-07-03T21:48:00Z"/>
        </w:rPr>
        <w:pPrChange w:id="1044" w:author="Diany Lorena Hincapie Melo" w:date="2020-07-04T09:02:00Z">
          <w:pPr>
            <w:pStyle w:val="Sinespaciado"/>
            <w:spacing w:line="480" w:lineRule="auto"/>
            <w:ind w:left="1065" w:firstLine="0"/>
          </w:pPr>
        </w:pPrChange>
      </w:pPr>
      <w:bookmarkStart w:id="1045" w:name="_Toc44879306"/>
      <w:ins w:id="1046" w:author="Steven Ortiz" w:date="2020-07-03T21:42:00Z">
        <w:r>
          <w:t>Construcción de bloques</w:t>
        </w:r>
      </w:ins>
      <w:bookmarkEnd w:id="1045"/>
    </w:p>
    <w:p w14:paraId="2D59B0A4" w14:textId="77777777" w:rsidR="00307AA4" w:rsidRDefault="00307AA4">
      <w:pPr>
        <w:pStyle w:val="Sinespaciado"/>
        <w:spacing w:line="480" w:lineRule="auto"/>
        <w:rPr>
          <w:ins w:id="1047" w:author="Steven Ortiz" w:date="2020-07-03T21:48:00Z"/>
          <w:lang w:eastAsia="es-CO"/>
        </w:rPr>
      </w:pPr>
      <w:ins w:id="1048" w:author="Steven Ortiz" w:date="2020-07-03T21:48:00Z">
        <w:r>
          <w:rPr>
            <w:lang w:eastAsia="es-CO"/>
          </w:rPr>
          <w:t xml:space="preserve">Usando </w:t>
        </w:r>
        <w:proofErr w:type="spellStart"/>
        <w:r>
          <w:rPr>
            <w:lang w:eastAsia="es-CO"/>
          </w:rPr>
          <w:t>Blockly</w:t>
        </w:r>
        <w:proofErr w:type="spellEnd"/>
        <w:r>
          <w:rPr>
            <w:lang w:eastAsia="es-CO"/>
          </w:rPr>
          <w:t xml:space="preserve"> </w:t>
        </w:r>
        <w:proofErr w:type="spellStart"/>
        <w:r>
          <w:rPr>
            <w:lang w:eastAsia="es-CO"/>
          </w:rPr>
          <w:t>Developer</w:t>
        </w:r>
        <w:proofErr w:type="spellEnd"/>
        <w:r>
          <w:rPr>
            <w:lang w:eastAsia="es-CO"/>
          </w:rPr>
          <w:t xml:space="preserve"> Tools permite crear bloques según sea su tipo.</w:t>
        </w:r>
      </w:ins>
    </w:p>
    <w:p w14:paraId="64DA5240" w14:textId="6478587C" w:rsidR="00307AA4" w:rsidRDefault="00307AA4">
      <w:pPr>
        <w:pStyle w:val="Sinespaciado"/>
        <w:spacing w:line="480" w:lineRule="auto"/>
        <w:rPr>
          <w:ins w:id="1049" w:author="Steven Ortiz" w:date="2020-07-03T21:48:00Z"/>
          <w:lang w:eastAsia="es-CO"/>
        </w:rPr>
      </w:pPr>
      <w:ins w:id="1050" w:author="Steven Ortiz" w:date="2020-07-03T21:48:00Z">
        <w:r>
          <w:rPr>
            <w:lang w:eastAsia="es-CO"/>
          </w:rPr>
          <w:t xml:space="preserve">En la </w:t>
        </w:r>
        <w:r w:rsidRPr="00307AA4">
          <w:rPr>
            <w:color w:val="FF0000"/>
            <w:lang w:eastAsia="es-CO"/>
            <w:rPrChange w:id="1051" w:author="Steven Ortiz" w:date="2020-07-03T21:50:00Z">
              <w:rPr>
                <w:color w:val="FF0000"/>
                <w:lang w:eastAsia="es-CO"/>
              </w:rPr>
            </w:rPrChange>
          </w:rPr>
          <w:fldChar w:fldCharType="begin"/>
        </w:r>
        <w:r w:rsidRPr="00307AA4">
          <w:rPr>
            <w:color w:val="FF0000"/>
            <w:lang w:eastAsia="es-CO"/>
            <w:rPrChange w:id="1052" w:author="Steven Ortiz" w:date="2020-07-03T21:50:00Z">
              <w:rPr>
                <w:lang w:eastAsia="es-CO"/>
              </w:rPr>
            </w:rPrChange>
          </w:rPr>
          <w:instrText xml:space="preserve"> REF _Ref41329545 \h </w:instrText>
        </w:r>
      </w:ins>
      <w:r w:rsidR="009837BC">
        <w:rPr>
          <w:color w:val="FF0000"/>
          <w:lang w:eastAsia="es-CO"/>
        </w:rPr>
        <w:instrText xml:space="preserve"> \* MERGEFORMAT </w:instrText>
      </w:r>
      <w:r w:rsidRPr="00307AA4">
        <w:rPr>
          <w:color w:val="FF0000"/>
          <w:lang w:eastAsia="es-CO"/>
          <w:rPrChange w:id="1053" w:author="Steven Ortiz" w:date="2020-07-03T21:50:00Z">
            <w:rPr>
              <w:color w:val="FF0000"/>
              <w:lang w:eastAsia="es-CO"/>
            </w:rPr>
          </w:rPrChange>
        </w:rPr>
      </w:r>
      <w:ins w:id="1054" w:author="Steven Ortiz" w:date="2020-07-03T21:48:00Z">
        <w:r w:rsidRPr="00307AA4">
          <w:rPr>
            <w:color w:val="FF0000"/>
            <w:lang w:eastAsia="es-CO"/>
            <w:rPrChange w:id="1055" w:author="Steven Ortiz" w:date="2020-07-03T21:50:00Z">
              <w:rPr>
                <w:color w:val="FF0000"/>
                <w:lang w:eastAsia="es-CO"/>
              </w:rPr>
            </w:rPrChange>
          </w:rPr>
          <w:fldChar w:fldCharType="separate"/>
        </w:r>
        <w:r w:rsidRPr="00307AA4">
          <w:rPr>
            <w:color w:val="FF0000"/>
            <w:rPrChange w:id="1056" w:author="Steven Ortiz" w:date="2020-07-03T21:50:00Z">
              <w:rPr/>
            </w:rPrChange>
          </w:rPr>
          <w:t xml:space="preserve">Ilustración </w:t>
        </w:r>
        <w:r w:rsidRPr="00307AA4">
          <w:rPr>
            <w:noProof/>
            <w:color w:val="FF0000"/>
            <w:rPrChange w:id="1057" w:author="Steven Ortiz" w:date="2020-07-03T21:50:00Z">
              <w:rPr>
                <w:noProof/>
              </w:rPr>
            </w:rPrChange>
          </w:rPr>
          <w:t>9</w:t>
        </w:r>
        <w:r w:rsidRPr="00307AA4">
          <w:rPr>
            <w:color w:val="FF0000"/>
            <w:lang w:eastAsia="es-CO"/>
            <w:rPrChange w:id="1058" w:author="Steven Ortiz" w:date="2020-07-03T21:50:00Z">
              <w:rPr>
                <w:color w:val="FF0000"/>
                <w:lang w:eastAsia="es-CO"/>
              </w:rPr>
            </w:rPrChange>
          </w:rPr>
          <w:fldChar w:fldCharType="end"/>
        </w:r>
        <w:r>
          <w:rPr>
            <w:color w:val="FF0000"/>
            <w:lang w:eastAsia="es-CO"/>
          </w:rPr>
          <w:t xml:space="preserve"> </w:t>
        </w:r>
        <w:r>
          <w:rPr>
            <w:lang w:eastAsia="es-CO"/>
          </w:rPr>
          <w:t>se puede evidenciar la definición del bloque en JavaScript y su generador en Python. Los dos códigos generados al crear cada uno de los bloques son fundamentales al momento de hacer la i</w:t>
        </w:r>
        <w:r w:rsidR="00F72542">
          <w:rPr>
            <w:lang w:eastAsia="es-CO"/>
          </w:rPr>
          <w:t xml:space="preserve">ntegración con el programa base, la </w:t>
        </w:r>
      </w:ins>
      <w:ins w:id="1059" w:author="Steven Ortiz" w:date="2020-07-03T21:50:00Z">
        <w:r w:rsidR="00F72542">
          <w:rPr>
            <w:lang w:eastAsia="es-CO"/>
          </w:rPr>
          <w:t>definición</w:t>
        </w:r>
      </w:ins>
      <w:ins w:id="1060" w:author="Steven Ortiz" w:date="2020-07-03T21:48:00Z">
        <w:r w:rsidR="00F72542">
          <w:rPr>
            <w:lang w:eastAsia="es-CO"/>
          </w:rPr>
          <w:t xml:space="preserve"> </w:t>
        </w:r>
      </w:ins>
      <w:ins w:id="1061" w:author="Steven Ortiz" w:date="2020-07-03T21:50:00Z">
        <w:r w:rsidR="00F72542">
          <w:rPr>
            <w:lang w:eastAsia="es-CO"/>
          </w:rPr>
          <w:t xml:space="preserve">del bloque contiene su forma, y el generador contiene el fragmento de </w:t>
        </w:r>
      </w:ins>
      <w:ins w:id="1062" w:author="Steven Ortiz" w:date="2020-07-03T21:51:00Z">
        <w:r w:rsidR="00F72542">
          <w:rPr>
            <w:lang w:eastAsia="es-CO"/>
          </w:rPr>
          <w:t>código</w:t>
        </w:r>
      </w:ins>
      <w:ins w:id="1063" w:author="Steven Ortiz" w:date="2020-07-03T21:50:00Z">
        <w:r w:rsidR="00F72542">
          <w:rPr>
            <w:lang w:eastAsia="es-CO"/>
          </w:rPr>
          <w:t xml:space="preserve"> </w:t>
        </w:r>
      </w:ins>
      <w:ins w:id="1064" w:author="Steven Ortiz" w:date="2020-07-03T21:51:00Z">
        <w:r w:rsidR="00F72542">
          <w:rPr>
            <w:lang w:eastAsia="es-CO"/>
          </w:rPr>
          <w:t>que corresponde al bloque dependiendo de su funcionalidad</w:t>
        </w:r>
      </w:ins>
    </w:p>
    <w:p w14:paraId="21BC80DB" w14:textId="7CB838FF" w:rsidR="00307AA4" w:rsidRDefault="00307AA4" w:rsidP="00307AA4">
      <w:pPr>
        <w:tabs>
          <w:tab w:val="left" w:pos="142"/>
        </w:tabs>
        <w:spacing w:line="480" w:lineRule="auto"/>
        <w:ind w:left="0"/>
        <w:rPr>
          <w:ins w:id="1065" w:author="Steven Ortiz" w:date="2020-07-03T21:48:00Z"/>
          <w:rFonts w:cs="Times New Roman"/>
          <w:szCs w:val="24"/>
        </w:rPr>
      </w:pPr>
    </w:p>
    <w:p w14:paraId="57A803E9" w14:textId="381A7912" w:rsidR="00307AA4" w:rsidRDefault="00307AA4" w:rsidP="00307AA4">
      <w:pPr>
        <w:tabs>
          <w:tab w:val="left" w:pos="142"/>
        </w:tabs>
        <w:spacing w:line="480" w:lineRule="auto"/>
        <w:ind w:left="0"/>
        <w:rPr>
          <w:ins w:id="1066" w:author="Steven Ortiz" w:date="2020-07-03T21:48:00Z"/>
          <w:rFonts w:cs="Times New Roman"/>
          <w:szCs w:val="24"/>
        </w:rPr>
      </w:pPr>
    </w:p>
    <w:p w14:paraId="63AADDE1" w14:textId="77777777" w:rsidR="00307AA4" w:rsidRDefault="00307AA4" w:rsidP="00307AA4">
      <w:pPr>
        <w:tabs>
          <w:tab w:val="left" w:pos="142"/>
        </w:tabs>
        <w:spacing w:line="480" w:lineRule="auto"/>
        <w:ind w:left="0"/>
        <w:rPr>
          <w:ins w:id="1067" w:author="Steven Ortiz" w:date="2020-07-03T21:48:00Z"/>
          <w:rFonts w:cs="Times New Roman"/>
          <w:szCs w:val="24"/>
        </w:rPr>
      </w:pPr>
    </w:p>
    <w:p w14:paraId="2D0EF195" w14:textId="426F7776" w:rsidR="00307AA4" w:rsidRDefault="00EE2A92" w:rsidP="00307AA4">
      <w:pPr>
        <w:tabs>
          <w:tab w:val="left" w:pos="142"/>
        </w:tabs>
        <w:spacing w:line="480" w:lineRule="auto"/>
        <w:ind w:left="0"/>
        <w:rPr>
          <w:ins w:id="1068" w:author="Steven Ortiz" w:date="2020-07-03T21:48:00Z"/>
          <w:rFonts w:cs="Times New Roman"/>
          <w:szCs w:val="24"/>
        </w:rPr>
      </w:pPr>
      <w:ins w:id="1069" w:author="Steven Ortiz" w:date="2020-07-03T21:48:00Z">
        <w:r>
          <w:rPr>
            <w:noProof/>
            <w:lang w:eastAsia="es-CO"/>
          </w:rPr>
          <w:lastRenderedPageBreak/>
          <w:drawing>
            <wp:anchor distT="0" distB="0" distL="114300" distR="114300" simplePos="0" relativeHeight="251796480" behindDoc="0" locked="0" layoutInCell="1" allowOverlap="1" wp14:anchorId="079B0A6D" wp14:editId="6C1826CC">
              <wp:simplePos x="0" y="0"/>
              <wp:positionH relativeFrom="margin">
                <wp:align>center</wp:align>
              </wp:positionH>
              <wp:positionV relativeFrom="paragraph">
                <wp:posOffset>10795</wp:posOffset>
              </wp:positionV>
              <wp:extent cx="2990850" cy="2435225"/>
              <wp:effectExtent l="0" t="0" r="0" b="317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49993" t="46339" r="20401" b="13910"/>
                      <a:stretch/>
                    </pic:blipFill>
                    <pic:spPr bwMode="auto">
                      <a:xfrm>
                        <a:off x="0" y="0"/>
                        <a:ext cx="2990850"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6DFB3E4F" w14:textId="77777777" w:rsidR="00307AA4" w:rsidRDefault="00307AA4" w:rsidP="00307AA4">
      <w:pPr>
        <w:tabs>
          <w:tab w:val="left" w:pos="142"/>
        </w:tabs>
        <w:spacing w:line="480" w:lineRule="auto"/>
        <w:ind w:left="0"/>
        <w:rPr>
          <w:ins w:id="1070" w:author="Steven Ortiz" w:date="2020-07-03T21:48:00Z"/>
          <w:rFonts w:cs="Times New Roman"/>
          <w:szCs w:val="24"/>
        </w:rPr>
      </w:pPr>
    </w:p>
    <w:p w14:paraId="5A924287" w14:textId="77777777" w:rsidR="00307AA4" w:rsidRDefault="00307AA4" w:rsidP="00307AA4">
      <w:pPr>
        <w:tabs>
          <w:tab w:val="left" w:pos="142"/>
        </w:tabs>
        <w:spacing w:line="480" w:lineRule="auto"/>
        <w:ind w:left="0"/>
        <w:rPr>
          <w:ins w:id="1071" w:author="Steven Ortiz" w:date="2020-07-03T21:48:00Z"/>
          <w:rFonts w:cs="Times New Roman"/>
          <w:szCs w:val="24"/>
        </w:rPr>
      </w:pPr>
    </w:p>
    <w:p w14:paraId="33E04F9A" w14:textId="77777777" w:rsidR="00307AA4" w:rsidRDefault="00307AA4" w:rsidP="00307AA4">
      <w:pPr>
        <w:tabs>
          <w:tab w:val="left" w:pos="142"/>
        </w:tabs>
        <w:spacing w:line="480" w:lineRule="auto"/>
        <w:ind w:left="0"/>
        <w:rPr>
          <w:ins w:id="1072" w:author="Steven Ortiz" w:date="2020-07-03T21:48:00Z"/>
          <w:rFonts w:cs="Times New Roman"/>
          <w:szCs w:val="24"/>
        </w:rPr>
      </w:pPr>
    </w:p>
    <w:p w14:paraId="269256D0" w14:textId="20E3D591" w:rsidR="00307AA4" w:rsidRDefault="00307AA4" w:rsidP="00307AA4">
      <w:pPr>
        <w:tabs>
          <w:tab w:val="left" w:pos="142"/>
        </w:tabs>
        <w:spacing w:line="480" w:lineRule="auto"/>
        <w:ind w:left="0"/>
        <w:rPr>
          <w:ins w:id="1073" w:author="Steven Ortiz" w:date="2020-07-03T21:48:00Z"/>
          <w:rFonts w:cs="Times New Roman"/>
          <w:szCs w:val="24"/>
        </w:rPr>
      </w:pPr>
    </w:p>
    <w:p w14:paraId="5719432D" w14:textId="77777777" w:rsidR="00307AA4" w:rsidRDefault="00307AA4" w:rsidP="00307AA4">
      <w:pPr>
        <w:tabs>
          <w:tab w:val="left" w:pos="142"/>
        </w:tabs>
        <w:spacing w:line="480" w:lineRule="auto"/>
        <w:ind w:left="0"/>
        <w:rPr>
          <w:ins w:id="1074" w:author="Steven Ortiz" w:date="2020-07-03T21:48:00Z"/>
          <w:rFonts w:cs="Times New Roman"/>
          <w:szCs w:val="24"/>
        </w:rPr>
      </w:pPr>
    </w:p>
    <w:p w14:paraId="7F32F879" w14:textId="4DCB92C1" w:rsidR="00307AA4" w:rsidRDefault="0050086D" w:rsidP="0050086D">
      <w:pPr>
        <w:pStyle w:val="Ttulo2"/>
        <w:rPr>
          <w:ins w:id="1075" w:author="Diany Lorena Hincapie Melo" w:date="2020-07-04T09:36:00Z"/>
        </w:rPr>
      </w:pPr>
      <w:bookmarkStart w:id="1076" w:name="_Toc44879307"/>
      <w:ins w:id="1077" w:author="Diany Lorena Hincapie Melo" w:date="2020-07-04T09:36:00Z">
        <w:r>
          <w:t>Diseño de la PCB</w:t>
        </w:r>
        <w:bookmarkEnd w:id="1076"/>
      </w:ins>
    </w:p>
    <w:p w14:paraId="7EF48ADF" w14:textId="38383679" w:rsidR="000C0580" w:rsidRDefault="0050086D" w:rsidP="000C0580">
      <w:pPr>
        <w:pStyle w:val="Sinespaciado"/>
        <w:spacing w:line="480" w:lineRule="auto"/>
        <w:rPr>
          <w:ins w:id="1078" w:author="Diany Lorena Hincapie Melo" w:date="2020-07-04T10:51:00Z"/>
          <w:lang w:eastAsia="es-CO"/>
        </w:rPr>
      </w:pPr>
      <w:ins w:id="1079" w:author="Diany Lorena Hincapie Melo" w:date="2020-07-04T09:36:00Z">
        <w:r>
          <w:rPr>
            <w:lang w:eastAsia="es-CO"/>
          </w:rPr>
          <w:t xml:space="preserve">Para el diseño </w:t>
        </w:r>
      </w:ins>
      <w:ins w:id="1080" w:author="Diany Lorena Hincapie Melo" w:date="2020-07-04T09:39:00Z">
        <w:r w:rsidR="009837BC">
          <w:rPr>
            <w:lang w:eastAsia="es-CO"/>
          </w:rPr>
          <w:t>tuvo</w:t>
        </w:r>
      </w:ins>
      <w:ins w:id="1081" w:author="Diany Lorena Hincapie Melo" w:date="2020-07-04T09:37:00Z">
        <w:r w:rsidR="009837BC">
          <w:rPr>
            <w:lang w:eastAsia="es-CO"/>
          </w:rPr>
          <w:t xml:space="preserve"> en cuenta que se us</w:t>
        </w:r>
      </w:ins>
      <w:ins w:id="1082" w:author="Diany Lorena Hincapie Melo" w:date="2020-07-04T09:39:00Z">
        <w:r w:rsidR="009837BC">
          <w:rPr>
            <w:lang w:eastAsia="es-CO"/>
          </w:rPr>
          <w:t>ó</w:t>
        </w:r>
      </w:ins>
      <w:ins w:id="1083" w:author="Diany Lorena Hincapie Melo" w:date="2020-07-04T09:37:00Z">
        <w:r w:rsidR="009837BC">
          <w:rPr>
            <w:lang w:eastAsia="es-CO"/>
          </w:rPr>
          <w:t xml:space="preserve"> el </w:t>
        </w:r>
      </w:ins>
      <w:ins w:id="1084" w:author="Diany Lorena Hincapie Melo" w:date="2020-07-04T09:38:00Z">
        <w:r w:rsidR="009837BC">
          <w:rPr>
            <w:lang w:eastAsia="es-CO"/>
          </w:rPr>
          <w:t xml:space="preserve">HC-SR04, MPU6050, BUZZER, </w:t>
        </w:r>
        <w:proofErr w:type="spellStart"/>
        <w:r w:rsidR="009837BC">
          <w:rPr>
            <w:lang w:eastAsia="es-CO"/>
          </w:rPr>
          <w:t>TouchPad</w:t>
        </w:r>
      </w:ins>
      <w:proofErr w:type="spellEnd"/>
      <w:ins w:id="1085" w:author="Diany Lorena Hincapie Melo" w:date="2020-07-04T09:39:00Z">
        <w:r w:rsidR="009837BC">
          <w:rPr>
            <w:lang w:eastAsia="es-CO"/>
          </w:rPr>
          <w:t xml:space="preserve"> y el </w:t>
        </w:r>
        <w:proofErr w:type="spellStart"/>
        <w:r w:rsidR="009837BC">
          <w:rPr>
            <w:lang w:eastAsia="es-CO"/>
          </w:rPr>
          <w:t>NeoPixel</w:t>
        </w:r>
        <w:proofErr w:type="spellEnd"/>
        <w:r w:rsidR="009837BC">
          <w:rPr>
            <w:lang w:eastAsia="es-CO"/>
          </w:rPr>
          <w:t xml:space="preserve">, y se </w:t>
        </w:r>
      </w:ins>
      <w:ins w:id="1086" w:author="Diany Lorena Hincapie Melo" w:date="2020-07-04T09:40:00Z">
        <w:r w:rsidR="009837BC">
          <w:rPr>
            <w:lang w:eastAsia="es-CO"/>
          </w:rPr>
          <w:t>pensó para que fuera un instrumento musical programable, por lo tanto</w:t>
        </w:r>
      </w:ins>
      <w:ins w:id="1087" w:author="Diany Lorena Hincapie Melo" w:date="2020-07-04T09:41:00Z">
        <w:r w:rsidR="009837BC">
          <w:rPr>
            <w:lang w:eastAsia="es-CO"/>
          </w:rPr>
          <w:t xml:space="preserve">, </w:t>
        </w:r>
      </w:ins>
      <w:ins w:id="1088" w:author="Diany Lorena Hincapie Melo" w:date="2020-07-04T10:48:00Z">
        <w:r w:rsidR="000C0580">
          <w:rPr>
            <w:lang w:eastAsia="es-CO"/>
          </w:rPr>
          <w:t xml:space="preserve">se </w:t>
        </w:r>
      </w:ins>
      <w:ins w:id="1089" w:author="Diany Lorena Hincapie Melo" w:date="2020-07-04T10:49:00Z">
        <w:r w:rsidR="000C0580">
          <w:rPr>
            <w:lang w:eastAsia="es-CO"/>
          </w:rPr>
          <w:t xml:space="preserve">utilizó el programa gratuito llamado </w:t>
        </w:r>
        <w:proofErr w:type="spellStart"/>
        <w:r w:rsidR="000C0580">
          <w:rPr>
            <w:lang w:eastAsia="es-CO"/>
          </w:rPr>
          <w:t>KiCad</w:t>
        </w:r>
        <w:proofErr w:type="spellEnd"/>
        <w:r w:rsidR="000C0580">
          <w:rPr>
            <w:lang w:eastAsia="es-CO"/>
          </w:rPr>
          <w:t xml:space="preserve"> para realizar el diseño. </w:t>
        </w:r>
      </w:ins>
      <w:ins w:id="1090" w:author="Diany Lorena Hincapie Melo" w:date="2020-07-04T10:50:00Z">
        <w:r w:rsidR="000C0580" w:rsidRPr="000C0580">
          <w:rPr>
            <w:color w:val="FF0000"/>
            <w:lang w:eastAsia="es-CO"/>
            <w:rPrChange w:id="1091" w:author="Diany Lorena Hincapie Melo" w:date="2020-07-04T10:50:00Z">
              <w:rPr>
                <w:lang w:eastAsia="es-CO"/>
              </w:rPr>
            </w:rPrChange>
          </w:rPr>
          <w:t xml:space="preserve">Ver </w:t>
        </w:r>
        <w:proofErr w:type="spellStart"/>
        <w:r w:rsidR="000C0580" w:rsidRPr="000C0580">
          <w:rPr>
            <w:color w:val="FF0000"/>
            <w:lang w:eastAsia="es-CO"/>
            <w:rPrChange w:id="1092" w:author="Diany Lorena Hincapie Melo" w:date="2020-07-04T10:50:00Z">
              <w:rPr>
                <w:lang w:eastAsia="es-CO"/>
              </w:rPr>
            </w:rPrChange>
          </w:rPr>
          <w:t>Ilustracion</w:t>
        </w:r>
        <w:proofErr w:type="spellEnd"/>
        <w:r w:rsidR="000C0580" w:rsidRPr="000C0580">
          <w:rPr>
            <w:color w:val="FF0000"/>
            <w:lang w:eastAsia="es-CO"/>
            <w:rPrChange w:id="1093" w:author="Diany Lorena Hincapie Melo" w:date="2020-07-04T10:50:00Z">
              <w:rPr>
                <w:lang w:eastAsia="es-CO"/>
              </w:rPr>
            </w:rPrChange>
          </w:rPr>
          <w:t xml:space="preserve"> tal </w:t>
        </w:r>
        <w:r w:rsidR="000C0580">
          <w:rPr>
            <w:lang w:eastAsia="es-CO"/>
          </w:rPr>
          <w:t>para observar el diagrama de conexión</w:t>
        </w:r>
      </w:ins>
      <w:ins w:id="1094" w:author="Diany Lorena Hincapie Melo" w:date="2020-07-04T10:52:00Z">
        <w:r w:rsidR="000C0580">
          <w:rPr>
            <w:lang w:eastAsia="es-CO"/>
          </w:rPr>
          <w:t xml:space="preserve">. </w:t>
        </w:r>
        <w:r w:rsidR="000C0580" w:rsidRPr="000C0580">
          <w:rPr>
            <w:color w:val="FF0000"/>
            <w:lang w:eastAsia="es-CO"/>
            <w:rPrChange w:id="1095" w:author="Diany Lorena Hincapie Melo" w:date="2020-07-04T10:53:00Z">
              <w:rPr>
                <w:lang w:eastAsia="es-CO"/>
              </w:rPr>
            </w:rPrChange>
          </w:rPr>
          <w:t xml:space="preserve">Ver </w:t>
        </w:r>
        <w:proofErr w:type="spellStart"/>
        <w:r w:rsidR="000C0580" w:rsidRPr="000C0580">
          <w:rPr>
            <w:color w:val="FF0000"/>
            <w:lang w:eastAsia="es-CO"/>
            <w:rPrChange w:id="1096" w:author="Diany Lorena Hincapie Melo" w:date="2020-07-04T10:53:00Z">
              <w:rPr>
                <w:lang w:eastAsia="es-CO"/>
              </w:rPr>
            </w:rPrChange>
          </w:rPr>
          <w:t>Ilustracion</w:t>
        </w:r>
        <w:proofErr w:type="spellEnd"/>
        <w:r w:rsidR="000C0580" w:rsidRPr="000C0580">
          <w:rPr>
            <w:color w:val="FF0000"/>
            <w:lang w:eastAsia="es-CO"/>
            <w:rPrChange w:id="1097" w:author="Diany Lorena Hincapie Melo" w:date="2020-07-04T10:53:00Z">
              <w:rPr>
                <w:lang w:eastAsia="es-CO"/>
              </w:rPr>
            </w:rPrChange>
          </w:rPr>
          <w:t xml:space="preserve"> tal</w:t>
        </w:r>
        <w:r w:rsidR="000C0580">
          <w:rPr>
            <w:lang w:eastAsia="es-CO"/>
          </w:rPr>
          <w:t xml:space="preserve"> </w:t>
        </w:r>
      </w:ins>
      <w:ins w:id="1098" w:author="Diany Lorena Hincapie Melo" w:date="2020-07-04T10:54:00Z">
        <w:r w:rsidR="000C0580">
          <w:rPr>
            <w:lang w:eastAsia="es-CO"/>
          </w:rPr>
          <w:t>d</w:t>
        </w:r>
      </w:ins>
      <w:ins w:id="1099" w:author="Diany Lorena Hincapie Melo" w:date="2020-07-04T10:52:00Z">
        <w:r w:rsidR="000C0580">
          <w:rPr>
            <w:lang w:eastAsia="es-CO"/>
          </w:rPr>
          <w:t>el diseño de la PCB</w:t>
        </w:r>
      </w:ins>
      <w:ins w:id="1100" w:author="Diany Lorena Hincapie Melo" w:date="2020-07-04T10:53:00Z">
        <w:r w:rsidR="000C0580">
          <w:rPr>
            <w:lang w:eastAsia="es-CO"/>
          </w:rPr>
          <w:t xml:space="preserve"> y ver </w:t>
        </w:r>
        <w:proofErr w:type="spellStart"/>
        <w:r w:rsidR="000C0580">
          <w:rPr>
            <w:lang w:eastAsia="es-CO"/>
          </w:rPr>
          <w:t>ilustracion</w:t>
        </w:r>
        <w:proofErr w:type="spellEnd"/>
        <w:r w:rsidR="000C0580">
          <w:rPr>
            <w:lang w:eastAsia="es-CO"/>
          </w:rPr>
          <w:t xml:space="preserve"> tal </w:t>
        </w:r>
      </w:ins>
      <w:ins w:id="1101" w:author="Diany Lorena Hincapie Melo" w:date="2020-07-04T10:54:00Z">
        <w:r w:rsidR="000C0580">
          <w:rPr>
            <w:lang w:eastAsia="es-CO"/>
          </w:rPr>
          <w:t>del 3D y sus componentes.</w:t>
        </w:r>
      </w:ins>
    </w:p>
    <w:p w14:paraId="20A77B4C" w14:textId="0693B7F0" w:rsidR="000C0580" w:rsidRDefault="000C0580" w:rsidP="000C0580">
      <w:pPr>
        <w:pStyle w:val="Sinespaciado"/>
        <w:spacing w:line="480" w:lineRule="auto"/>
        <w:rPr>
          <w:ins w:id="1102" w:author="Diany Lorena Hincapie Melo" w:date="2020-07-04T10:51:00Z"/>
          <w:lang w:eastAsia="es-CO"/>
        </w:rPr>
      </w:pPr>
      <w:ins w:id="1103" w:author="Diany Lorena Hincapie Melo" w:date="2020-07-04T10:51:00Z">
        <w:r>
          <w:rPr>
            <w:noProof/>
            <w:lang w:eastAsia="es-CO"/>
          </w:rPr>
          <w:drawing>
            <wp:anchor distT="0" distB="0" distL="114300" distR="114300" simplePos="0" relativeHeight="251829248" behindDoc="0" locked="0" layoutInCell="1" allowOverlap="1" wp14:anchorId="76EA275B" wp14:editId="3BE758E0">
              <wp:simplePos x="0" y="0"/>
              <wp:positionH relativeFrom="margin">
                <wp:align>center</wp:align>
              </wp:positionH>
              <wp:positionV relativeFrom="paragraph">
                <wp:posOffset>99060</wp:posOffset>
              </wp:positionV>
              <wp:extent cx="3962400" cy="2457450"/>
              <wp:effectExtent l="0" t="0" r="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10522" t="9053" r="18874" b="13096"/>
                      <a:stretch/>
                    </pic:blipFill>
                    <pic:spPr bwMode="auto">
                      <a:xfrm>
                        <a:off x="0" y="0"/>
                        <a:ext cx="3962400" cy="245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17CAA62A" w14:textId="77777777" w:rsidR="000C0580" w:rsidRDefault="000C0580" w:rsidP="000C0580">
      <w:pPr>
        <w:pStyle w:val="Sinespaciado"/>
        <w:spacing w:line="480" w:lineRule="auto"/>
        <w:rPr>
          <w:ins w:id="1104" w:author="Diany Lorena Hincapie Melo" w:date="2020-07-04T10:51:00Z"/>
          <w:lang w:eastAsia="es-CO"/>
        </w:rPr>
      </w:pPr>
    </w:p>
    <w:p w14:paraId="667C24D4" w14:textId="76427B22" w:rsidR="000C0580" w:rsidRDefault="000C0580" w:rsidP="000C0580">
      <w:pPr>
        <w:pStyle w:val="Sinespaciado"/>
        <w:spacing w:line="480" w:lineRule="auto"/>
        <w:rPr>
          <w:ins w:id="1105" w:author="Diany Lorena Hincapie Melo" w:date="2020-07-04T10:51:00Z"/>
          <w:lang w:eastAsia="es-CO"/>
        </w:rPr>
      </w:pPr>
    </w:p>
    <w:p w14:paraId="6F7AC441" w14:textId="6089117C" w:rsidR="000C0580" w:rsidRDefault="000C0580" w:rsidP="000C0580">
      <w:pPr>
        <w:pStyle w:val="Sinespaciado"/>
        <w:spacing w:line="480" w:lineRule="auto"/>
        <w:rPr>
          <w:ins w:id="1106" w:author="Diany Lorena Hincapie Melo" w:date="2020-07-04T10:51:00Z"/>
          <w:lang w:eastAsia="es-CO"/>
        </w:rPr>
      </w:pPr>
    </w:p>
    <w:p w14:paraId="0570A33C" w14:textId="4D32D876" w:rsidR="000C0580" w:rsidRDefault="000C0580" w:rsidP="000C0580">
      <w:pPr>
        <w:pStyle w:val="Sinespaciado"/>
        <w:spacing w:line="480" w:lineRule="auto"/>
        <w:rPr>
          <w:ins w:id="1107" w:author="Diany Lorena Hincapie Melo" w:date="2020-07-04T10:51:00Z"/>
          <w:lang w:eastAsia="es-CO"/>
        </w:rPr>
      </w:pPr>
    </w:p>
    <w:p w14:paraId="32A71264" w14:textId="4E7952E7" w:rsidR="000C0580" w:rsidRDefault="000C0580" w:rsidP="000C0580">
      <w:pPr>
        <w:pStyle w:val="Sinespaciado"/>
        <w:spacing w:line="480" w:lineRule="auto"/>
        <w:rPr>
          <w:ins w:id="1108" w:author="Diany Lorena Hincapie Melo" w:date="2020-07-04T10:51:00Z"/>
          <w:lang w:eastAsia="es-CO"/>
        </w:rPr>
      </w:pPr>
    </w:p>
    <w:p w14:paraId="1F6E5A30" w14:textId="77777777" w:rsidR="000C0580" w:rsidRDefault="000C0580" w:rsidP="000C0580">
      <w:pPr>
        <w:pStyle w:val="Sinespaciado"/>
        <w:spacing w:line="480" w:lineRule="auto"/>
        <w:rPr>
          <w:ins w:id="1109" w:author="Diany Lorena Hincapie Melo" w:date="2020-07-04T10:51:00Z"/>
          <w:lang w:eastAsia="es-CO"/>
        </w:rPr>
      </w:pPr>
    </w:p>
    <w:p w14:paraId="19B44A3E" w14:textId="77777777" w:rsidR="000C0580" w:rsidRDefault="000C0580" w:rsidP="000C0580">
      <w:pPr>
        <w:pStyle w:val="Sinespaciado"/>
        <w:spacing w:line="480" w:lineRule="auto"/>
        <w:rPr>
          <w:ins w:id="1110" w:author="Diany Lorena Hincapie Melo" w:date="2020-07-04T10:51:00Z"/>
          <w:lang w:eastAsia="es-CO"/>
        </w:rPr>
      </w:pPr>
    </w:p>
    <w:p w14:paraId="36E81AE9" w14:textId="182C8496" w:rsidR="000C0580" w:rsidRDefault="000C0580" w:rsidP="000C0580">
      <w:pPr>
        <w:pStyle w:val="Sinespaciado"/>
        <w:spacing w:line="480" w:lineRule="auto"/>
        <w:rPr>
          <w:ins w:id="1111" w:author="Diany Lorena Hincapie Melo" w:date="2020-07-04T10:51:00Z"/>
          <w:lang w:eastAsia="es-CO"/>
        </w:rPr>
      </w:pPr>
    </w:p>
    <w:p w14:paraId="7078BF49" w14:textId="2088E526" w:rsidR="000C0580" w:rsidRDefault="000C0580" w:rsidP="000C0580">
      <w:pPr>
        <w:pStyle w:val="Sinespaciado"/>
        <w:spacing w:line="480" w:lineRule="auto"/>
        <w:rPr>
          <w:ins w:id="1112" w:author="Diany Lorena Hincapie Melo" w:date="2020-07-04T10:51:00Z"/>
          <w:lang w:eastAsia="es-CO"/>
        </w:rPr>
      </w:pPr>
    </w:p>
    <w:p w14:paraId="75DC0CC9" w14:textId="2964440F" w:rsidR="000C0580" w:rsidRDefault="000C0580">
      <w:pPr>
        <w:pStyle w:val="Sinespaciado"/>
        <w:spacing w:line="480" w:lineRule="auto"/>
        <w:rPr>
          <w:ins w:id="1113" w:author="Diany Lorena Hincapie Melo" w:date="2020-07-04T09:42:00Z"/>
          <w:lang w:eastAsia="es-CO"/>
        </w:rPr>
      </w:pPr>
    </w:p>
    <w:p w14:paraId="416FAFCD" w14:textId="53BBE285" w:rsidR="009837BC" w:rsidRDefault="009837BC" w:rsidP="0050086D">
      <w:pPr>
        <w:pStyle w:val="Sinespaciado"/>
        <w:spacing w:line="480" w:lineRule="auto"/>
        <w:rPr>
          <w:ins w:id="1114" w:author="Diany Lorena Hincapie Melo" w:date="2020-07-04T09:42:00Z"/>
          <w:lang w:eastAsia="es-CO"/>
        </w:rPr>
      </w:pPr>
      <w:ins w:id="1115" w:author="Diany Lorena Hincapie Melo" w:date="2020-07-04T09:44:00Z">
        <w:r>
          <w:rPr>
            <w:noProof/>
            <w:lang w:eastAsia="es-CO"/>
          </w:rPr>
          <w:drawing>
            <wp:anchor distT="0" distB="0" distL="114300" distR="114300" simplePos="0" relativeHeight="251827200" behindDoc="0" locked="0" layoutInCell="1" allowOverlap="1" wp14:anchorId="7D2EF753" wp14:editId="36D17BCA">
              <wp:simplePos x="0" y="0"/>
              <wp:positionH relativeFrom="margin">
                <wp:align>center</wp:align>
              </wp:positionH>
              <wp:positionV relativeFrom="paragraph">
                <wp:posOffset>60325</wp:posOffset>
              </wp:positionV>
              <wp:extent cx="5467350" cy="3457575"/>
              <wp:effectExtent l="0" t="0" r="0" b="952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67350" cy="34575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47422A7" w14:textId="0F4B9AB9" w:rsidR="009837BC" w:rsidRPr="0050086D" w:rsidRDefault="009837BC">
      <w:pPr>
        <w:pStyle w:val="Sinespaciado"/>
        <w:spacing w:line="480" w:lineRule="auto"/>
        <w:rPr>
          <w:ins w:id="1116" w:author="Steven Ortiz" w:date="2020-07-03T21:48:00Z"/>
          <w:lang w:eastAsia="es-CO"/>
          <w:rPrChange w:id="1117" w:author="Diany Lorena Hincapie Melo" w:date="2020-07-04T09:36:00Z">
            <w:rPr>
              <w:ins w:id="1118" w:author="Steven Ortiz" w:date="2020-07-03T21:48:00Z"/>
            </w:rPr>
          </w:rPrChange>
        </w:rPr>
        <w:pPrChange w:id="1119" w:author="Diany Lorena Hincapie Melo" w:date="2020-07-04T09:36:00Z">
          <w:pPr>
            <w:tabs>
              <w:tab w:val="left" w:pos="142"/>
            </w:tabs>
            <w:spacing w:line="480" w:lineRule="auto"/>
            <w:ind w:left="0"/>
          </w:pPr>
        </w:pPrChange>
      </w:pPr>
    </w:p>
    <w:p w14:paraId="61734612" w14:textId="77777777" w:rsidR="00307AA4" w:rsidRDefault="00307AA4" w:rsidP="00307AA4">
      <w:pPr>
        <w:tabs>
          <w:tab w:val="left" w:pos="142"/>
        </w:tabs>
        <w:spacing w:line="480" w:lineRule="auto"/>
        <w:ind w:left="0"/>
        <w:rPr>
          <w:ins w:id="1120" w:author="Steven Ortiz" w:date="2020-07-03T21:48:00Z"/>
          <w:rFonts w:cs="Times New Roman"/>
          <w:szCs w:val="24"/>
        </w:rPr>
      </w:pPr>
    </w:p>
    <w:p w14:paraId="5706637F" w14:textId="1FF6A245" w:rsidR="00307AA4" w:rsidRDefault="00307AA4">
      <w:pPr>
        <w:rPr>
          <w:ins w:id="1121" w:author="Diany Lorena Hincapie Melo" w:date="2020-07-04T09:42:00Z"/>
          <w:lang w:eastAsia="es-CO"/>
        </w:rPr>
      </w:pPr>
    </w:p>
    <w:p w14:paraId="745E952E" w14:textId="16BFEE56" w:rsidR="009837BC" w:rsidRDefault="009837BC">
      <w:pPr>
        <w:rPr>
          <w:ins w:id="1122" w:author="Diany Lorena Hincapie Melo" w:date="2020-07-04T09:42:00Z"/>
          <w:lang w:eastAsia="es-CO"/>
        </w:rPr>
      </w:pPr>
    </w:p>
    <w:p w14:paraId="5C27085F" w14:textId="60790804" w:rsidR="009837BC" w:rsidRDefault="009837BC">
      <w:pPr>
        <w:rPr>
          <w:ins w:id="1123" w:author="Diany Lorena Hincapie Melo" w:date="2020-07-04T09:42:00Z"/>
          <w:lang w:eastAsia="es-CO"/>
        </w:rPr>
      </w:pPr>
    </w:p>
    <w:p w14:paraId="1E3563B0" w14:textId="013E0F70" w:rsidR="009837BC" w:rsidRDefault="009837BC">
      <w:pPr>
        <w:rPr>
          <w:ins w:id="1124" w:author="Diany Lorena Hincapie Melo" w:date="2020-07-04T09:42:00Z"/>
          <w:lang w:eastAsia="es-CO"/>
        </w:rPr>
      </w:pPr>
    </w:p>
    <w:p w14:paraId="44E2ED84" w14:textId="50BEB2C6" w:rsidR="009837BC" w:rsidRDefault="009837BC">
      <w:pPr>
        <w:rPr>
          <w:ins w:id="1125" w:author="Diany Lorena Hincapie Melo" w:date="2020-07-04T09:43:00Z"/>
          <w:lang w:eastAsia="es-CO"/>
        </w:rPr>
      </w:pPr>
    </w:p>
    <w:p w14:paraId="3EDD48B8" w14:textId="4A3B9F2C" w:rsidR="009837BC" w:rsidRDefault="009837BC">
      <w:pPr>
        <w:rPr>
          <w:ins w:id="1126" w:author="Diany Lorena Hincapie Melo" w:date="2020-07-04T09:43:00Z"/>
          <w:lang w:eastAsia="es-CO"/>
        </w:rPr>
      </w:pPr>
    </w:p>
    <w:p w14:paraId="6C563D23" w14:textId="437465F8" w:rsidR="009837BC" w:rsidRDefault="009837BC">
      <w:pPr>
        <w:rPr>
          <w:ins w:id="1127" w:author="Diany Lorena Hincapie Melo" w:date="2020-07-04T09:43:00Z"/>
          <w:lang w:eastAsia="es-CO"/>
        </w:rPr>
      </w:pPr>
    </w:p>
    <w:p w14:paraId="6378B77A" w14:textId="2923C21A" w:rsidR="009837BC" w:rsidRDefault="009837BC">
      <w:pPr>
        <w:rPr>
          <w:ins w:id="1128" w:author="Diany Lorena Hincapie Melo" w:date="2020-07-04T09:43:00Z"/>
          <w:lang w:eastAsia="es-CO"/>
        </w:rPr>
      </w:pPr>
    </w:p>
    <w:p w14:paraId="5BDA1FCF" w14:textId="6DAE608E" w:rsidR="009837BC" w:rsidRDefault="009837BC">
      <w:pPr>
        <w:rPr>
          <w:ins w:id="1129" w:author="Diany Lorena Hincapie Melo" w:date="2020-07-04T09:43:00Z"/>
          <w:lang w:eastAsia="es-CO"/>
        </w:rPr>
      </w:pPr>
    </w:p>
    <w:p w14:paraId="4568C95D" w14:textId="01A437BD" w:rsidR="009837BC" w:rsidRDefault="009837BC">
      <w:pPr>
        <w:rPr>
          <w:ins w:id="1130" w:author="Diany Lorena Hincapie Melo" w:date="2020-07-04T09:43:00Z"/>
          <w:lang w:eastAsia="es-CO"/>
        </w:rPr>
      </w:pPr>
    </w:p>
    <w:p w14:paraId="428B68D6" w14:textId="75E22462" w:rsidR="009837BC" w:rsidRDefault="00BB67E7">
      <w:pPr>
        <w:rPr>
          <w:lang w:eastAsia="es-CO"/>
        </w:rPr>
      </w:pPr>
      <w:ins w:id="1131" w:author="Diany Lorena Hincapie Melo" w:date="2020-07-04T11:07:00Z">
        <w:r>
          <w:rPr>
            <w:noProof/>
            <w:lang w:eastAsia="es-CO"/>
          </w:rPr>
          <w:drawing>
            <wp:anchor distT="0" distB="0" distL="114300" distR="114300" simplePos="0" relativeHeight="251857920" behindDoc="0" locked="0" layoutInCell="1" allowOverlap="1" wp14:anchorId="31BDA000" wp14:editId="7F9AB74A">
              <wp:simplePos x="0" y="0"/>
              <wp:positionH relativeFrom="margin">
                <wp:align>center</wp:align>
              </wp:positionH>
              <wp:positionV relativeFrom="paragraph">
                <wp:posOffset>6457</wp:posOffset>
              </wp:positionV>
              <wp:extent cx="4738255" cy="2755968"/>
              <wp:effectExtent l="0" t="0" r="5715" b="635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0487" t="28660" r="35421" b="15402"/>
                      <a:stretch/>
                    </pic:blipFill>
                    <pic:spPr bwMode="auto">
                      <a:xfrm>
                        <a:off x="0" y="0"/>
                        <a:ext cx="4738255" cy="27559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6A0BBBDB" w14:textId="01069DD8" w:rsidR="009837BC" w:rsidRDefault="00BB67E7">
      <w:pPr>
        <w:rPr>
          <w:lang w:eastAsia="es-CO"/>
        </w:rPr>
      </w:pPr>
      <w:del w:id="1132" w:author="Diany Lorena Hincapie Melo" w:date="2020-07-04T11:08:00Z">
        <w:r w:rsidDel="00BB67E7">
          <w:rPr>
            <w:noProof/>
            <w:lang w:eastAsia="es-CO"/>
          </w:rPr>
          <mc:AlternateContent>
            <mc:Choice Requires="wps">
              <w:drawing>
                <wp:anchor distT="0" distB="0" distL="114300" distR="114300" simplePos="0" relativeHeight="251844608" behindDoc="0" locked="0" layoutInCell="1" allowOverlap="1" wp14:anchorId="61F5495A" wp14:editId="59BA8F40">
                  <wp:simplePos x="0" y="0"/>
                  <wp:positionH relativeFrom="column">
                    <wp:posOffset>3009093</wp:posOffset>
                  </wp:positionH>
                  <wp:positionV relativeFrom="paragraph">
                    <wp:posOffset>185557</wp:posOffset>
                  </wp:positionV>
                  <wp:extent cx="1828800" cy="1828800"/>
                  <wp:effectExtent l="0" t="95250" r="0" b="105410"/>
                  <wp:wrapNone/>
                  <wp:docPr id="115" name="Cuadro de texto 1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scene3d>
                            <a:camera prst="orthographicFront">
                              <a:rot lat="1200000" lon="2400000" rev="21000000"/>
                            </a:camera>
                            <a:lightRig rig="threePt" dir="t"/>
                          </a:scene3d>
                        </wps:spPr>
                        <wps:txbx>
                          <w:txbxContent>
                            <w:p w14:paraId="2CEE7459" w14:textId="15C3C6A4" w:rsidR="007D640A" w:rsidRPr="00BB67E7" w:rsidRDefault="007D640A">
                              <w:pPr>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33" w:author="Diany Lorena Hincapie Melo" w:date="2020-07-04T11:00:00Z">
                                    <w:rPr>
                                      <w:noProof/>
                                    </w:rPr>
                                  </w:rPrChange>
                                </w:rPr>
                                <w:pPrChange w:id="1134" w:author="Diany Lorena Hincapie Melo" w:date="2020-07-04T11:00:00Z">
                                  <w:pPr/>
                                </w:pPrChange>
                              </w:pPr>
                              <w:del w:id="1135" w:author="Diany Lorena Hincapie Melo" w:date="2020-07-04T11:00:00Z">
                                <w:r w:rsidRPr="00BB67E7" w:rsidDel="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36"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1137" w:author="Diany Lorena Hincapie Melo" w:date="2020-07-04T11:01:00Z">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MPU050</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F5495A" id="Cuadro de texto 115" o:spid="_x0000_s1033" type="#_x0000_t202" style="position:absolute;left:0;text-align:left;margin-left:236.95pt;margin-top:14.6pt;width:2in;height:2in;z-index:251844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" filled="f" stroked="f">
                  <v:textbox style="mso-fit-shape-to-text:t">
                    <w:txbxContent>
                      <w:p w14:paraId="2CEE7459" w14:textId="15C3C6A4" w:rsidR="007D640A" w:rsidRPr="00BB67E7" w:rsidRDefault="007D640A">
                        <w:pPr>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38" w:author="Diany Lorena Hincapie Melo" w:date="2020-07-04T11:00:00Z">
                              <w:rPr>
                                <w:noProof/>
                              </w:rPr>
                            </w:rPrChange>
                          </w:rPr>
                          <w:pPrChange w:id="1139" w:author="Diany Lorena Hincapie Melo" w:date="2020-07-04T11:00:00Z">
                            <w:pPr/>
                          </w:pPrChange>
                        </w:pPr>
                        <w:del w:id="1140" w:author="Diany Lorena Hincapie Melo" w:date="2020-07-04T11:00:00Z">
                          <w:r w:rsidRPr="00BB67E7" w:rsidDel="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41"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1142" w:author="Diany Lorena Hincapie Melo" w:date="2020-07-04T11:01:00Z">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MPU050</w:t>
                          </w:r>
                        </w:ins>
                      </w:p>
                    </w:txbxContent>
                  </v:textbox>
                </v:shape>
              </w:pict>
            </mc:Fallback>
          </mc:AlternateContent>
        </w:r>
        <w:r w:rsidDel="00BB67E7">
          <w:rPr>
            <w:noProof/>
            <w:lang w:eastAsia="es-CO"/>
          </w:rPr>
          <mc:AlternateContent>
            <mc:Choice Requires="wps">
              <w:drawing>
                <wp:anchor distT="0" distB="0" distL="114300" distR="114300" simplePos="0" relativeHeight="251842560" behindDoc="0" locked="0" layoutInCell="1" allowOverlap="1" wp14:anchorId="7E706F5F" wp14:editId="11ABFBAE">
                  <wp:simplePos x="0" y="0"/>
                  <wp:positionH relativeFrom="column">
                    <wp:posOffset>1324936</wp:posOffset>
                  </wp:positionH>
                  <wp:positionV relativeFrom="paragraph">
                    <wp:posOffset>3707</wp:posOffset>
                  </wp:positionV>
                  <wp:extent cx="1828800" cy="1828800"/>
                  <wp:effectExtent l="0" t="19050" r="0" b="29210"/>
                  <wp:wrapNone/>
                  <wp:docPr id="114" name="Cuadro de texto 1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scene3d>
                            <a:camera prst="orthographicFront">
                              <a:rot lat="20400000" lon="1200000" rev="0"/>
                            </a:camera>
                            <a:lightRig rig="threePt" dir="t"/>
                          </a:scene3d>
                        </wps:spPr>
                        <wps:txbx>
                          <w:txbxContent>
                            <w:p w14:paraId="5FADFAD1" w14:textId="6913C399" w:rsidR="007D640A" w:rsidRPr="00BB67E7" w:rsidRDefault="007D640A">
                              <w:pPr>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43" w:author="Diany Lorena Hincapie Melo" w:date="2020-07-04T11:00:00Z">
                                    <w:rPr>
                                      <w:noProof/>
                                    </w:rPr>
                                  </w:rPrChange>
                                </w:rPr>
                                <w:pPrChange w:id="1144" w:author="Diany Lorena Hincapie Melo" w:date="2020-07-04T11:00:00Z">
                                  <w:pPr/>
                                </w:pPrChange>
                              </w:pPr>
                              <w:del w:id="1145" w:author="Diany Lorena Hincapie Melo" w:date="2020-07-04T11:00:00Z">
                                <w:r w:rsidRPr="00BB67E7" w:rsidDel="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46"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1147" w:author="Diany Lorena Hincapie Melo" w:date="2020-07-04T11:00:00Z">
                                <w:r w:rsidRPr="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48"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TouchPad</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706F5F" id="Cuadro de texto 114" o:spid="_x0000_s1034" type="#_x0000_t202" style="position:absolute;left:0;text-align:left;margin-left:104.35pt;margin-top:.3pt;width:2in;height:2in;z-index:251842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" filled="f" stroked="f">
                  <v:textbox style="mso-fit-shape-to-text:t">
                    <w:txbxContent>
                      <w:p w14:paraId="5FADFAD1" w14:textId="6913C399" w:rsidR="007D640A" w:rsidRPr="00BB67E7" w:rsidRDefault="007D640A">
                        <w:pPr>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49" w:author="Diany Lorena Hincapie Melo" w:date="2020-07-04T11:00:00Z">
                              <w:rPr>
                                <w:noProof/>
                              </w:rPr>
                            </w:rPrChange>
                          </w:rPr>
                          <w:pPrChange w:id="1150" w:author="Diany Lorena Hincapie Melo" w:date="2020-07-04T11:00:00Z">
                            <w:pPr/>
                          </w:pPrChange>
                        </w:pPr>
                        <w:del w:id="1151" w:author="Diany Lorena Hincapie Melo" w:date="2020-07-04T11:00:00Z">
                          <w:r w:rsidRPr="00BB67E7" w:rsidDel="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52"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1153" w:author="Diany Lorena Hincapie Melo" w:date="2020-07-04T11:00:00Z">
                          <w:r w:rsidRPr="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54"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TouchPad</w:t>
                          </w:r>
                        </w:ins>
                      </w:p>
                    </w:txbxContent>
                  </v:textbox>
                </v:shape>
              </w:pict>
            </mc:Fallback>
          </mc:AlternateContent>
        </w:r>
        <w:r w:rsidR="000C0580" w:rsidDel="00BB67E7">
          <w:rPr>
            <w:noProof/>
            <w:lang w:eastAsia="es-CO"/>
          </w:rPr>
          <w:drawing>
            <wp:anchor distT="0" distB="0" distL="114300" distR="114300" simplePos="0" relativeHeight="251828224" behindDoc="0" locked="0" layoutInCell="1" allowOverlap="1" wp14:anchorId="394D71BF" wp14:editId="6237E7C8">
              <wp:simplePos x="0" y="0"/>
              <wp:positionH relativeFrom="margin">
                <wp:align>center</wp:align>
              </wp:positionH>
              <wp:positionV relativeFrom="paragraph">
                <wp:posOffset>2540</wp:posOffset>
              </wp:positionV>
              <wp:extent cx="4286250" cy="2476500"/>
              <wp:effectExtent l="0" t="0" r="0" b="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15275" t="11467" r="8350" b="10078"/>
                      <a:stretch/>
                    </pic:blipFill>
                    <pic:spPr bwMode="auto">
                      <a:xfrm>
                        <a:off x="0" y="0"/>
                        <a:ext cx="4286250"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0580" w:rsidDel="00BB67E7">
          <w:rPr>
            <w:noProof/>
            <w:lang w:eastAsia="es-CO"/>
          </w:rPr>
          <mc:AlternateContent>
            <mc:Choice Requires="wps">
              <w:drawing>
                <wp:anchor distT="0" distB="0" distL="114300" distR="114300" simplePos="0" relativeHeight="251830272" behindDoc="0" locked="0" layoutInCell="1" allowOverlap="1" wp14:anchorId="5E8B575E" wp14:editId="2666BF67">
                  <wp:simplePos x="0" y="0"/>
                  <wp:positionH relativeFrom="column">
                    <wp:posOffset>2888478</wp:posOffset>
                  </wp:positionH>
                  <wp:positionV relativeFrom="paragraph">
                    <wp:posOffset>177612</wp:posOffset>
                  </wp:positionV>
                  <wp:extent cx="620927" cy="442784"/>
                  <wp:effectExtent l="152400" t="0" r="160655" b="0"/>
                  <wp:wrapNone/>
                  <wp:docPr id="108" name="Rectángulo 108"/>
                  <wp:cNvGraphicFramePr/>
                  <a:graphic xmlns:a="http://schemas.openxmlformats.org/drawingml/2006/main">
                    <a:graphicData uri="http://schemas.microsoft.com/office/word/2010/wordprocessingShape">
                      <wps:wsp>
                        <wps:cNvSpPr/>
                        <wps:spPr>
                          <a:xfrm>
                            <a:off x="0" y="0"/>
                            <a:ext cx="620927" cy="442784"/>
                          </a:xfrm>
                          <a:prstGeom prst="rect">
                            <a:avLst/>
                          </a:prstGeom>
                          <a:noFill/>
                          <a:ln w="76200"/>
                          <a:scene3d>
                            <a:camera prst="orthographicFront">
                              <a:rot lat="7800000" lon="660000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78C127C" id="Rectángulo 108" o:spid="_x0000_s1026" style="position:absolute;margin-left:227.45pt;margin-top:14pt;width:48.9pt;height:34.8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" filled="f" strokecolor="#1f4d78 [1604]" strokeweight="6pt"/>
              </w:pict>
            </mc:Fallback>
          </mc:AlternateContent>
        </w:r>
      </w:del>
    </w:p>
    <w:p w14:paraId="38A10FF2" w14:textId="33CA1C67" w:rsidR="009837BC" w:rsidRDefault="00BB67E7">
      <w:pPr>
        <w:rPr>
          <w:lang w:eastAsia="es-CO"/>
        </w:rPr>
      </w:pPr>
      <w:del w:id="1155" w:author="Diany Lorena Hincapie Melo" w:date="2020-07-04T11:08:00Z">
        <w:r w:rsidDel="00BB67E7">
          <w:rPr>
            <w:noProof/>
            <w:lang w:eastAsia="es-CO"/>
          </w:rPr>
          <mc:AlternateContent>
            <mc:Choice Requires="wps">
              <w:drawing>
                <wp:anchor distT="0" distB="0" distL="114300" distR="114300" simplePos="0" relativeHeight="251852800" behindDoc="0" locked="0" layoutInCell="1" allowOverlap="1" wp14:anchorId="6C0DCB30" wp14:editId="6BB07D7F">
                  <wp:simplePos x="0" y="0"/>
                  <wp:positionH relativeFrom="column">
                    <wp:posOffset>1055971</wp:posOffset>
                  </wp:positionH>
                  <wp:positionV relativeFrom="paragraph">
                    <wp:posOffset>213789</wp:posOffset>
                  </wp:positionV>
                  <wp:extent cx="1828800" cy="1828800"/>
                  <wp:effectExtent l="0" t="19050" r="0" b="10160"/>
                  <wp:wrapNone/>
                  <wp:docPr id="119" name="Cuadro de texto 1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scene3d>
                            <a:camera prst="orthographicFront">
                              <a:rot lat="21594000" lon="1200000" rev="0"/>
                            </a:camera>
                            <a:lightRig rig="threePt" dir="t"/>
                          </a:scene3d>
                        </wps:spPr>
                        <wps:txbx>
                          <w:txbxContent>
                            <w:p w14:paraId="5C765E04" w14:textId="732056EB" w:rsidR="007D640A" w:rsidRPr="00BB67E7" w:rsidRDefault="007D640A">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56" w:author="Diany Lorena Hincapie Melo" w:date="2020-07-04T11:04:00Z">
                                    <w:rPr>
                                      <w:noProof/>
                                    </w:rPr>
                                  </w:rPrChange>
                                </w:rPr>
                                <w:pPrChange w:id="1157" w:author="Diany Lorena Hincapie Melo" w:date="2020-07-04T11:00:00Z">
                                  <w:pPr/>
                                </w:pPrChange>
                              </w:pPr>
                              <w:del w:id="1158"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59"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1160" w:author="Diany Lorena Hincapie Melo" w:date="2020-07-04T11:05: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Buzzer</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0DCB30" id="Cuadro de texto 119" o:spid="_x0000_s1035" type="#_x0000_t202" style="position:absolute;left:0;text-align:left;margin-left:83.15pt;margin-top:16.85pt;width:2in;height:2in;z-index:251852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" filled="f" stroked="f">
                  <v:textbox style="mso-fit-shape-to-text:t">
                    <w:txbxContent>
                      <w:p w14:paraId="5C765E04" w14:textId="732056EB" w:rsidR="007D640A" w:rsidRPr="00BB67E7" w:rsidRDefault="007D640A">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61" w:author="Diany Lorena Hincapie Melo" w:date="2020-07-04T11:04:00Z">
                              <w:rPr>
                                <w:noProof/>
                              </w:rPr>
                            </w:rPrChange>
                          </w:rPr>
                          <w:pPrChange w:id="1162" w:author="Diany Lorena Hincapie Melo" w:date="2020-07-04T11:00:00Z">
                            <w:pPr/>
                          </w:pPrChange>
                        </w:pPr>
                        <w:del w:id="1163"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64"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1165" w:author="Diany Lorena Hincapie Melo" w:date="2020-07-04T11:05: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Buzzer</w:t>
                          </w:r>
                        </w:ins>
                      </w:p>
                    </w:txbxContent>
                  </v:textbox>
                </v:shape>
              </w:pict>
            </mc:Fallback>
          </mc:AlternateContent>
        </w:r>
        <w:r w:rsidDel="00BB67E7">
          <w:rPr>
            <w:noProof/>
            <w:lang w:eastAsia="es-CO"/>
          </w:rPr>
          <mc:AlternateContent>
            <mc:Choice Requires="wps">
              <w:drawing>
                <wp:anchor distT="0" distB="0" distL="114300" distR="114300" simplePos="0" relativeHeight="251848704" behindDoc="0" locked="0" layoutInCell="1" allowOverlap="1" wp14:anchorId="0D7846F5" wp14:editId="380D5BEC">
                  <wp:simplePos x="0" y="0"/>
                  <wp:positionH relativeFrom="column">
                    <wp:posOffset>1816889</wp:posOffset>
                  </wp:positionH>
                  <wp:positionV relativeFrom="paragraph">
                    <wp:posOffset>51366</wp:posOffset>
                  </wp:positionV>
                  <wp:extent cx="1679473" cy="1385621"/>
                  <wp:effectExtent l="285750" t="0" r="130810" b="0"/>
                  <wp:wrapNone/>
                  <wp:docPr id="117" name="Rectángulo 117"/>
                  <wp:cNvGraphicFramePr/>
                  <a:graphic xmlns:a="http://schemas.openxmlformats.org/drawingml/2006/main">
                    <a:graphicData uri="http://schemas.microsoft.com/office/word/2010/wordprocessingShape">
                      <wps:wsp>
                        <wps:cNvSpPr/>
                        <wps:spPr>
                          <a:xfrm rot="389772">
                            <a:off x="0" y="0"/>
                            <a:ext cx="1679473" cy="1385621"/>
                          </a:xfrm>
                          <a:prstGeom prst="rect">
                            <a:avLst/>
                          </a:prstGeom>
                          <a:noFill/>
                          <a:ln w="76200"/>
                          <a:scene3d>
                            <a:camera prst="orthographicFront">
                              <a:rot lat="2400000" lon="7200000" rev="60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E872652" id="Rectángulo 117" o:spid="_x0000_s1026" style="position:absolute;margin-left:143.05pt;margin-top:4.05pt;width:132.25pt;height:109.1pt;rotation:425735fd;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" filled="f" strokecolor="#1f4d78 [1604]" strokeweight="6pt"/>
              </w:pict>
            </mc:Fallback>
          </mc:AlternateContent>
        </w:r>
      </w:del>
    </w:p>
    <w:p w14:paraId="3652A75B" w14:textId="3605D8C7" w:rsidR="009837BC" w:rsidRDefault="00BB67E7">
      <w:pPr>
        <w:rPr>
          <w:lang w:eastAsia="es-CO"/>
        </w:rPr>
      </w:pPr>
      <w:del w:id="1166" w:author="Diany Lorena Hincapie Melo" w:date="2020-07-04T11:08:00Z">
        <w:r w:rsidDel="00BB67E7">
          <w:rPr>
            <w:noProof/>
            <w:lang w:eastAsia="es-CO"/>
          </w:rPr>
          <mc:AlternateContent>
            <mc:Choice Requires="wps">
              <w:drawing>
                <wp:anchor distT="0" distB="0" distL="114300" distR="114300" simplePos="0" relativeHeight="251850752" behindDoc="0" locked="0" layoutInCell="1" allowOverlap="1" wp14:anchorId="5C170191" wp14:editId="3F194520">
                  <wp:simplePos x="0" y="0"/>
                  <wp:positionH relativeFrom="column">
                    <wp:posOffset>2267431</wp:posOffset>
                  </wp:positionH>
                  <wp:positionV relativeFrom="paragraph">
                    <wp:posOffset>246380</wp:posOffset>
                  </wp:positionV>
                  <wp:extent cx="1828800" cy="1828800"/>
                  <wp:effectExtent l="0" t="19050" r="0" b="29210"/>
                  <wp:wrapNone/>
                  <wp:docPr id="118" name="Cuadro de texto 1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scene3d>
                            <a:camera prst="orthographicFront">
                              <a:rot lat="20400000" lon="1200000" rev="0"/>
                            </a:camera>
                            <a:lightRig rig="threePt" dir="t"/>
                          </a:scene3d>
                        </wps:spPr>
                        <wps:txbx>
                          <w:txbxContent>
                            <w:p w14:paraId="4C1F6459" w14:textId="39810E1E" w:rsidR="007D640A" w:rsidRPr="00BB67E7" w:rsidRDefault="007D640A">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67" w:author="Diany Lorena Hincapie Melo" w:date="2020-07-04T11:04:00Z">
                                    <w:rPr>
                                      <w:noProof/>
                                    </w:rPr>
                                  </w:rPrChange>
                                </w:rPr>
                                <w:pPrChange w:id="1168" w:author="Diany Lorena Hincapie Melo" w:date="2020-07-04T11:00:00Z">
                                  <w:pPr/>
                                </w:pPrChange>
                              </w:pPr>
                              <w:del w:id="1169"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70"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1171" w:author="Diany Lorena Hincapie Melo" w:date="2020-07-04T11:04: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ESP32</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170191" id="Cuadro de texto 118" o:spid="_x0000_s1036" type="#_x0000_t202" style="position:absolute;left:0;text-align:left;margin-left:178.55pt;margin-top:19.4pt;width:2in;height:2in;z-index:251850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" filled="f" stroked="f">
                  <v:textbox style="mso-fit-shape-to-text:t">
                    <w:txbxContent>
                      <w:p w14:paraId="4C1F6459" w14:textId="39810E1E" w:rsidR="007D640A" w:rsidRPr="00BB67E7" w:rsidRDefault="007D640A">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72" w:author="Diany Lorena Hincapie Melo" w:date="2020-07-04T11:04:00Z">
                              <w:rPr>
                                <w:noProof/>
                              </w:rPr>
                            </w:rPrChange>
                          </w:rPr>
                          <w:pPrChange w:id="1173" w:author="Diany Lorena Hincapie Melo" w:date="2020-07-04T11:00:00Z">
                            <w:pPr/>
                          </w:pPrChange>
                        </w:pPr>
                        <w:del w:id="1174"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75"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1176" w:author="Diany Lorena Hincapie Melo" w:date="2020-07-04T11:04: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ESP32</w:t>
                          </w:r>
                        </w:ins>
                      </w:p>
                    </w:txbxContent>
                  </v:textbox>
                </v:shape>
              </w:pict>
            </mc:Fallback>
          </mc:AlternateContent>
        </w:r>
        <w:r w:rsidDel="00BB67E7">
          <w:rPr>
            <w:noProof/>
            <w:lang w:eastAsia="es-CO"/>
          </w:rPr>
          <mc:AlternateContent>
            <mc:Choice Requires="wps">
              <w:drawing>
                <wp:anchor distT="0" distB="0" distL="114300" distR="114300" simplePos="0" relativeHeight="251846656" behindDoc="0" locked="0" layoutInCell="1" allowOverlap="1" wp14:anchorId="76F64141" wp14:editId="24749CA2">
                  <wp:simplePos x="0" y="0"/>
                  <wp:positionH relativeFrom="column">
                    <wp:posOffset>4149811</wp:posOffset>
                  </wp:positionH>
                  <wp:positionV relativeFrom="paragraph">
                    <wp:posOffset>236546</wp:posOffset>
                  </wp:positionV>
                  <wp:extent cx="1828800" cy="1828800"/>
                  <wp:effectExtent l="0" t="95250" r="0" b="105410"/>
                  <wp:wrapNone/>
                  <wp:docPr id="116" name="Cuadro de texto 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scene3d>
                            <a:camera prst="orthographicFront">
                              <a:rot lat="1200000" lon="2400000" rev="21000000"/>
                            </a:camera>
                            <a:lightRig rig="threePt" dir="t"/>
                          </a:scene3d>
                        </wps:spPr>
                        <wps:txbx>
                          <w:txbxContent>
                            <w:p w14:paraId="5E61DC32" w14:textId="62749749" w:rsidR="007D640A" w:rsidRPr="00BB67E7" w:rsidRDefault="007D640A">
                              <w:pPr>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77" w:author="Diany Lorena Hincapie Melo" w:date="2020-07-04T11:00:00Z">
                                    <w:rPr>
                                      <w:noProof/>
                                    </w:rPr>
                                  </w:rPrChange>
                                </w:rPr>
                                <w:pPrChange w:id="1178" w:author="Diany Lorena Hincapie Melo" w:date="2020-07-04T11:00:00Z">
                                  <w:pPr/>
                                </w:pPrChange>
                              </w:pPr>
                              <w:del w:id="1179" w:author="Diany Lorena Hincapie Melo" w:date="2020-07-04T11:00:00Z">
                                <w:r w:rsidRPr="00BB67E7" w:rsidDel="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80"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1181" w:author="Diany Lorena Hincapie Melo" w:date="2020-07-04T11:02:00Z">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HC-SR04</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F64141" id="Cuadro de texto 116" o:spid="_x0000_s1037" type="#_x0000_t202" style="position:absolute;left:0;text-align:left;margin-left:326.75pt;margin-top:18.65pt;width:2in;height:2in;z-index:251846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" filled="f" stroked="f">
                  <v:textbox style="mso-fit-shape-to-text:t">
                    <w:txbxContent>
                      <w:p w14:paraId="5E61DC32" w14:textId="62749749" w:rsidR="007D640A" w:rsidRPr="00BB67E7" w:rsidRDefault="007D640A">
                        <w:pPr>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82" w:author="Diany Lorena Hincapie Melo" w:date="2020-07-04T11:00:00Z">
                              <w:rPr>
                                <w:noProof/>
                              </w:rPr>
                            </w:rPrChange>
                          </w:rPr>
                          <w:pPrChange w:id="1183" w:author="Diany Lorena Hincapie Melo" w:date="2020-07-04T11:00:00Z">
                            <w:pPr/>
                          </w:pPrChange>
                        </w:pPr>
                        <w:del w:id="1184" w:author="Diany Lorena Hincapie Melo" w:date="2020-07-04T11:00:00Z">
                          <w:r w:rsidRPr="00BB67E7" w:rsidDel="00BB67E7">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85" w:author="Diany Lorena Hincapie Melo" w:date="2020-07-04T11:00: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1186" w:author="Diany Lorena Hincapie Melo" w:date="2020-07-04T11:02:00Z">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HC-SR04</w:t>
                          </w:r>
                        </w:ins>
                      </w:p>
                    </w:txbxContent>
                  </v:textbox>
                </v:shape>
              </w:pict>
            </mc:Fallback>
          </mc:AlternateContent>
        </w:r>
        <w:r w:rsidR="000C0580" w:rsidDel="00BB67E7">
          <w:rPr>
            <w:noProof/>
            <w:lang w:eastAsia="es-CO"/>
          </w:rPr>
          <mc:AlternateContent>
            <mc:Choice Requires="wps">
              <w:drawing>
                <wp:anchor distT="0" distB="0" distL="114300" distR="114300" simplePos="0" relativeHeight="251834368" behindDoc="0" locked="0" layoutInCell="1" allowOverlap="1" wp14:anchorId="1C648680" wp14:editId="5271D7AB">
                  <wp:simplePos x="0" y="0"/>
                  <wp:positionH relativeFrom="column">
                    <wp:posOffset>1292346</wp:posOffset>
                  </wp:positionH>
                  <wp:positionV relativeFrom="paragraph">
                    <wp:posOffset>135376</wp:posOffset>
                  </wp:positionV>
                  <wp:extent cx="363478" cy="219710"/>
                  <wp:effectExtent l="76200" t="19050" r="74930" b="8890"/>
                  <wp:wrapNone/>
                  <wp:docPr id="110" name="Rectángulo 110"/>
                  <wp:cNvGraphicFramePr/>
                  <a:graphic xmlns:a="http://schemas.openxmlformats.org/drawingml/2006/main">
                    <a:graphicData uri="http://schemas.microsoft.com/office/word/2010/wordprocessingShape">
                      <wps:wsp>
                        <wps:cNvSpPr/>
                        <wps:spPr>
                          <a:xfrm>
                            <a:off x="0" y="0"/>
                            <a:ext cx="363478" cy="219710"/>
                          </a:xfrm>
                          <a:prstGeom prst="rect">
                            <a:avLst/>
                          </a:prstGeom>
                          <a:noFill/>
                          <a:ln w="76200"/>
                          <a:scene3d>
                            <a:camera prst="orthographicFront">
                              <a:rot lat="9600000" lon="660000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2457169" id="Rectángulo 110" o:spid="_x0000_s1026" style="position:absolute;margin-left:101.75pt;margin-top:10.65pt;width:28.6pt;height:17.3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" filled="f" strokecolor="#1f4d78 [1604]" strokeweight="6pt"/>
              </w:pict>
            </mc:Fallback>
          </mc:AlternateContent>
        </w:r>
        <w:r w:rsidR="000C0580" w:rsidDel="00BB67E7">
          <w:rPr>
            <w:noProof/>
            <w:lang w:eastAsia="es-CO"/>
          </w:rPr>
          <mc:AlternateContent>
            <mc:Choice Requires="wps">
              <w:drawing>
                <wp:anchor distT="0" distB="0" distL="114300" distR="114300" simplePos="0" relativeHeight="251832320" behindDoc="0" locked="0" layoutInCell="1" allowOverlap="1" wp14:anchorId="483A53AB" wp14:editId="24C64C7E">
                  <wp:simplePos x="0" y="0"/>
                  <wp:positionH relativeFrom="column">
                    <wp:posOffset>4096248</wp:posOffset>
                  </wp:positionH>
                  <wp:positionV relativeFrom="paragraph">
                    <wp:posOffset>247221</wp:posOffset>
                  </wp:positionV>
                  <wp:extent cx="620927" cy="442784"/>
                  <wp:effectExtent l="152400" t="0" r="160655" b="0"/>
                  <wp:wrapNone/>
                  <wp:docPr id="109" name="Rectángulo 109"/>
                  <wp:cNvGraphicFramePr/>
                  <a:graphic xmlns:a="http://schemas.openxmlformats.org/drawingml/2006/main">
                    <a:graphicData uri="http://schemas.microsoft.com/office/word/2010/wordprocessingShape">
                      <wps:wsp>
                        <wps:cNvSpPr/>
                        <wps:spPr>
                          <a:xfrm>
                            <a:off x="0" y="0"/>
                            <a:ext cx="620927" cy="442784"/>
                          </a:xfrm>
                          <a:prstGeom prst="rect">
                            <a:avLst/>
                          </a:prstGeom>
                          <a:noFill/>
                          <a:ln w="76200"/>
                          <a:scene3d>
                            <a:camera prst="orthographicFront">
                              <a:rot lat="7800000" lon="660000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BFCBCD3" id="Rectángulo 109" o:spid="_x0000_s1026" style="position:absolute;margin-left:322.55pt;margin-top:19.45pt;width:48.9pt;height:34.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" filled="f" strokecolor="#1f4d78 [1604]" strokeweight="6pt"/>
              </w:pict>
            </mc:Fallback>
          </mc:AlternateContent>
        </w:r>
      </w:del>
    </w:p>
    <w:p w14:paraId="480F731C" w14:textId="5913785C" w:rsidR="009837BC" w:rsidRDefault="000C0580">
      <w:pPr>
        <w:rPr>
          <w:lang w:eastAsia="es-CO"/>
        </w:rPr>
      </w:pPr>
      <w:del w:id="1187" w:author="Diany Lorena Hincapie Melo" w:date="2020-07-04T11:08:00Z">
        <w:r w:rsidDel="00BB67E7">
          <w:rPr>
            <w:noProof/>
            <w:lang w:eastAsia="es-CO"/>
          </w:rPr>
          <mc:AlternateContent>
            <mc:Choice Requires="wps">
              <w:drawing>
                <wp:anchor distT="0" distB="0" distL="114300" distR="114300" simplePos="0" relativeHeight="251836416" behindDoc="0" locked="0" layoutInCell="1" allowOverlap="1" wp14:anchorId="267A8468" wp14:editId="3F1F534A">
                  <wp:simplePos x="0" y="0"/>
                  <wp:positionH relativeFrom="column">
                    <wp:posOffset>1411330</wp:posOffset>
                  </wp:positionH>
                  <wp:positionV relativeFrom="paragraph">
                    <wp:posOffset>50972</wp:posOffset>
                  </wp:positionV>
                  <wp:extent cx="569440" cy="342385"/>
                  <wp:effectExtent l="57150" t="0" r="59690" b="0"/>
                  <wp:wrapNone/>
                  <wp:docPr id="111" name="Rectángulo 111"/>
                  <wp:cNvGraphicFramePr/>
                  <a:graphic xmlns:a="http://schemas.openxmlformats.org/drawingml/2006/main">
                    <a:graphicData uri="http://schemas.microsoft.com/office/word/2010/wordprocessingShape">
                      <wps:wsp>
                        <wps:cNvSpPr/>
                        <wps:spPr>
                          <a:xfrm>
                            <a:off x="0" y="0"/>
                            <a:ext cx="569440" cy="342385"/>
                          </a:xfrm>
                          <a:prstGeom prst="rect">
                            <a:avLst/>
                          </a:prstGeom>
                          <a:noFill/>
                          <a:ln w="76200"/>
                          <a:scene3d>
                            <a:camera prst="orthographicFront">
                              <a:rot lat="9600000" lon="660000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748B137" id="Rectángulo 111" o:spid="_x0000_s1026" style="position:absolute;margin-left:111.15pt;margin-top:4pt;width:44.85pt;height:26.9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" filled="f" strokecolor="#1f4d78 [1604]" strokeweight="6pt"/>
              </w:pict>
            </mc:Fallback>
          </mc:AlternateContent>
        </w:r>
      </w:del>
    </w:p>
    <w:p w14:paraId="433F728B" w14:textId="516EAA77" w:rsidR="009837BC" w:rsidRDefault="00BB67E7">
      <w:pPr>
        <w:rPr>
          <w:lang w:eastAsia="es-CO"/>
        </w:rPr>
      </w:pPr>
      <w:del w:id="1188" w:author="Diany Lorena Hincapie Melo" w:date="2020-07-04T11:08:00Z">
        <w:r w:rsidDel="00BB67E7">
          <w:rPr>
            <w:noProof/>
            <w:lang w:eastAsia="es-CO"/>
          </w:rPr>
          <mc:AlternateContent>
            <mc:Choice Requires="wps">
              <w:drawing>
                <wp:anchor distT="0" distB="0" distL="114300" distR="114300" simplePos="0" relativeHeight="251854848" behindDoc="0" locked="0" layoutInCell="1" allowOverlap="1" wp14:anchorId="5912B2F4" wp14:editId="69FC3FB4">
                  <wp:simplePos x="0" y="0"/>
                  <wp:positionH relativeFrom="column">
                    <wp:posOffset>1523656</wp:posOffset>
                  </wp:positionH>
                  <wp:positionV relativeFrom="paragraph">
                    <wp:posOffset>20972</wp:posOffset>
                  </wp:positionV>
                  <wp:extent cx="1828800" cy="1828800"/>
                  <wp:effectExtent l="0" t="19050" r="0" b="10160"/>
                  <wp:wrapNone/>
                  <wp:docPr id="120" name="Cuadro de texto 1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scene3d>
                            <a:camera prst="orthographicFront">
                              <a:rot lat="21594000" lon="1200000" rev="0"/>
                            </a:camera>
                            <a:lightRig rig="threePt" dir="t"/>
                          </a:scene3d>
                        </wps:spPr>
                        <wps:txbx>
                          <w:txbxContent>
                            <w:p w14:paraId="596A2049" w14:textId="33DF8260" w:rsidR="007D640A" w:rsidRPr="00BB67E7" w:rsidRDefault="007D640A">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89" w:author="Diany Lorena Hincapie Melo" w:date="2020-07-04T11:04:00Z">
                                    <w:rPr>
                                      <w:noProof/>
                                    </w:rPr>
                                  </w:rPrChange>
                                </w:rPr>
                                <w:pPrChange w:id="1190" w:author="Diany Lorena Hincapie Melo" w:date="2020-07-04T11:00:00Z">
                                  <w:pPr/>
                                </w:pPrChange>
                              </w:pPr>
                              <w:del w:id="1191"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92"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1193" w:author="Diany Lorena Hincapie Melo" w:date="2020-07-04T11:05: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NeoPixel</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12B2F4" id="Cuadro de texto 120" o:spid="_x0000_s1038" type="#_x0000_t202" style="position:absolute;left:0;text-align:left;margin-left:119.95pt;margin-top:1.65pt;width:2in;height:2in;z-index:251854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" filled="f" stroked="f">
                  <v:textbox style="mso-fit-shape-to-text:t">
                    <w:txbxContent>
                      <w:p w14:paraId="596A2049" w14:textId="33DF8260" w:rsidR="007D640A" w:rsidRPr="00BB67E7" w:rsidRDefault="007D640A">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94" w:author="Diany Lorena Hincapie Melo" w:date="2020-07-04T11:04:00Z">
                              <w:rPr>
                                <w:noProof/>
                              </w:rPr>
                            </w:rPrChange>
                          </w:rPr>
                          <w:pPrChange w:id="1195" w:author="Diany Lorena Hincapie Melo" w:date="2020-07-04T11:00:00Z">
                            <w:pPr/>
                          </w:pPrChange>
                        </w:pPr>
                        <w:del w:id="1196"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197"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1198" w:author="Diany Lorena Hincapie Melo" w:date="2020-07-04T11:05: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NeoPixel</w:t>
                          </w:r>
                        </w:ins>
                      </w:p>
                    </w:txbxContent>
                  </v:textbox>
                </v:shape>
              </w:pict>
            </mc:Fallback>
          </mc:AlternateContent>
        </w:r>
      </w:del>
    </w:p>
    <w:p w14:paraId="2860CA33" w14:textId="4BB125F4" w:rsidR="009837BC" w:rsidRDefault="00BB67E7">
      <w:pPr>
        <w:rPr>
          <w:lang w:eastAsia="es-CO"/>
        </w:rPr>
      </w:pPr>
      <w:del w:id="1199" w:author="Diany Lorena Hincapie Melo" w:date="2020-07-04T11:08:00Z">
        <w:r w:rsidDel="00BB67E7">
          <w:rPr>
            <w:noProof/>
            <w:lang w:eastAsia="es-CO"/>
          </w:rPr>
          <mc:AlternateContent>
            <mc:Choice Requires="wps">
              <w:drawing>
                <wp:anchor distT="0" distB="0" distL="114300" distR="114300" simplePos="0" relativeHeight="251856896" behindDoc="0" locked="0" layoutInCell="1" allowOverlap="1" wp14:anchorId="4633B5E7" wp14:editId="26B1038D">
                  <wp:simplePos x="0" y="0"/>
                  <wp:positionH relativeFrom="column">
                    <wp:posOffset>2460025</wp:posOffset>
                  </wp:positionH>
                  <wp:positionV relativeFrom="paragraph">
                    <wp:posOffset>130243</wp:posOffset>
                  </wp:positionV>
                  <wp:extent cx="1828800" cy="1828800"/>
                  <wp:effectExtent l="0" t="76200" r="0" b="67310"/>
                  <wp:wrapNone/>
                  <wp:docPr id="121" name="Cuadro de texto 1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scene3d>
                            <a:camera prst="orthographicFront">
                              <a:rot lat="21000000" lon="1200000" rev="600000"/>
                            </a:camera>
                            <a:lightRig rig="threePt" dir="t"/>
                          </a:scene3d>
                        </wps:spPr>
                        <wps:txbx>
                          <w:txbxContent>
                            <w:p w14:paraId="1AF2471C" w14:textId="28A2BA27" w:rsidR="007D640A" w:rsidRPr="00BB67E7" w:rsidRDefault="007D640A">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200" w:author="Diany Lorena Hincapie Melo" w:date="2020-07-04T11:04:00Z">
                                    <w:rPr>
                                      <w:noProof/>
                                    </w:rPr>
                                  </w:rPrChange>
                                </w:rPr>
                                <w:pPrChange w:id="1201" w:author="Diany Lorena Hincapie Melo" w:date="2020-07-04T11:00:00Z">
                                  <w:pPr/>
                                </w:pPrChange>
                              </w:pPr>
                              <w:del w:id="1202"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203"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1204" w:author="Diany Lorena Hincapie Melo" w:date="2020-07-04T11:06: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Fuente</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33B5E7" id="Cuadro de texto 121" o:spid="_x0000_s1039" type="#_x0000_t202" style="position:absolute;left:0;text-align:left;margin-left:193.7pt;margin-top:10.25pt;width:2in;height:2in;z-index:251856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" filled="f" stroked="f">
                  <v:textbox style="mso-fit-shape-to-text:t">
                    <w:txbxContent>
                      <w:p w14:paraId="1AF2471C" w14:textId="28A2BA27" w:rsidR="007D640A" w:rsidRPr="00BB67E7" w:rsidRDefault="007D640A">
                        <w:pPr>
                          <w:jc w:val="cente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205" w:author="Diany Lorena Hincapie Melo" w:date="2020-07-04T11:04:00Z">
                              <w:rPr>
                                <w:noProof/>
                              </w:rPr>
                            </w:rPrChange>
                          </w:rPr>
                          <w:pPrChange w:id="1206" w:author="Diany Lorena Hincapie Melo" w:date="2020-07-04T11:00:00Z">
                            <w:pPr/>
                          </w:pPrChange>
                        </w:pPr>
                        <w:del w:id="1207" w:author="Diany Lorena Hincapie Melo" w:date="2020-07-04T11:00:00Z">
                          <w:r w:rsidRPr="00BB67E7" w:rsidDel="00BB67E7">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1208" w:author="Diany Lorena Hincapie Melo" w:date="2020-07-04T11:04: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Espacio para el texto</w:delText>
                          </w:r>
                        </w:del>
                        <w:ins w:id="1209" w:author="Diany Lorena Hincapie Melo" w:date="2020-07-04T11:06:00Z">
                          <w:r>
                            <w:rPr>
                              <w:noProof/>
                              <w:color w:val="FFFFFF" w:themeColor="background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Fuente</w:t>
                          </w:r>
                        </w:ins>
                      </w:p>
                    </w:txbxContent>
                  </v:textbox>
                </v:shape>
              </w:pict>
            </mc:Fallback>
          </mc:AlternateContent>
        </w:r>
        <w:r w:rsidR="000C0580" w:rsidDel="00BB67E7">
          <w:rPr>
            <w:noProof/>
            <w:lang w:eastAsia="es-CO"/>
          </w:rPr>
          <mc:AlternateContent>
            <mc:Choice Requires="wps">
              <w:drawing>
                <wp:anchor distT="0" distB="0" distL="114300" distR="114300" simplePos="0" relativeHeight="251838464" behindDoc="0" locked="0" layoutInCell="1" allowOverlap="1" wp14:anchorId="20F9484A" wp14:editId="6609E644">
                  <wp:simplePos x="0" y="0"/>
                  <wp:positionH relativeFrom="column">
                    <wp:posOffset>2083160</wp:posOffset>
                  </wp:positionH>
                  <wp:positionV relativeFrom="paragraph">
                    <wp:posOffset>74707</wp:posOffset>
                  </wp:positionV>
                  <wp:extent cx="345990" cy="342385"/>
                  <wp:effectExtent l="152400" t="0" r="35560" b="635"/>
                  <wp:wrapNone/>
                  <wp:docPr id="112" name="Rectángulo 112"/>
                  <wp:cNvGraphicFramePr/>
                  <a:graphic xmlns:a="http://schemas.openxmlformats.org/drawingml/2006/main">
                    <a:graphicData uri="http://schemas.microsoft.com/office/word/2010/wordprocessingShape">
                      <wps:wsp>
                        <wps:cNvSpPr/>
                        <wps:spPr>
                          <a:xfrm>
                            <a:off x="0" y="0"/>
                            <a:ext cx="345990" cy="342385"/>
                          </a:xfrm>
                          <a:prstGeom prst="rect">
                            <a:avLst/>
                          </a:prstGeom>
                          <a:noFill/>
                          <a:ln w="76200"/>
                          <a:scene3d>
                            <a:camera prst="orthographicFront">
                              <a:rot lat="9000000" lon="7200000" rev="60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D34B1F0" id="Rectángulo 112" o:spid="_x0000_s1026" style="position:absolute;margin-left:164.05pt;margin-top:5.9pt;width:27.25pt;height:26.9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" filled="f" strokecolor="#1f4d78 [1604]" strokeweight="6pt"/>
              </w:pict>
            </mc:Fallback>
          </mc:AlternateContent>
        </w:r>
      </w:del>
    </w:p>
    <w:p w14:paraId="59DA5968" w14:textId="6FE1FCEE" w:rsidR="009837BC" w:rsidDel="00BB67E7" w:rsidRDefault="009837BC">
      <w:pPr>
        <w:rPr>
          <w:del w:id="1210" w:author="Diany Lorena Hincapie Melo" w:date="2020-07-04T11:08:00Z"/>
          <w:lang w:eastAsia="es-CO"/>
        </w:rPr>
      </w:pPr>
    </w:p>
    <w:p w14:paraId="578771DC" w14:textId="77777777" w:rsidR="009837BC" w:rsidRDefault="009837BC">
      <w:pPr>
        <w:rPr>
          <w:lang w:eastAsia="es-CO"/>
        </w:rPr>
      </w:pPr>
    </w:p>
    <w:p w14:paraId="52F72EE4" w14:textId="77B7C3D1" w:rsidR="009837BC" w:rsidRDefault="009837BC">
      <w:pPr>
        <w:rPr>
          <w:ins w:id="1211" w:author="Diany Lorena Hincapie Melo" w:date="2020-07-04T11:07:00Z"/>
          <w:lang w:eastAsia="es-CO"/>
        </w:rPr>
      </w:pPr>
    </w:p>
    <w:p w14:paraId="5FE01B91" w14:textId="338E6038" w:rsidR="00BB67E7" w:rsidRDefault="00BB67E7">
      <w:pPr>
        <w:rPr>
          <w:ins w:id="1212" w:author="Diany Lorena Hincapie Melo" w:date="2020-07-04T11:07:00Z"/>
          <w:lang w:eastAsia="es-CO"/>
        </w:rPr>
      </w:pPr>
    </w:p>
    <w:p w14:paraId="780E1650" w14:textId="5250B1CD" w:rsidR="00BB67E7" w:rsidRPr="00307AA4" w:rsidRDefault="00BB67E7">
      <w:pPr>
        <w:rPr>
          <w:ins w:id="1213" w:author="Steven Ortiz" w:date="2020-07-03T20:01:00Z"/>
          <w:lang w:eastAsia="es-CO"/>
        </w:rPr>
        <w:pPrChange w:id="1214" w:author="Steven Ortiz" w:date="2020-07-03T21:48:00Z">
          <w:pPr>
            <w:pStyle w:val="Sinespaciado"/>
            <w:spacing w:line="480" w:lineRule="auto"/>
            <w:ind w:left="1065" w:firstLine="0"/>
          </w:pPr>
        </w:pPrChange>
      </w:pPr>
    </w:p>
    <w:p w14:paraId="7652341E" w14:textId="038AEBD4" w:rsidR="00862598" w:rsidRDefault="00862598">
      <w:pPr>
        <w:pStyle w:val="Sinespaciado"/>
        <w:rPr>
          <w:ins w:id="1215" w:author="Diany Lorena Hincapie Melo" w:date="2020-07-04T11:20:00Z"/>
        </w:rPr>
      </w:pPr>
      <w:ins w:id="1216" w:author="Steven Ortiz" w:date="2020-07-03T19:56:00Z">
        <w:r>
          <w:t xml:space="preserve"> </w:t>
        </w:r>
      </w:ins>
      <w:ins w:id="1217" w:author="Steven Ortiz" w:date="2020-07-03T19:55:00Z">
        <w:r>
          <w:t xml:space="preserve"> </w:t>
        </w:r>
      </w:ins>
    </w:p>
    <w:p w14:paraId="0385C896" w14:textId="3E6CC82E" w:rsidR="00E768C5" w:rsidRDefault="00E768C5">
      <w:pPr>
        <w:pStyle w:val="Sinespaciado"/>
        <w:rPr>
          <w:ins w:id="1218" w:author="Diany Lorena Hincapie Melo" w:date="2020-07-04T11:20:00Z"/>
        </w:rPr>
      </w:pPr>
    </w:p>
    <w:p w14:paraId="6E48748F" w14:textId="77777777" w:rsidR="00E768C5" w:rsidRDefault="00E768C5">
      <w:pPr>
        <w:pStyle w:val="Sinespaciado"/>
        <w:rPr>
          <w:ins w:id="1219" w:author="Diany Lorena Hincapie Melo" w:date="2020-07-04T11:08:00Z"/>
        </w:rPr>
      </w:pPr>
    </w:p>
    <w:p w14:paraId="7764F808" w14:textId="7E3EDE7D" w:rsidR="00BB67E7" w:rsidRDefault="00BB67E7">
      <w:pPr>
        <w:pStyle w:val="Sinespaciado"/>
        <w:rPr>
          <w:ins w:id="1220" w:author="Diany Lorena Hincapie Melo" w:date="2020-07-04T11:08:00Z"/>
        </w:rPr>
      </w:pPr>
    </w:p>
    <w:p w14:paraId="4CEA6D4D" w14:textId="6CAC88B5" w:rsidR="00BB67E7" w:rsidRDefault="00E768C5" w:rsidP="00E93B13">
      <w:pPr>
        <w:pStyle w:val="Ttulo2"/>
        <w:rPr>
          <w:ins w:id="1221" w:author="Diany Lorena Hincapie Melo" w:date="2020-07-04T11:20:00Z"/>
        </w:rPr>
      </w:pPr>
      <w:bookmarkStart w:id="1222" w:name="_Toc44879308"/>
      <w:ins w:id="1223" w:author="Diany Lorena Hincapie Melo" w:date="2020-07-04T11:20:00Z">
        <w:r>
          <w:lastRenderedPageBreak/>
          <w:t>Validación de la interfaz visual y la tarjeta</w:t>
        </w:r>
        <w:bookmarkEnd w:id="1222"/>
      </w:ins>
    </w:p>
    <w:p w14:paraId="32058436" w14:textId="31A6EB1C" w:rsidR="00E768C5" w:rsidRDefault="00E768C5" w:rsidP="00E768C5">
      <w:pPr>
        <w:pStyle w:val="Ttulo3"/>
        <w:rPr>
          <w:ins w:id="1224" w:author="Diany Lorena Hincapie Melo" w:date="2020-07-04T11:21:00Z"/>
          <w:lang w:eastAsia="es-CO"/>
        </w:rPr>
      </w:pPr>
      <w:bookmarkStart w:id="1225" w:name="_Toc44879309"/>
      <w:ins w:id="1226" w:author="Diany Lorena Hincapie Melo" w:date="2020-07-04T11:21:00Z">
        <w:r>
          <w:rPr>
            <w:lang w:eastAsia="es-CO"/>
          </w:rPr>
          <w:t>Creación</w:t>
        </w:r>
      </w:ins>
      <w:ins w:id="1227" w:author="Diany Lorena Hincapie Melo" w:date="2020-07-04T11:20:00Z">
        <w:r>
          <w:rPr>
            <w:lang w:eastAsia="es-CO"/>
          </w:rPr>
          <w:t xml:space="preserve"> del </w:t>
        </w:r>
        <w:proofErr w:type="spellStart"/>
        <w:r>
          <w:rPr>
            <w:lang w:eastAsia="es-CO"/>
          </w:rPr>
          <w:t>WebSocket</w:t>
        </w:r>
      </w:ins>
      <w:bookmarkEnd w:id="1225"/>
      <w:proofErr w:type="spellEnd"/>
    </w:p>
    <w:p w14:paraId="2D35AC72" w14:textId="77777777" w:rsidR="00E768C5" w:rsidRDefault="00E768C5" w:rsidP="00E768C5">
      <w:pPr>
        <w:pStyle w:val="Sinespaciado"/>
        <w:spacing w:line="480" w:lineRule="auto"/>
        <w:rPr>
          <w:ins w:id="1228" w:author="Diany Lorena Hincapie Melo" w:date="2020-07-04T11:25:00Z"/>
          <w:lang w:eastAsia="es-CO"/>
        </w:rPr>
      </w:pPr>
      <w:ins w:id="1229" w:author="Diany Lorena Hincapie Melo" w:date="2020-07-04T11:21:00Z">
        <w:r>
          <w:rPr>
            <w:lang w:eastAsia="es-CO"/>
          </w:rPr>
          <w:t xml:space="preserve">Para habilitar </w:t>
        </w:r>
        <w:proofErr w:type="spellStart"/>
        <w:r>
          <w:rPr>
            <w:lang w:eastAsia="es-CO"/>
          </w:rPr>
          <w:t>WebSocket</w:t>
        </w:r>
        <w:proofErr w:type="spellEnd"/>
        <w:r>
          <w:rPr>
            <w:lang w:eastAsia="es-CO"/>
          </w:rPr>
          <w:t xml:space="preserve"> en la tarjeta ESP32 se siguió las instrucciones encontradas en la </w:t>
        </w:r>
      </w:ins>
      <w:ins w:id="1230" w:author="Diany Lorena Hincapie Melo" w:date="2020-07-04T11:23:00Z">
        <w:r>
          <w:rPr>
            <w:lang w:eastAsia="es-CO"/>
          </w:rPr>
          <w:t xml:space="preserve">documentación de </w:t>
        </w:r>
        <w:proofErr w:type="spellStart"/>
        <w:r>
          <w:rPr>
            <w:lang w:eastAsia="es-CO"/>
          </w:rPr>
          <w:t>MicroPython</w:t>
        </w:r>
        <w:proofErr w:type="spellEnd"/>
        <w:r>
          <w:rPr>
            <w:lang w:eastAsia="es-CO"/>
          </w:rPr>
          <w:t xml:space="preserve"> en la tarjeta ESP32 </w:t>
        </w:r>
      </w:ins>
      <w:customXmlInsRangeStart w:id="1231" w:author="Diany Lorena Hincapie Melo" w:date="2020-07-04T11:25:00Z"/>
      <w:sdt>
        <w:sdtPr>
          <w:rPr>
            <w:lang w:eastAsia="es-CO"/>
          </w:rPr>
          <w:id w:val="-487780410"/>
          <w:citation/>
        </w:sdtPr>
        <w:sdtContent>
          <w:customXmlInsRangeEnd w:id="1231"/>
          <w:ins w:id="1232" w:author="Diany Lorena Hincapie Melo" w:date="2020-07-04T11:25:00Z">
            <w:r>
              <w:rPr>
                <w:lang w:eastAsia="es-CO"/>
              </w:rPr>
              <w:fldChar w:fldCharType="begin"/>
            </w:r>
            <w:r>
              <w:rPr>
                <w:lang w:eastAsia="es-CO"/>
              </w:rPr>
              <w:instrText xml:space="preserve"> CITATION Mic19 \l 9226 </w:instrText>
            </w:r>
          </w:ins>
          <w:r>
            <w:rPr>
              <w:lang w:eastAsia="es-CO"/>
            </w:rPr>
            <w:fldChar w:fldCharType="separate"/>
          </w:r>
          <w:r w:rsidR="001E4143">
            <w:rPr>
              <w:noProof/>
              <w:lang w:eastAsia="es-CO"/>
            </w:rPr>
            <w:t>(MicroPython.org, 2019)</w:t>
          </w:r>
          <w:ins w:id="1233" w:author="Diany Lorena Hincapie Melo" w:date="2020-07-04T11:25:00Z">
            <w:r>
              <w:rPr>
                <w:lang w:eastAsia="es-CO"/>
              </w:rPr>
              <w:fldChar w:fldCharType="end"/>
            </w:r>
          </w:ins>
          <w:customXmlInsRangeStart w:id="1234" w:author="Diany Lorena Hincapie Melo" w:date="2020-07-04T11:25:00Z"/>
        </w:sdtContent>
      </w:sdt>
      <w:customXmlInsRangeEnd w:id="1234"/>
      <w:ins w:id="1235" w:author="Diany Lorena Hincapie Melo" w:date="2020-07-04T11:25:00Z">
        <w:r>
          <w:rPr>
            <w:lang w:eastAsia="es-CO"/>
          </w:rPr>
          <w:t>.</w:t>
        </w:r>
      </w:ins>
    </w:p>
    <w:p w14:paraId="238A3C30" w14:textId="4F4D88E6" w:rsidR="00DA026F" w:rsidRDefault="00E768C5" w:rsidP="00DA026F">
      <w:pPr>
        <w:pStyle w:val="Sinespaciado"/>
        <w:spacing w:line="480" w:lineRule="auto"/>
        <w:rPr>
          <w:ins w:id="1236" w:author="Diany Lorena Hincapie Melo" w:date="2020-07-04T11:32:00Z"/>
          <w:lang w:eastAsia="es-CO"/>
        </w:rPr>
      </w:pPr>
      <w:ins w:id="1237" w:author="Diany Lorena Hincapie Melo" w:date="2020-07-04T11:27:00Z">
        <w:r>
          <w:rPr>
            <w:lang w:eastAsia="es-CO"/>
          </w:rPr>
          <w:t xml:space="preserve">JavaScript permite la creación de un </w:t>
        </w:r>
        <w:proofErr w:type="spellStart"/>
        <w:r>
          <w:rPr>
            <w:lang w:eastAsia="es-CO"/>
          </w:rPr>
          <w:t>WebSocket</w:t>
        </w:r>
        <w:proofErr w:type="spellEnd"/>
        <w:r>
          <w:rPr>
            <w:lang w:eastAsia="es-CO"/>
          </w:rPr>
          <w:t xml:space="preserve">, este se configurará para </w:t>
        </w:r>
      </w:ins>
      <w:ins w:id="1238" w:author="Diany Lorena Hincapie Melo" w:date="2020-07-04T11:28:00Z">
        <w:r>
          <w:rPr>
            <w:lang w:eastAsia="es-CO"/>
          </w:rPr>
          <w:t xml:space="preserve">que se conecte al de la tarjeta y así se comuniquen. Como el </w:t>
        </w:r>
        <w:proofErr w:type="spellStart"/>
        <w:r>
          <w:rPr>
            <w:lang w:eastAsia="es-CO"/>
          </w:rPr>
          <w:t>WebSocket</w:t>
        </w:r>
        <w:proofErr w:type="spellEnd"/>
        <w:r>
          <w:rPr>
            <w:lang w:eastAsia="es-CO"/>
          </w:rPr>
          <w:t xml:space="preserve"> de la tarjeta </w:t>
        </w:r>
        <w:proofErr w:type="spellStart"/>
        <w:r>
          <w:rPr>
            <w:lang w:eastAsia="es-CO"/>
          </w:rPr>
          <w:t>esta</w:t>
        </w:r>
        <w:proofErr w:type="spellEnd"/>
        <w:r>
          <w:rPr>
            <w:lang w:eastAsia="es-CO"/>
          </w:rPr>
          <w:t xml:space="preserve"> conectado al </w:t>
        </w:r>
      </w:ins>
      <w:ins w:id="1239" w:author="Diany Lorena Hincapie Melo" w:date="2020-07-04T11:29:00Z">
        <w:r>
          <w:rPr>
            <w:lang w:eastAsia="es-CO"/>
          </w:rPr>
          <w:t xml:space="preserve">REPL </w:t>
        </w:r>
      </w:ins>
      <w:ins w:id="1240" w:author="Diany Lorena Hincapie Melo" w:date="2020-07-04T11:30:00Z">
        <w:r w:rsidR="00DA026F">
          <w:rPr>
            <w:lang w:eastAsia="es-CO"/>
          </w:rPr>
          <w:t xml:space="preserve">(Bucle de lectura-escritura-impresión), desde la página web se puede programar </w:t>
        </w:r>
      </w:ins>
      <w:ins w:id="1241" w:author="Diany Lorena Hincapie Melo" w:date="2020-07-04T11:31:00Z">
        <w:r w:rsidR="00DA026F">
          <w:rPr>
            <w:lang w:eastAsia="es-CO"/>
          </w:rPr>
          <w:t xml:space="preserve">la tarjeta, pero estos programas que se realizan desde aquí no se almacenan en la memoria de la tarjeta, se usa el gestor de archivos </w:t>
        </w:r>
      </w:ins>
      <w:ins w:id="1242" w:author="Diany Lorena Hincapie Melo" w:date="2020-07-04T11:32:00Z">
        <w:r w:rsidR="00DA026F">
          <w:rPr>
            <w:lang w:eastAsia="es-CO"/>
          </w:rPr>
          <w:t>de la tarjeta y se enviar el programa que se quiere tener en la tarjeta como un archivo Python.</w:t>
        </w:r>
      </w:ins>
    </w:p>
    <w:p w14:paraId="6C89B040" w14:textId="2AA9B9CA" w:rsidR="00DA026F" w:rsidRDefault="00DA026F" w:rsidP="00DA026F">
      <w:pPr>
        <w:pStyle w:val="Sinespaciado"/>
        <w:spacing w:line="480" w:lineRule="auto"/>
        <w:rPr>
          <w:ins w:id="1243" w:author="Diany Lorena Hincapie Melo" w:date="2020-07-04T11:52:00Z"/>
          <w:lang w:eastAsia="es-CO"/>
        </w:rPr>
      </w:pPr>
      <w:ins w:id="1244" w:author="Diany Lorena Hincapie Melo" w:date="2020-07-04T11:33:00Z">
        <w:r>
          <w:rPr>
            <w:lang w:eastAsia="es-CO"/>
          </w:rPr>
          <w:t xml:space="preserve">Para lo cual, el código que se genera al usar los bloques es una cadena de texto </w:t>
        </w:r>
      </w:ins>
      <w:ins w:id="1245" w:author="Diany Lorena Hincapie Melo" w:date="2020-07-04T11:34:00Z">
        <w:r>
          <w:rPr>
            <w:lang w:eastAsia="es-CO"/>
          </w:rPr>
          <w:t xml:space="preserve">y como Python </w:t>
        </w:r>
      </w:ins>
      <w:ins w:id="1246" w:author="Diany Lorena Hincapie Melo" w:date="2020-07-04T11:35:00Z">
        <w:r>
          <w:rPr>
            <w:lang w:eastAsia="es-CO"/>
          </w:rPr>
          <w:t xml:space="preserve">no maneja corchetes ni llaves, su estructura debe ser ordenada, </w:t>
        </w:r>
      </w:ins>
      <w:ins w:id="1247" w:author="Diany Lorena Hincapie Melo" w:date="2020-07-04T11:34:00Z">
        <w:r>
          <w:rPr>
            <w:lang w:eastAsia="es-CO"/>
          </w:rPr>
          <w:t xml:space="preserve">para lo cual esta debe convertirse a UTF-8, </w:t>
        </w:r>
      </w:ins>
      <w:ins w:id="1248" w:author="Diany Lorena Hincapie Melo" w:date="2020-07-04T11:36:00Z">
        <w:r>
          <w:rPr>
            <w:lang w:eastAsia="es-CO"/>
          </w:rPr>
          <w:t>la web nos genera un código con algunos “errores de organización” y al convert</w:t>
        </w:r>
      </w:ins>
      <w:ins w:id="1249" w:author="Diany Lorena Hincapie Melo" w:date="2020-07-04T11:37:00Z">
        <w:r>
          <w:rPr>
            <w:lang w:eastAsia="es-CO"/>
          </w:rPr>
          <w:t>irlo a UTF-8 algunos espacios son borrados a la mitad, po</w:t>
        </w:r>
      </w:ins>
      <w:ins w:id="1250" w:author="Diany Lorena Hincapie Melo" w:date="2020-07-04T11:38:00Z">
        <w:r>
          <w:rPr>
            <w:lang w:eastAsia="es-CO"/>
          </w:rPr>
          <w:t>r ejemplo, sí una línea tenía 4 espacios</w:t>
        </w:r>
      </w:ins>
      <w:ins w:id="1251" w:author="Diany Lorena Hincapie Melo" w:date="2020-07-04T11:39:00Z">
        <w:r>
          <w:rPr>
            <w:lang w:eastAsia="es-CO"/>
          </w:rPr>
          <w:t xml:space="preserve"> </w:t>
        </w:r>
      </w:ins>
      <w:ins w:id="1252" w:author="Diany Lorena Hincapie Melo" w:date="2020-07-04T11:38:00Z">
        <w:r>
          <w:rPr>
            <w:lang w:eastAsia="es-CO"/>
          </w:rPr>
          <w:t>(2</w:t>
        </w:r>
      </w:ins>
      <w:ins w:id="1253" w:author="Diany Lorena Hincapie Melo" w:date="2020-07-04T11:39:00Z">
        <w:r>
          <w:rPr>
            <w:lang w:eastAsia="es-CO"/>
          </w:rPr>
          <w:t xml:space="preserve"> tabulaciones</w:t>
        </w:r>
      </w:ins>
      <w:ins w:id="1254" w:author="Diany Lorena Hincapie Melo" w:date="2020-07-04T11:40:00Z">
        <w:r w:rsidR="004F4618">
          <w:rPr>
            <w:lang w:eastAsia="es-CO"/>
          </w:rPr>
          <w:t xml:space="preserve"> del teclado</w:t>
        </w:r>
      </w:ins>
      <w:ins w:id="1255" w:author="Diany Lorena Hincapie Melo" w:date="2020-07-04T11:39:00Z">
        <w:r>
          <w:rPr>
            <w:lang w:eastAsia="es-CO"/>
          </w:rPr>
          <w:t>)</w:t>
        </w:r>
      </w:ins>
      <w:ins w:id="1256" w:author="Diany Lorena Hincapie Melo" w:date="2020-07-04T11:38:00Z">
        <w:r>
          <w:rPr>
            <w:lang w:eastAsia="es-CO"/>
          </w:rPr>
          <w:t xml:space="preserve"> terminaba con 2</w:t>
        </w:r>
      </w:ins>
      <w:ins w:id="1257" w:author="Diany Lorena Hincapie Melo" w:date="2020-07-04T11:39:00Z">
        <w:r>
          <w:rPr>
            <w:lang w:eastAsia="es-CO"/>
          </w:rPr>
          <w:t xml:space="preserve"> espacios (1 tabulación</w:t>
        </w:r>
      </w:ins>
      <w:ins w:id="1258" w:author="Diany Lorena Hincapie Melo" w:date="2020-07-04T11:40:00Z">
        <w:r w:rsidR="004F4618">
          <w:rPr>
            <w:lang w:eastAsia="es-CO"/>
          </w:rPr>
          <w:t xml:space="preserve"> del teclado</w:t>
        </w:r>
      </w:ins>
      <w:ins w:id="1259" w:author="Diany Lorena Hincapie Melo" w:date="2020-07-04T11:39:00Z">
        <w:r>
          <w:rPr>
            <w:lang w:eastAsia="es-CO"/>
          </w:rPr>
          <w:t>)</w:t>
        </w:r>
      </w:ins>
      <w:ins w:id="1260" w:author="Diany Lorena Hincapie Melo" w:date="2020-07-04T11:40:00Z">
        <w:r w:rsidR="004F4618">
          <w:rPr>
            <w:lang w:eastAsia="es-CO"/>
          </w:rPr>
          <w:t xml:space="preserve"> esto se arregla buscando estos espacios y agregando los que le faltan, esto es importante ya que sin ello</w:t>
        </w:r>
      </w:ins>
      <w:ins w:id="1261" w:author="Diany Lorena Hincapie Melo" w:date="2020-07-04T11:41:00Z">
        <w:r w:rsidR="004F4618">
          <w:rPr>
            <w:lang w:eastAsia="es-CO"/>
          </w:rPr>
          <w:t xml:space="preserve"> la tarjeta lo toma como un error y no ejecuta el código.</w:t>
        </w:r>
      </w:ins>
    </w:p>
    <w:p w14:paraId="4C494529" w14:textId="64C9B9B2" w:rsidR="004F4618" w:rsidRDefault="00326705" w:rsidP="00DA026F">
      <w:pPr>
        <w:pStyle w:val="Sinespaciado"/>
        <w:spacing w:line="480" w:lineRule="auto"/>
        <w:rPr>
          <w:ins w:id="1262" w:author="Diany Lorena Hincapie Melo" w:date="2020-07-04T11:54:00Z"/>
          <w:lang w:eastAsia="es-CO"/>
        </w:rPr>
      </w:pPr>
      <w:ins w:id="1263" w:author="Diany Lorena Hincapie Melo" w:date="2020-07-04T11:54:00Z">
        <w:r>
          <w:rPr>
            <w:noProof/>
            <w:lang w:eastAsia="es-CO"/>
          </w:rPr>
          <w:drawing>
            <wp:anchor distT="0" distB="0" distL="114300" distR="114300" simplePos="0" relativeHeight="251862016" behindDoc="0" locked="0" layoutInCell="1" allowOverlap="1" wp14:anchorId="2D18BE41" wp14:editId="4642A29D">
              <wp:simplePos x="0" y="0"/>
              <wp:positionH relativeFrom="margin">
                <wp:posOffset>213756</wp:posOffset>
              </wp:positionH>
              <wp:positionV relativeFrom="paragraph">
                <wp:posOffset>342645</wp:posOffset>
              </wp:positionV>
              <wp:extent cx="5805816" cy="285008"/>
              <wp:effectExtent l="0" t="0" r="0" b="127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15870" t="26718" r="2236" b="66135"/>
                      <a:stretch/>
                    </pic:blipFill>
                    <pic:spPr bwMode="auto">
                      <a:xfrm>
                        <a:off x="0" y="0"/>
                        <a:ext cx="5805816" cy="2850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264" w:author="Diany Lorena Hincapie Melo" w:date="2020-07-04T11:52:00Z">
        <w:r>
          <w:rPr>
            <w:lang w:eastAsia="es-CO"/>
          </w:rPr>
          <w:t xml:space="preserve">Se empieza </w:t>
        </w:r>
      </w:ins>
      <w:ins w:id="1265" w:author="Diany Lorena Hincapie Melo" w:date="2020-07-04T11:53:00Z">
        <w:r>
          <w:rPr>
            <w:lang w:eastAsia="es-CO"/>
          </w:rPr>
          <w:t xml:space="preserve">enviando </w:t>
        </w:r>
      </w:ins>
      <w:ins w:id="1266" w:author="Diany Lorena Hincapie Melo" w:date="2020-07-04T11:55:00Z">
        <w:r>
          <w:rPr>
            <w:lang w:eastAsia="es-CO"/>
          </w:rPr>
          <w:t xml:space="preserve">la trama de la </w:t>
        </w:r>
      </w:ins>
      <w:ins w:id="1267" w:author="Diany Lorena Hincapie Melo" w:date="2020-07-04T11:59:00Z">
        <w:r w:rsidRPr="00326705">
          <w:rPr>
            <w:color w:val="FF0000"/>
            <w:lang w:eastAsia="es-CO"/>
          </w:rPr>
          <w:t>Ilustración</w:t>
        </w:r>
      </w:ins>
      <w:ins w:id="1268" w:author="Diany Lorena Hincapie Melo" w:date="2020-07-04T11:55:00Z">
        <w:r w:rsidRPr="00326705">
          <w:rPr>
            <w:color w:val="FF0000"/>
            <w:lang w:eastAsia="es-CO"/>
            <w:rPrChange w:id="1269" w:author="Diany Lorena Hincapie Melo" w:date="2020-07-04T11:55:00Z">
              <w:rPr>
                <w:lang w:eastAsia="es-CO"/>
              </w:rPr>
            </w:rPrChange>
          </w:rPr>
          <w:t xml:space="preserve"> tal</w:t>
        </w:r>
      </w:ins>
      <w:ins w:id="1270" w:author="Diany Lorena Hincapie Melo" w:date="2020-07-04T11:53:00Z">
        <w:r>
          <w:rPr>
            <w:lang w:eastAsia="es-CO"/>
          </w:rPr>
          <w:t>.</w:t>
        </w:r>
      </w:ins>
    </w:p>
    <w:p w14:paraId="4134276E" w14:textId="35112132" w:rsidR="00326705" w:rsidRPr="00E768C5" w:rsidRDefault="00326705">
      <w:pPr>
        <w:pStyle w:val="Sinespaciado"/>
        <w:spacing w:line="480" w:lineRule="auto"/>
        <w:rPr>
          <w:ins w:id="1271" w:author="Diany Lorena Hincapie Melo" w:date="2020-07-04T11:20:00Z"/>
          <w:rPrChange w:id="1272" w:author="Diany Lorena Hincapie Melo" w:date="2020-07-04T11:21:00Z">
            <w:rPr>
              <w:ins w:id="1273" w:author="Diany Lorena Hincapie Melo" w:date="2020-07-04T11:20:00Z"/>
            </w:rPr>
          </w:rPrChange>
        </w:rPr>
        <w:pPrChange w:id="1274" w:author="Diany Lorena Hincapie Melo" w:date="2020-07-04T11:31:00Z">
          <w:pPr>
            <w:pStyle w:val="Ttulo2"/>
          </w:pPr>
        </w:pPrChange>
      </w:pPr>
    </w:p>
    <w:p w14:paraId="0186F515" w14:textId="6576375A" w:rsidR="00E768C5" w:rsidRDefault="00E768C5" w:rsidP="00E768C5">
      <w:pPr>
        <w:rPr>
          <w:ins w:id="1275" w:author="Diany Lorena Hincapie Melo" w:date="2020-07-04T11:54:00Z"/>
          <w:lang w:eastAsia="es-CO"/>
        </w:rPr>
      </w:pPr>
    </w:p>
    <w:p w14:paraId="03366851" w14:textId="2F02C281" w:rsidR="00326705" w:rsidRDefault="00326705">
      <w:pPr>
        <w:pStyle w:val="Sinespaciado"/>
        <w:spacing w:line="480" w:lineRule="auto"/>
        <w:rPr>
          <w:ins w:id="1276" w:author="Diany Lorena Hincapie Melo" w:date="2020-07-04T12:01:00Z"/>
          <w:lang w:eastAsia="es-CO"/>
        </w:rPr>
        <w:pPrChange w:id="1277" w:author="Steven Ortiz" w:date="2020-07-04T14:50:00Z">
          <w:pPr>
            <w:spacing w:line="480" w:lineRule="auto"/>
          </w:pPr>
        </w:pPrChange>
      </w:pPr>
      <w:ins w:id="1278" w:author="Diany Lorena Hincapie Melo" w:date="2020-07-04T11:55:00Z">
        <w:r>
          <w:rPr>
            <w:lang w:eastAsia="es-CO"/>
          </w:rPr>
          <w:t xml:space="preserve">Cuando se reciba respuesta, se empieza a enviar el archivo por </w:t>
        </w:r>
      </w:ins>
      <w:ins w:id="1279" w:author="Diany Lorena Hincapie Melo" w:date="2020-07-04T11:56:00Z">
        <w:r>
          <w:rPr>
            <w:lang w:eastAsia="es-CO"/>
          </w:rPr>
          <w:t>b</w:t>
        </w:r>
      </w:ins>
      <w:ins w:id="1280" w:author="Diany Lorena Hincapie Melo" w:date="2020-07-04T11:55:00Z">
        <w:r>
          <w:rPr>
            <w:lang w:eastAsia="es-CO"/>
          </w:rPr>
          <w:t>ytes</w:t>
        </w:r>
      </w:ins>
      <w:ins w:id="1281" w:author="Diany Lorena Hincapie Melo" w:date="2020-07-04T11:56:00Z">
        <w:r>
          <w:rPr>
            <w:lang w:eastAsia="es-CO"/>
          </w:rPr>
          <w:t>, y cuando se termine de enviar y no se ha recibido respuesta de algún error, el archivo quedo bien enviado</w:t>
        </w:r>
      </w:ins>
      <w:ins w:id="1282" w:author="Diany Lorena Hincapie Melo" w:date="2020-07-04T11:57:00Z">
        <w:r>
          <w:rPr>
            <w:lang w:eastAsia="es-CO"/>
          </w:rPr>
          <w:t>.</w:t>
        </w:r>
      </w:ins>
      <w:ins w:id="1283" w:author="Diany Lorena Hincapie Melo" w:date="2020-07-04T11:58:00Z">
        <w:r>
          <w:rPr>
            <w:lang w:eastAsia="es-CO"/>
          </w:rPr>
          <w:t xml:space="preserve"> Sí por el </w:t>
        </w:r>
        <w:proofErr w:type="spellStart"/>
        <w:r>
          <w:rPr>
            <w:lang w:eastAsia="es-CO"/>
          </w:rPr>
          <w:t>WebSocket</w:t>
        </w:r>
        <w:proofErr w:type="spellEnd"/>
        <w:r>
          <w:rPr>
            <w:lang w:eastAsia="es-CO"/>
          </w:rPr>
          <w:t xml:space="preserve"> se envía el comando “</w:t>
        </w:r>
        <w:proofErr w:type="spellStart"/>
        <w:proofErr w:type="gramStart"/>
        <w:r w:rsidRPr="00326705">
          <w:rPr>
            <w:lang w:eastAsia="es-CO"/>
          </w:rPr>
          <w:t>os.listdir</w:t>
        </w:r>
        <w:proofErr w:type="spellEnd"/>
        <w:r w:rsidRPr="00326705">
          <w:rPr>
            <w:lang w:eastAsia="es-CO"/>
          </w:rPr>
          <w:t>(</w:t>
        </w:r>
        <w:proofErr w:type="gramEnd"/>
        <w:r w:rsidRPr="00326705">
          <w:rPr>
            <w:lang w:eastAsia="es-CO"/>
          </w:rPr>
          <w:t>)\r</w:t>
        </w:r>
        <w:r>
          <w:rPr>
            <w:lang w:eastAsia="es-CO"/>
          </w:rPr>
          <w:t xml:space="preserve">” se recibirá </w:t>
        </w:r>
      </w:ins>
      <w:ins w:id="1284" w:author="Diany Lorena Hincapie Melo" w:date="2020-07-04T11:59:00Z">
        <w:r>
          <w:rPr>
            <w:lang w:eastAsia="es-CO"/>
          </w:rPr>
          <w:t xml:space="preserve">respuesta de la tarjeta </w:t>
        </w:r>
        <w:r>
          <w:rPr>
            <w:lang w:eastAsia="es-CO"/>
          </w:rPr>
          <w:lastRenderedPageBreak/>
          <w:t>con un arreglo con los nombres de los archivos que tiene la tarjeta, de esa forma se puede verificar sí el archivo llegó.</w:t>
        </w:r>
      </w:ins>
    </w:p>
    <w:p w14:paraId="17ECA615" w14:textId="29426D1E" w:rsidR="004B29BB" w:rsidRDefault="004B29BB" w:rsidP="004B29BB">
      <w:pPr>
        <w:pStyle w:val="Ttulo3"/>
        <w:rPr>
          <w:ins w:id="1285" w:author="Diany Lorena Hincapie Melo" w:date="2020-07-04T12:02:00Z"/>
          <w:lang w:eastAsia="es-CO"/>
        </w:rPr>
      </w:pPr>
      <w:bookmarkStart w:id="1286" w:name="_Toc44879310"/>
      <w:ins w:id="1287" w:author="Diany Lorena Hincapie Melo" w:date="2020-07-04T12:02:00Z">
        <w:r>
          <w:rPr>
            <w:lang w:eastAsia="es-CO"/>
          </w:rPr>
          <w:t>Validación con el Software-Hardware</w:t>
        </w:r>
        <w:bookmarkEnd w:id="1286"/>
      </w:ins>
    </w:p>
    <w:p w14:paraId="0078EC0A" w14:textId="3E26973D" w:rsidR="0085435B" w:rsidRPr="0085435B" w:rsidRDefault="004B29BB">
      <w:pPr>
        <w:pStyle w:val="Sinespaciado"/>
        <w:numPr>
          <w:ilvl w:val="0"/>
          <w:numId w:val="19"/>
        </w:numPr>
        <w:spacing w:line="480" w:lineRule="auto"/>
        <w:rPr>
          <w:ins w:id="1288" w:author="Diany Lorena Hincapie Melo" w:date="2020-07-04T12:04:00Z"/>
          <w:color w:val="FF0000"/>
          <w:lang w:eastAsia="es-CO"/>
          <w:rPrChange w:id="1289" w:author="Diany Lorena Hincapie Melo" w:date="2020-07-04T12:05:00Z">
            <w:rPr>
              <w:ins w:id="1290" w:author="Diany Lorena Hincapie Melo" w:date="2020-07-04T12:04:00Z"/>
              <w:lang w:eastAsia="es-CO"/>
            </w:rPr>
          </w:rPrChange>
        </w:rPr>
        <w:pPrChange w:id="1291" w:author="Diany Lorena Hincapie Melo" w:date="2020-07-04T12:07:00Z">
          <w:pPr>
            <w:pStyle w:val="Prrafodelista"/>
            <w:ind w:left="1065" w:firstLine="0"/>
          </w:pPr>
        </w:pPrChange>
      </w:pPr>
      <w:proofErr w:type="spellStart"/>
      <w:ins w:id="1292" w:author="Diany Lorena Hincapie Melo" w:date="2020-07-04T12:02:00Z">
        <w:r>
          <w:rPr>
            <w:lang w:eastAsia="es-CO"/>
          </w:rPr>
          <w:t>Buzzer</w:t>
        </w:r>
      </w:ins>
      <w:proofErr w:type="spellEnd"/>
      <w:ins w:id="1293" w:author="Diany Lorena Hincapie Melo" w:date="2020-07-04T12:04:00Z">
        <w:r w:rsidR="0085435B">
          <w:rPr>
            <w:lang w:eastAsia="es-CO"/>
          </w:rPr>
          <w:t xml:space="preserve">: para verificar el funcionamiento del </w:t>
        </w:r>
        <w:proofErr w:type="spellStart"/>
        <w:r w:rsidR="0085435B">
          <w:rPr>
            <w:lang w:eastAsia="es-CO"/>
          </w:rPr>
          <w:t>Buzzer</w:t>
        </w:r>
      </w:ins>
      <w:proofErr w:type="spellEnd"/>
      <w:ins w:id="1294" w:author="Diany Lorena Hincapie Melo" w:date="2020-07-04T12:05:00Z">
        <w:r w:rsidR="0085435B">
          <w:rPr>
            <w:lang w:eastAsia="es-CO"/>
          </w:rPr>
          <w:t xml:space="preserve">, se crean los bloques de la </w:t>
        </w:r>
        <w:r w:rsidR="0085435B" w:rsidRPr="0085435B">
          <w:rPr>
            <w:color w:val="FF0000"/>
            <w:lang w:eastAsia="es-CO"/>
            <w:rPrChange w:id="1295" w:author="Diany Lorena Hincapie Melo" w:date="2020-07-04T12:05:00Z">
              <w:rPr>
                <w:lang w:eastAsia="es-CO"/>
              </w:rPr>
            </w:rPrChange>
          </w:rPr>
          <w:t>ilustración tal</w:t>
        </w:r>
        <w:r w:rsidR="0085435B">
          <w:rPr>
            <w:color w:val="FF0000"/>
            <w:lang w:eastAsia="es-CO"/>
          </w:rPr>
          <w:t xml:space="preserve">, </w:t>
        </w:r>
        <w:r w:rsidR="0085435B">
          <w:rPr>
            <w:lang w:eastAsia="es-CO"/>
          </w:rPr>
          <w:t>y se envía el código a la tarjeta y es</w:t>
        </w:r>
      </w:ins>
      <w:ins w:id="1296" w:author="Diany Lorena Hincapie Melo" w:date="2020-07-04T12:06:00Z">
        <w:r w:rsidR="0085435B">
          <w:rPr>
            <w:lang w:eastAsia="es-CO"/>
          </w:rPr>
          <w:t>té sonó con la nota establecida.</w:t>
        </w:r>
      </w:ins>
    </w:p>
    <w:p w14:paraId="6B1A8A4C" w14:textId="27EB049B" w:rsidR="0085435B" w:rsidRPr="004B29BB" w:rsidRDefault="0085435B">
      <w:pPr>
        <w:pStyle w:val="Prrafodelista"/>
        <w:ind w:left="1065" w:firstLine="0"/>
        <w:rPr>
          <w:ins w:id="1297" w:author="Diany Lorena Hincapie Melo" w:date="2020-07-04T12:01:00Z"/>
          <w:lang w:eastAsia="es-CO"/>
        </w:rPr>
        <w:pPrChange w:id="1298" w:author="Diany Lorena Hincapie Melo" w:date="2020-07-04T12:02:00Z">
          <w:pPr>
            <w:spacing w:line="480" w:lineRule="auto"/>
          </w:pPr>
        </w:pPrChange>
      </w:pPr>
      <w:ins w:id="1299" w:author="Diany Lorena Hincapie Melo" w:date="2020-07-04T12:04:00Z">
        <w:r>
          <w:rPr>
            <w:noProof/>
            <w:lang w:eastAsia="es-CO"/>
          </w:rPr>
          <w:drawing>
            <wp:anchor distT="0" distB="0" distL="114300" distR="114300" simplePos="0" relativeHeight="251863040" behindDoc="0" locked="0" layoutInCell="1" allowOverlap="1" wp14:anchorId="39CAFCA3" wp14:editId="245B711D">
              <wp:simplePos x="0" y="0"/>
              <wp:positionH relativeFrom="margin">
                <wp:align>right</wp:align>
              </wp:positionH>
              <wp:positionV relativeFrom="paragraph">
                <wp:posOffset>151204</wp:posOffset>
              </wp:positionV>
              <wp:extent cx="5605145" cy="1365885"/>
              <wp:effectExtent l="0" t="0" r="0" b="5715"/>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05145" cy="136588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6E5D884" w14:textId="3354E5FA" w:rsidR="004B29BB" w:rsidRDefault="004B29BB" w:rsidP="004B29BB">
      <w:pPr>
        <w:spacing w:line="259" w:lineRule="auto"/>
        <w:ind w:left="0" w:firstLine="0"/>
        <w:rPr>
          <w:ins w:id="1300" w:author="Diany Lorena Hincapie Melo" w:date="2020-07-04T12:06:00Z"/>
          <w:lang w:eastAsia="es-CO"/>
        </w:rPr>
      </w:pPr>
    </w:p>
    <w:p w14:paraId="5B07828F" w14:textId="06915069" w:rsidR="0085435B" w:rsidRDefault="0085435B" w:rsidP="004B29BB">
      <w:pPr>
        <w:spacing w:line="259" w:lineRule="auto"/>
        <w:ind w:left="0" w:firstLine="0"/>
        <w:rPr>
          <w:ins w:id="1301" w:author="Diany Lorena Hincapie Melo" w:date="2020-07-04T12:06:00Z"/>
          <w:lang w:eastAsia="es-CO"/>
        </w:rPr>
      </w:pPr>
    </w:p>
    <w:p w14:paraId="0ED71642" w14:textId="6C7D8E55" w:rsidR="0085435B" w:rsidRDefault="0085435B" w:rsidP="004B29BB">
      <w:pPr>
        <w:spacing w:line="259" w:lineRule="auto"/>
        <w:ind w:left="0" w:firstLine="0"/>
        <w:rPr>
          <w:ins w:id="1302" w:author="Diany Lorena Hincapie Melo" w:date="2020-07-04T12:06:00Z"/>
          <w:lang w:eastAsia="es-CO"/>
        </w:rPr>
      </w:pPr>
    </w:p>
    <w:p w14:paraId="27CA411A" w14:textId="15303D6B" w:rsidR="0085435B" w:rsidRDefault="0085435B" w:rsidP="004B29BB">
      <w:pPr>
        <w:spacing w:line="259" w:lineRule="auto"/>
        <w:ind w:left="0" w:firstLine="0"/>
        <w:rPr>
          <w:ins w:id="1303" w:author="Diany Lorena Hincapie Melo" w:date="2020-07-04T12:06:00Z"/>
          <w:lang w:eastAsia="es-CO"/>
        </w:rPr>
      </w:pPr>
    </w:p>
    <w:p w14:paraId="76B0E378" w14:textId="7B137C3C" w:rsidR="0085435B" w:rsidRDefault="0085435B" w:rsidP="004B29BB">
      <w:pPr>
        <w:spacing w:line="259" w:lineRule="auto"/>
        <w:ind w:left="0" w:firstLine="0"/>
        <w:rPr>
          <w:ins w:id="1304" w:author="Diany Lorena Hincapie Melo" w:date="2020-07-04T12:06:00Z"/>
          <w:lang w:eastAsia="es-CO"/>
        </w:rPr>
      </w:pPr>
    </w:p>
    <w:p w14:paraId="3591FD90" w14:textId="3CB94937" w:rsidR="0085435B" w:rsidRDefault="0085435B" w:rsidP="004B29BB">
      <w:pPr>
        <w:spacing w:line="259" w:lineRule="auto"/>
        <w:ind w:left="0" w:firstLine="0"/>
        <w:rPr>
          <w:ins w:id="1305" w:author="Diany Lorena Hincapie Melo" w:date="2020-07-04T12:06:00Z"/>
          <w:lang w:eastAsia="es-CO"/>
        </w:rPr>
      </w:pPr>
    </w:p>
    <w:p w14:paraId="2B3A9CE5" w14:textId="16C82A81" w:rsidR="0085435B" w:rsidRPr="0085435B" w:rsidRDefault="0085435B">
      <w:pPr>
        <w:pStyle w:val="Sinespaciado"/>
        <w:numPr>
          <w:ilvl w:val="0"/>
          <w:numId w:val="19"/>
        </w:numPr>
        <w:spacing w:line="480" w:lineRule="auto"/>
        <w:rPr>
          <w:ins w:id="1306" w:author="Diany Lorena Hincapie Melo" w:date="2020-07-04T12:09:00Z"/>
          <w:rPrChange w:id="1307" w:author="Diany Lorena Hincapie Melo" w:date="2020-07-04T12:10:00Z">
            <w:rPr>
              <w:ins w:id="1308" w:author="Diany Lorena Hincapie Melo" w:date="2020-07-04T12:09:00Z"/>
              <w:lang w:eastAsia="es-CO"/>
            </w:rPr>
          </w:rPrChange>
        </w:rPr>
      </w:pPr>
      <w:ins w:id="1309" w:author="Diany Lorena Hincapie Melo" w:date="2020-07-04T12:09:00Z">
        <w:r>
          <w:rPr>
            <w:lang w:eastAsia="es-CO"/>
          </w:rPr>
          <w:t>Ultrasonido</w:t>
        </w:r>
      </w:ins>
      <w:ins w:id="1310" w:author="Diany Lorena Hincapie Melo" w:date="2020-07-04T12:10:00Z">
        <w:r>
          <w:rPr>
            <w:lang w:eastAsia="es-CO"/>
          </w:rPr>
          <w:t xml:space="preserve">: se crearon los bloques de la </w:t>
        </w:r>
        <w:r w:rsidRPr="0085435B">
          <w:rPr>
            <w:color w:val="FF0000"/>
            <w:lang w:eastAsia="es-CO"/>
            <w:rPrChange w:id="1311" w:author="Diany Lorena Hincapie Melo" w:date="2020-07-04T12:10:00Z">
              <w:rPr>
                <w:lang w:eastAsia="es-CO"/>
              </w:rPr>
            </w:rPrChange>
          </w:rPr>
          <w:t>ilustración tal</w:t>
        </w:r>
      </w:ins>
      <w:ins w:id="1312" w:author="Diany Lorena Hincapie Melo" w:date="2020-07-04T12:11:00Z">
        <w:r>
          <w:rPr>
            <w:color w:val="FF0000"/>
            <w:lang w:eastAsia="es-CO"/>
          </w:rPr>
          <w:t xml:space="preserve"> </w:t>
        </w:r>
        <w:r>
          <w:rPr>
            <w:color w:val="000000" w:themeColor="text1"/>
            <w:lang w:eastAsia="es-CO"/>
          </w:rPr>
          <w:t>el cual permite programar el sensor y obtener las medidas del ultrasonido en centímetros.</w:t>
        </w:r>
      </w:ins>
    </w:p>
    <w:p w14:paraId="14B59BD6" w14:textId="62224E55" w:rsidR="0085435B" w:rsidRDefault="0085435B" w:rsidP="0085435B">
      <w:pPr>
        <w:pStyle w:val="Sinespaciado"/>
        <w:spacing w:line="480" w:lineRule="auto"/>
        <w:ind w:left="1065" w:firstLine="0"/>
        <w:rPr>
          <w:ins w:id="1313" w:author="Diany Lorena Hincapie Melo" w:date="2020-07-04T12:09:00Z"/>
          <w:lang w:eastAsia="es-CO"/>
        </w:rPr>
      </w:pPr>
      <w:ins w:id="1314" w:author="Diany Lorena Hincapie Melo" w:date="2020-07-04T12:09:00Z">
        <w:r>
          <w:rPr>
            <w:noProof/>
            <w:lang w:eastAsia="es-CO"/>
          </w:rPr>
          <w:drawing>
            <wp:anchor distT="0" distB="0" distL="114300" distR="114300" simplePos="0" relativeHeight="251864064" behindDoc="0" locked="0" layoutInCell="1" allowOverlap="1" wp14:anchorId="088941A4" wp14:editId="56FFE9AE">
              <wp:simplePos x="0" y="0"/>
              <wp:positionH relativeFrom="margin">
                <wp:align>right</wp:align>
              </wp:positionH>
              <wp:positionV relativeFrom="paragraph">
                <wp:posOffset>16667</wp:posOffset>
              </wp:positionV>
              <wp:extent cx="5577840" cy="1463040"/>
              <wp:effectExtent l="0" t="0" r="3810" b="381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B5FF139" w14:textId="4AB5E568" w:rsidR="0085435B" w:rsidRDefault="0085435B" w:rsidP="0085435B">
      <w:pPr>
        <w:pStyle w:val="Sinespaciado"/>
        <w:spacing w:line="480" w:lineRule="auto"/>
        <w:ind w:left="1065" w:firstLine="0"/>
        <w:rPr>
          <w:ins w:id="1315" w:author="Diany Lorena Hincapie Melo" w:date="2020-07-04T12:09:00Z"/>
          <w:lang w:eastAsia="es-CO"/>
        </w:rPr>
      </w:pPr>
    </w:p>
    <w:p w14:paraId="3F2EAE7B" w14:textId="7603AA81" w:rsidR="0085435B" w:rsidRDefault="0085435B" w:rsidP="0085435B">
      <w:pPr>
        <w:pStyle w:val="Sinespaciado"/>
        <w:spacing w:line="480" w:lineRule="auto"/>
        <w:ind w:left="1065" w:firstLine="0"/>
        <w:rPr>
          <w:ins w:id="1316" w:author="Diany Lorena Hincapie Melo" w:date="2020-07-04T12:09:00Z"/>
          <w:lang w:eastAsia="es-CO"/>
        </w:rPr>
      </w:pPr>
    </w:p>
    <w:p w14:paraId="0089927E" w14:textId="77777777" w:rsidR="0085435B" w:rsidRDefault="0085435B">
      <w:pPr>
        <w:pStyle w:val="Sinespaciado"/>
        <w:spacing w:line="480" w:lineRule="auto"/>
        <w:ind w:left="1065" w:firstLine="0"/>
        <w:rPr>
          <w:ins w:id="1317" w:author="Diany Lorena Hincapie Melo" w:date="2020-07-04T12:09:00Z"/>
          <w:lang w:eastAsia="es-CO"/>
        </w:rPr>
        <w:pPrChange w:id="1318" w:author="Diany Lorena Hincapie Melo" w:date="2020-07-04T12:09:00Z">
          <w:pPr>
            <w:pStyle w:val="Sinespaciado"/>
            <w:numPr>
              <w:numId w:val="19"/>
            </w:numPr>
            <w:spacing w:line="480" w:lineRule="auto"/>
            <w:ind w:left="1065" w:hanging="360"/>
          </w:pPr>
        </w:pPrChange>
      </w:pPr>
    </w:p>
    <w:p w14:paraId="55666AD3" w14:textId="2D136A4F" w:rsidR="0085435B" w:rsidRDefault="0085435B">
      <w:pPr>
        <w:pStyle w:val="Sinespaciado"/>
        <w:spacing w:line="480" w:lineRule="auto"/>
        <w:ind w:left="1065" w:firstLine="0"/>
        <w:rPr>
          <w:ins w:id="1319" w:author="Diany Lorena Hincapie Melo" w:date="2020-07-04T12:06:00Z"/>
          <w:lang w:eastAsia="es-CO"/>
        </w:rPr>
        <w:pPrChange w:id="1320" w:author="Diany Lorena Hincapie Melo" w:date="2020-07-04T12:09:00Z">
          <w:pPr>
            <w:spacing w:line="259" w:lineRule="auto"/>
            <w:ind w:left="0" w:firstLine="0"/>
          </w:pPr>
        </w:pPrChange>
      </w:pPr>
    </w:p>
    <w:p w14:paraId="7C272113" w14:textId="74896262" w:rsidR="0085435B" w:rsidRDefault="0085435B" w:rsidP="004B29BB">
      <w:pPr>
        <w:spacing w:line="259" w:lineRule="auto"/>
        <w:ind w:left="0" w:firstLine="0"/>
        <w:rPr>
          <w:ins w:id="1321" w:author="Diany Lorena Hincapie Melo" w:date="2020-07-04T12:10:00Z"/>
          <w:lang w:eastAsia="es-CO"/>
        </w:rPr>
      </w:pPr>
    </w:p>
    <w:p w14:paraId="55904F33" w14:textId="26E8EBF2" w:rsidR="0085435B" w:rsidRDefault="003010B1">
      <w:pPr>
        <w:pStyle w:val="Sinespaciado"/>
        <w:numPr>
          <w:ilvl w:val="0"/>
          <w:numId w:val="19"/>
        </w:numPr>
        <w:spacing w:line="480" w:lineRule="auto"/>
        <w:rPr>
          <w:ins w:id="1322" w:author="Diany Lorena Hincapie Melo" w:date="2020-07-04T12:14:00Z"/>
          <w:lang w:eastAsia="es-CO"/>
        </w:rPr>
        <w:pPrChange w:id="1323" w:author="Diany Lorena Hincapie Melo" w:date="2020-07-04T12:15:00Z">
          <w:pPr>
            <w:pStyle w:val="Sinespaciado"/>
            <w:numPr>
              <w:numId w:val="19"/>
            </w:numPr>
            <w:ind w:left="1065" w:hanging="360"/>
          </w:pPr>
        </w:pPrChange>
      </w:pPr>
      <w:proofErr w:type="spellStart"/>
      <w:ins w:id="1324" w:author="Diany Lorena Hincapie Melo" w:date="2020-07-04T12:14:00Z">
        <w:r>
          <w:rPr>
            <w:lang w:eastAsia="es-CO"/>
          </w:rPr>
          <w:t>Touch</w:t>
        </w:r>
        <w:proofErr w:type="spellEnd"/>
        <w:r>
          <w:rPr>
            <w:lang w:eastAsia="es-CO"/>
          </w:rPr>
          <w:t xml:space="preserve">: </w:t>
        </w:r>
      </w:ins>
      <w:ins w:id="1325" w:author="Steven Ortiz" w:date="2020-07-04T14:55:00Z">
        <w:r w:rsidR="002872EA">
          <w:rPr>
            <w:lang w:eastAsia="es-CO"/>
          </w:rPr>
          <w:t xml:space="preserve">para programar la funcionalidad </w:t>
        </w:r>
        <w:proofErr w:type="spellStart"/>
        <w:r w:rsidR="002872EA">
          <w:rPr>
            <w:lang w:eastAsia="es-CO"/>
          </w:rPr>
          <w:t>touch</w:t>
        </w:r>
        <w:proofErr w:type="spellEnd"/>
        <w:r w:rsidR="002872EA">
          <w:rPr>
            <w:lang w:eastAsia="es-CO"/>
          </w:rPr>
          <w:t xml:space="preserve"> de la esp32, se crearon los bloques de la </w:t>
        </w:r>
        <w:r w:rsidR="002872EA" w:rsidRPr="002872EA">
          <w:rPr>
            <w:color w:val="FF0000"/>
            <w:lang w:eastAsia="es-CO"/>
            <w:rPrChange w:id="1326" w:author="Steven Ortiz" w:date="2020-07-04T14:55:00Z">
              <w:rPr>
                <w:lang w:eastAsia="es-CO"/>
              </w:rPr>
            </w:rPrChange>
          </w:rPr>
          <w:t>ilustración tal</w:t>
        </w:r>
        <w:r w:rsidR="002872EA">
          <w:rPr>
            <w:lang w:eastAsia="es-CO"/>
          </w:rPr>
          <w:t xml:space="preserve">, </w:t>
        </w:r>
        <w:r w:rsidR="002872EA">
          <w:rPr>
            <w:color w:val="000000" w:themeColor="text1"/>
            <w:lang w:eastAsia="es-CO"/>
          </w:rPr>
          <w:t>y se imprimi</w:t>
        </w:r>
      </w:ins>
      <w:ins w:id="1327" w:author="Steven Ortiz" w:date="2020-07-04T14:56:00Z">
        <w:r w:rsidR="002872EA">
          <w:rPr>
            <w:color w:val="000000" w:themeColor="text1"/>
            <w:lang w:eastAsia="es-CO"/>
          </w:rPr>
          <w:t>ó los valores obtenidos.</w:t>
        </w:r>
      </w:ins>
    </w:p>
    <w:p w14:paraId="6BFCF2CF" w14:textId="61FBE9A1" w:rsidR="003010B1" w:rsidRDefault="003010B1" w:rsidP="003010B1">
      <w:pPr>
        <w:pStyle w:val="Sinespaciado"/>
        <w:rPr>
          <w:ins w:id="1328" w:author="Diany Lorena Hincapie Melo" w:date="2020-07-04T12:14:00Z"/>
          <w:lang w:eastAsia="es-CO"/>
        </w:rPr>
      </w:pPr>
    </w:p>
    <w:p w14:paraId="183EBE33" w14:textId="3A1375E8" w:rsidR="003010B1" w:rsidRDefault="003010B1" w:rsidP="003010B1">
      <w:pPr>
        <w:pStyle w:val="Sinespaciado"/>
        <w:rPr>
          <w:ins w:id="1329" w:author="Diany Lorena Hincapie Melo" w:date="2020-07-04T12:14:00Z"/>
          <w:lang w:eastAsia="es-CO"/>
        </w:rPr>
      </w:pPr>
    </w:p>
    <w:p w14:paraId="179F14C8" w14:textId="4CED0BC8" w:rsidR="003010B1" w:rsidRDefault="003010B1">
      <w:pPr>
        <w:pStyle w:val="Sinespaciado"/>
        <w:spacing w:line="480" w:lineRule="auto"/>
        <w:rPr>
          <w:ins w:id="1330" w:author="Diany Lorena Hincapie Melo" w:date="2020-07-04T12:14:00Z"/>
          <w:lang w:eastAsia="es-CO"/>
        </w:rPr>
        <w:pPrChange w:id="1331" w:author="Diany Lorena Hincapie Melo" w:date="2020-07-04T12:15:00Z">
          <w:pPr>
            <w:pStyle w:val="Sinespaciado"/>
          </w:pPr>
        </w:pPrChange>
      </w:pPr>
    </w:p>
    <w:p w14:paraId="3CE9CA4D" w14:textId="7002D339" w:rsidR="003010B1" w:rsidRDefault="003010B1" w:rsidP="003010B1">
      <w:pPr>
        <w:pStyle w:val="Sinespaciado"/>
        <w:rPr>
          <w:ins w:id="1332" w:author="Diany Lorena Hincapie Melo" w:date="2020-07-04T12:14:00Z"/>
          <w:lang w:eastAsia="es-CO"/>
        </w:rPr>
      </w:pPr>
    </w:p>
    <w:p w14:paraId="376E1716" w14:textId="157877B1" w:rsidR="003010B1" w:rsidRDefault="003010B1" w:rsidP="003010B1">
      <w:pPr>
        <w:pStyle w:val="Sinespaciado"/>
        <w:rPr>
          <w:ins w:id="1333" w:author="Diany Lorena Hincapie Melo" w:date="2020-07-04T12:14:00Z"/>
          <w:lang w:eastAsia="es-CO"/>
        </w:rPr>
      </w:pPr>
    </w:p>
    <w:p w14:paraId="49948CD4" w14:textId="62EB7E73" w:rsidR="003010B1" w:rsidRDefault="003010B1" w:rsidP="003010B1">
      <w:pPr>
        <w:pStyle w:val="Sinespaciado"/>
        <w:rPr>
          <w:ins w:id="1334" w:author="Diany Lorena Hincapie Melo" w:date="2020-07-04T12:14:00Z"/>
          <w:lang w:eastAsia="es-CO"/>
        </w:rPr>
      </w:pPr>
    </w:p>
    <w:p w14:paraId="7F5EEF05" w14:textId="78048C92" w:rsidR="003010B1" w:rsidRDefault="003010B1" w:rsidP="003010B1">
      <w:pPr>
        <w:pStyle w:val="Sinespaciado"/>
        <w:rPr>
          <w:ins w:id="1335" w:author="Diany Lorena Hincapie Melo" w:date="2020-07-04T12:14:00Z"/>
          <w:lang w:eastAsia="es-CO"/>
        </w:rPr>
      </w:pPr>
    </w:p>
    <w:p w14:paraId="6191C3AF" w14:textId="0FDFD1C4" w:rsidR="003010B1" w:rsidRDefault="003010B1" w:rsidP="003010B1">
      <w:pPr>
        <w:pStyle w:val="Sinespaciado"/>
        <w:rPr>
          <w:ins w:id="1336" w:author="Diany Lorena Hincapie Melo" w:date="2020-07-04T12:14:00Z"/>
          <w:lang w:eastAsia="es-CO"/>
        </w:rPr>
      </w:pPr>
      <w:ins w:id="1337" w:author="Diany Lorena Hincapie Melo" w:date="2020-07-04T12:14:00Z">
        <w:r>
          <w:rPr>
            <w:noProof/>
            <w:lang w:eastAsia="es-CO"/>
          </w:rPr>
          <w:drawing>
            <wp:anchor distT="0" distB="0" distL="114300" distR="114300" simplePos="0" relativeHeight="251865088" behindDoc="0" locked="0" layoutInCell="1" allowOverlap="1" wp14:anchorId="757B705C" wp14:editId="187F0860">
              <wp:simplePos x="0" y="0"/>
              <wp:positionH relativeFrom="margin">
                <wp:align>right</wp:align>
              </wp:positionH>
              <wp:positionV relativeFrom="paragraph">
                <wp:posOffset>-9550</wp:posOffset>
              </wp:positionV>
              <wp:extent cx="5577840" cy="1920240"/>
              <wp:effectExtent l="0" t="0" r="3810" b="381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192024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CE55B05" w14:textId="05E1B925" w:rsidR="003010B1" w:rsidRDefault="003010B1" w:rsidP="003010B1">
      <w:pPr>
        <w:pStyle w:val="Sinespaciado"/>
        <w:rPr>
          <w:ins w:id="1338" w:author="Diany Lorena Hincapie Melo" w:date="2020-07-04T12:14:00Z"/>
          <w:lang w:eastAsia="es-CO"/>
        </w:rPr>
      </w:pPr>
    </w:p>
    <w:p w14:paraId="3F886A54" w14:textId="4036C2E6" w:rsidR="003010B1" w:rsidRDefault="003010B1" w:rsidP="003010B1">
      <w:pPr>
        <w:pStyle w:val="Sinespaciado"/>
        <w:rPr>
          <w:ins w:id="1339" w:author="Diany Lorena Hincapie Melo" w:date="2020-07-04T12:14:00Z"/>
          <w:lang w:eastAsia="es-CO"/>
        </w:rPr>
      </w:pPr>
    </w:p>
    <w:p w14:paraId="65AC1D61" w14:textId="29FDB0E8" w:rsidR="003010B1" w:rsidRDefault="003010B1" w:rsidP="003010B1">
      <w:pPr>
        <w:pStyle w:val="Sinespaciado"/>
        <w:rPr>
          <w:ins w:id="1340" w:author="Diany Lorena Hincapie Melo" w:date="2020-07-04T12:14:00Z"/>
          <w:lang w:eastAsia="es-CO"/>
        </w:rPr>
      </w:pPr>
    </w:p>
    <w:p w14:paraId="0FD5AF32" w14:textId="13AECF6F" w:rsidR="003010B1" w:rsidRDefault="003010B1" w:rsidP="003010B1">
      <w:pPr>
        <w:pStyle w:val="Sinespaciado"/>
        <w:rPr>
          <w:ins w:id="1341" w:author="Diany Lorena Hincapie Melo" w:date="2020-07-04T12:14:00Z"/>
          <w:lang w:eastAsia="es-CO"/>
        </w:rPr>
      </w:pPr>
    </w:p>
    <w:p w14:paraId="345886A1" w14:textId="433195E5" w:rsidR="003010B1" w:rsidRDefault="003010B1" w:rsidP="003010B1">
      <w:pPr>
        <w:pStyle w:val="Sinespaciado"/>
        <w:rPr>
          <w:ins w:id="1342" w:author="Diany Lorena Hincapie Melo" w:date="2020-07-04T12:14:00Z"/>
          <w:lang w:eastAsia="es-CO"/>
        </w:rPr>
      </w:pPr>
    </w:p>
    <w:p w14:paraId="60505000" w14:textId="0419F9BA" w:rsidR="003010B1" w:rsidRDefault="003010B1" w:rsidP="003010B1">
      <w:pPr>
        <w:pStyle w:val="Sinespaciado"/>
        <w:rPr>
          <w:ins w:id="1343" w:author="Diany Lorena Hincapie Melo" w:date="2020-07-04T12:14:00Z"/>
          <w:lang w:eastAsia="es-CO"/>
        </w:rPr>
      </w:pPr>
    </w:p>
    <w:p w14:paraId="738E135B" w14:textId="77777777" w:rsidR="003010B1" w:rsidRDefault="003010B1">
      <w:pPr>
        <w:pStyle w:val="Sinespaciado"/>
        <w:rPr>
          <w:ins w:id="1344" w:author="Diany Lorena Hincapie Melo" w:date="2020-07-04T12:14:00Z"/>
          <w:lang w:eastAsia="es-CO"/>
        </w:rPr>
        <w:pPrChange w:id="1345" w:author="Diany Lorena Hincapie Melo" w:date="2020-07-04T12:14:00Z">
          <w:pPr>
            <w:pStyle w:val="Sinespaciado"/>
            <w:numPr>
              <w:numId w:val="19"/>
            </w:numPr>
            <w:ind w:left="1065" w:hanging="360"/>
          </w:pPr>
        </w:pPrChange>
      </w:pPr>
    </w:p>
    <w:p w14:paraId="53056EBB" w14:textId="6263937F" w:rsidR="003010B1" w:rsidRDefault="003010B1" w:rsidP="003010B1">
      <w:pPr>
        <w:pStyle w:val="Sinespaciado"/>
        <w:rPr>
          <w:ins w:id="1346" w:author="Diany Lorena Hincapie Melo" w:date="2020-07-04T12:14:00Z"/>
          <w:lang w:eastAsia="es-CO"/>
        </w:rPr>
      </w:pPr>
    </w:p>
    <w:p w14:paraId="4D2F6342" w14:textId="2D621C8F" w:rsidR="003010B1" w:rsidRDefault="003010B1" w:rsidP="003010B1">
      <w:pPr>
        <w:pStyle w:val="Sinespaciado"/>
        <w:rPr>
          <w:ins w:id="1347" w:author="Diany Lorena Hincapie Melo" w:date="2020-07-04T12:14:00Z"/>
          <w:lang w:eastAsia="es-CO"/>
        </w:rPr>
      </w:pPr>
    </w:p>
    <w:p w14:paraId="44F3D12B" w14:textId="7D963CCD" w:rsidR="003010B1" w:rsidRDefault="003010B1" w:rsidP="003010B1">
      <w:pPr>
        <w:pStyle w:val="Sinespaciado"/>
        <w:rPr>
          <w:ins w:id="1348" w:author="Diany Lorena Hincapie Melo" w:date="2020-07-04T12:14:00Z"/>
          <w:lang w:eastAsia="es-CO"/>
        </w:rPr>
      </w:pPr>
    </w:p>
    <w:p w14:paraId="61A2DCAD" w14:textId="0F0C9D0C" w:rsidR="003010B1" w:rsidRDefault="003010B1">
      <w:pPr>
        <w:pStyle w:val="Sinespaciado"/>
        <w:rPr>
          <w:ins w:id="1349" w:author="Diany Lorena Hincapie Melo" w:date="2020-07-04T12:06:00Z"/>
          <w:lang w:eastAsia="es-CO"/>
        </w:rPr>
        <w:pPrChange w:id="1350" w:author="Diany Lorena Hincapie Melo" w:date="2020-07-04T12:14:00Z">
          <w:pPr>
            <w:spacing w:line="259" w:lineRule="auto"/>
            <w:ind w:left="0" w:firstLine="0"/>
          </w:pPr>
        </w:pPrChange>
      </w:pPr>
    </w:p>
    <w:p w14:paraId="464FA4DE" w14:textId="229BCCEA" w:rsidR="0085435B" w:rsidRDefault="0085435B" w:rsidP="00281AB9">
      <w:pPr>
        <w:pStyle w:val="Sinespaciado"/>
        <w:rPr>
          <w:ins w:id="1351" w:author="Steven Ortiz" w:date="2020-07-05T19:03:00Z"/>
          <w:lang w:eastAsia="es-CO"/>
        </w:rPr>
        <w:pPrChange w:id="1352" w:author="Steven Ortiz" w:date="2020-07-05T19:03:00Z">
          <w:pPr>
            <w:spacing w:line="259" w:lineRule="auto"/>
            <w:ind w:left="0" w:firstLine="0"/>
          </w:pPr>
        </w:pPrChange>
      </w:pPr>
    </w:p>
    <w:p w14:paraId="00D4B565" w14:textId="17DF32D6" w:rsidR="00281AB9" w:rsidRDefault="00281AB9" w:rsidP="002207AD">
      <w:pPr>
        <w:pStyle w:val="Sinespaciado"/>
        <w:numPr>
          <w:ilvl w:val="0"/>
          <w:numId w:val="19"/>
        </w:numPr>
        <w:spacing w:line="480" w:lineRule="auto"/>
        <w:rPr>
          <w:ins w:id="1353" w:author="Steven Ortiz" w:date="2020-07-05T19:03:00Z"/>
          <w:lang w:eastAsia="es-CO"/>
        </w:rPr>
        <w:pPrChange w:id="1354" w:author="Steven Ortiz" w:date="2020-07-05T19:11:00Z">
          <w:pPr>
            <w:spacing w:line="259" w:lineRule="auto"/>
            <w:ind w:left="0" w:firstLine="0"/>
          </w:pPr>
        </w:pPrChange>
      </w:pPr>
      <w:ins w:id="1355" w:author="Steven Ortiz" w:date="2020-07-05T19:03:00Z">
        <w:r>
          <w:rPr>
            <w:lang w:eastAsia="es-CO"/>
          </w:rPr>
          <w:t xml:space="preserve">MPU6050: </w:t>
        </w:r>
      </w:ins>
      <w:ins w:id="1356" w:author="Steven Ortiz" w:date="2020-07-05T19:07:00Z">
        <w:r w:rsidR="002207AD">
          <w:rPr>
            <w:lang w:eastAsia="es-CO"/>
          </w:rPr>
          <w:t xml:space="preserve">usando los bloques de la </w:t>
        </w:r>
        <w:r w:rsidR="002207AD" w:rsidRPr="002207AD">
          <w:rPr>
            <w:color w:val="FF0000"/>
            <w:lang w:eastAsia="es-CO"/>
            <w:rPrChange w:id="1357" w:author="Steven Ortiz" w:date="2020-07-05T19:07:00Z">
              <w:rPr>
                <w:lang w:eastAsia="es-CO"/>
              </w:rPr>
            </w:rPrChange>
          </w:rPr>
          <w:t>ilustración tal</w:t>
        </w:r>
        <w:r w:rsidR="002207AD">
          <w:rPr>
            <w:color w:val="FF0000"/>
            <w:lang w:eastAsia="es-CO"/>
          </w:rPr>
          <w:t xml:space="preserve">, </w:t>
        </w:r>
        <w:r w:rsidR="002207AD">
          <w:rPr>
            <w:color w:val="000000" w:themeColor="text1"/>
            <w:lang w:eastAsia="es-CO"/>
          </w:rPr>
          <w:t xml:space="preserve">se </w:t>
        </w:r>
      </w:ins>
      <w:ins w:id="1358" w:author="Steven Ortiz" w:date="2020-07-05T19:11:00Z">
        <w:r w:rsidR="002207AD">
          <w:rPr>
            <w:color w:val="000000" w:themeColor="text1"/>
            <w:lang w:eastAsia="es-CO"/>
          </w:rPr>
          <w:t>obtienen</w:t>
        </w:r>
      </w:ins>
      <w:ins w:id="1359" w:author="Steven Ortiz" w:date="2020-07-05T19:07:00Z">
        <w:r w:rsidR="002207AD">
          <w:rPr>
            <w:color w:val="000000" w:themeColor="text1"/>
            <w:lang w:eastAsia="es-CO"/>
          </w:rPr>
          <w:t xml:space="preserve"> los valores q</w:t>
        </w:r>
      </w:ins>
      <w:ins w:id="1360" w:author="Steven Ortiz" w:date="2020-07-05T19:11:00Z">
        <w:r w:rsidR="002207AD">
          <w:rPr>
            <w:color w:val="000000" w:themeColor="text1"/>
            <w:lang w:eastAsia="es-CO"/>
          </w:rPr>
          <w:t>ue arroja el modulo</w:t>
        </w:r>
      </w:ins>
      <w:ins w:id="1361" w:author="Steven Ortiz" w:date="2020-07-05T19:12:00Z">
        <w:r w:rsidR="002207AD">
          <w:rPr>
            <w:color w:val="000000" w:themeColor="text1"/>
            <w:lang w:eastAsia="es-CO"/>
          </w:rPr>
          <w:t>, s</w:t>
        </w:r>
      </w:ins>
      <w:ins w:id="1362" w:author="Steven Ortiz" w:date="2020-07-05T19:13:00Z">
        <w:r w:rsidR="002207AD">
          <w:rPr>
            <w:color w:val="000000" w:themeColor="text1"/>
            <w:lang w:eastAsia="es-CO"/>
          </w:rPr>
          <w:t xml:space="preserve">í se desean tener los valores por separado, se podría usar el bloque de la </w:t>
        </w:r>
        <w:r w:rsidR="002207AD" w:rsidRPr="002207AD">
          <w:rPr>
            <w:color w:val="FF0000"/>
            <w:lang w:eastAsia="es-CO"/>
            <w:rPrChange w:id="1363" w:author="Steven Ortiz" w:date="2020-07-05T19:14:00Z">
              <w:rPr>
                <w:color w:val="000000" w:themeColor="text1"/>
                <w:lang w:eastAsia="es-CO"/>
              </w:rPr>
            </w:rPrChange>
          </w:rPr>
          <w:t>ilustración tal</w:t>
        </w:r>
        <w:r w:rsidR="002207AD">
          <w:rPr>
            <w:color w:val="000000" w:themeColor="text1"/>
            <w:lang w:eastAsia="es-CO"/>
          </w:rPr>
          <w:t>.</w:t>
        </w:r>
      </w:ins>
    </w:p>
    <w:p w14:paraId="00228E72" w14:textId="7FC0D4EE" w:rsidR="00281AB9" w:rsidRDefault="002207AD" w:rsidP="00281AB9">
      <w:pPr>
        <w:pStyle w:val="Sinespaciado"/>
        <w:rPr>
          <w:ins w:id="1364" w:author="Steven Ortiz" w:date="2020-07-05T19:03:00Z"/>
          <w:lang w:eastAsia="es-CO"/>
        </w:rPr>
        <w:pPrChange w:id="1365" w:author="Steven Ortiz" w:date="2020-07-05T19:03:00Z">
          <w:pPr>
            <w:spacing w:line="259" w:lineRule="auto"/>
            <w:ind w:left="0" w:firstLine="0"/>
          </w:pPr>
        </w:pPrChange>
      </w:pPr>
      <w:ins w:id="1366" w:author="Steven Ortiz" w:date="2020-07-05T19:03:00Z">
        <w:r>
          <w:rPr>
            <w:noProof/>
            <w:lang w:eastAsia="es-CO"/>
          </w:rPr>
          <w:drawing>
            <wp:anchor distT="0" distB="0" distL="114300" distR="114300" simplePos="0" relativeHeight="251866112" behindDoc="0" locked="0" layoutInCell="1" allowOverlap="1" wp14:anchorId="624222BA" wp14:editId="5A5C7A3E">
              <wp:simplePos x="0" y="0"/>
              <wp:positionH relativeFrom="margin">
                <wp:align>right</wp:align>
              </wp:positionH>
              <wp:positionV relativeFrom="paragraph">
                <wp:posOffset>27940</wp:posOffset>
              </wp:positionV>
              <wp:extent cx="5610225" cy="1190625"/>
              <wp:effectExtent l="0" t="0" r="9525" b="9525"/>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0225" cy="11906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E8BBAD0" w14:textId="77777777" w:rsidR="00281AB9" w:rsidRDefault="00281AB9" w:rsidP="00281AB9">
      <w:pPr>
        <w:pStyle w:val="Sinespaciado"/>
        <w:rPr>
          <w:ins w:id="1367" w:author="Steven Ortiz" w:date="2020-07-05T19:03:00Z"/>
          <w:lang w:eastAsia="es-CO"/>
        </w:rPr>
        <w:pPrChange w:id="1368" w:author="Steven Ortiz" w:date="2020-07-05T19:03:00Z">
          <w:pPr>
            <w:spacing w:line="259" w:lineRule="auto"/>
            <w:ind w:left="0" w:firstLine="0"/>
          </w:pPr>
        </w:pPrChange>
      </w:pPr>
    </w:p>
    <w:p w14:paraId="018AACD6" w14:textId="620BF4F2" w:rsidR="00281AB9" w:rsidRDefault="00281AB9" w:rsidP="00281AB9">
      <w:pPr>
        <w:pStyle w:val="Sinespaciado"/>
        <w:rPr>
          <w:ins w:id="1369" w:author="Steven Ortiz" w:date="2020-07-05T19:03:00Z"/>
          <w:lang w:eastAsia="es-CO"/>
        </w:rPr>
        <w:pPrChange w:id="1370" w:author="Steven Ortiz" w:date="2020-07-05T19:03:00Z">
          <w:pPr>
            <w:spacing w:line="259" w:lineRule="auto"/>
            <w:ind w:left="0" w:firstLine="0"/>
          </w:pPr>
        </w:pPrChange>
      </w:pPr>
    </w:p>
    <w:p w14:paraId="4015372E" w14:textId="77777777" w:rsidR="00281AB9" w:rsidRDefault="00281AB9" w:rsidP="00281AB9">
      <w:pPr>
        <w:pStyle w:val="Sinespaciado"/>
        <w:rPr>
          <w:ins w:id="1371" w:author="Steven Ortiz" w:date="2020-07-05T19:03:00Z"/>
          <w:lang w:eastAsia="es-CO"/>
        </w:rPr>
        <w:pPrChange w:id="1372" w:author="Steven Ortiz" w:date="2020-07-05T19:03:00Z">
          <w:pPr>
            <w:spacing w:line="259" w:lineRule="auto"/>
            <w:ind w:left="0" w:firstLine="0"/>
          </w:pPr>
        </w:pPrChange>
      </w:pPr>
    </w:p>
    <w:p w14:paraId="08F2A45A" w14:textId="52E8DA98" w:rsidR="00281AB9" w:rsidRDefault="00281AB9" w:rsidP="00281AB9">
      <w:pPr>
        <w:pStyle w:val="Sinespaciado"/>
        <w:rPr>
          <w:ins w:id="1373" w:author="Steven Ortiz" w:date="2020-07-05T19:03:00Z"/>
          <w:lang w:eastAsia="es-CO"/>
        </w:rPr>
        <w:pPrChange w:id="1374" w:author="Steven Ortiz" w:date="2020-07-05T19:03:00Z">
          <w:pPr>
            <w:spacing w:line="259" w:lineRule="auto"/>
            <w:ind w:left="0" w:firstLine="0"/>
          </w:pPr>
        </w:pPrChange>
      </w:pPr>
    </w:p>
    <w:p w14:paraId="5F97B7F5" w14:textId="101A9926" w:rsidR="00281AB9" w:rsidRDefault="00281AB9" w:rsidP="00281AB9">
      <w:pPr>
        <w:pStyle w:val="Sinespaciado"/>
        <w:rPr>
          <w:ins w:id="1375" w:author="Steven Ortiz" w:date="2020-07-05T19:03:00Z"/>
          <w:lang w:eastAsia="es-CO"/>
        </w:rPr>
        <w:pPrChange w:id="1376" w:author="Steven Ortiz" w:date="2020-07-05T19:03:00Z">
          <w:pPr>
            <w:spacing w:line="259" w:lineRule="auto"/>
            <w:ind w:left="0" w:firstLine="0"/>
          </w:pPr>
        </w:pPrChange>
      </w:pPr>
    </w:p>
    <w:p w14:paraId="5A7912BC" w14:textId="77777777" w:rsidR="00281AB9" w:rsidRDefault="00281AB9" w:rsidP="00281AB9">
      <w:pPr>
        <w:pStyle w:val="Sinespaciado"/>
        <w:rPr>
          <w:ins w:id="1377" w:author="Steven Ortiz" w:date="2020-07-05T19:03:00Z"/>
          <w:lang w:eastAsia="es-CO"/>
        </w:rPr>
        <w:pPrChange w:id="1378" w:author="Steven Ortiz" w:date="2020-07-05T19:03:00Z">
          <w:pPr>
            <w:spacing w:line="259" w:lineRule="auto"/>
            <w:ind w:left="0" w:firstLine="0"/>
          </w:pPr>
        </w:pPrChange>
      </w:pPr>
    </w:p>
    <w:p w14:paraId="71D0A33D" w14:textId="2A1B3D2B" w:rsidR="00281AB9" w:rsidRDefault="00281AB9" w:rsidP="00281AB9">
      <w:pPr>
        <w:pStyle w:val="Sinespaciado"/>
        <w:rPr>
          <w:ins w:id="1379" w:author="Steven Ortiz" w:date="2020-07-05T19:03:00Z"/>
          <w:lang w:eastAsia="es-CO"/>
        </w:rPr>
        <w:pPrChange w:id="1380" w:author="Steven Ortiz" w:date="2020-07-05T19:03:00Z">
          <w:pPr>
            <w:spacing w:line="259" w:lineRule="auto"/>
            <w:ind w:left="0" w:firstLine="0"/>
          </w:pPr>
        </w:pPrChange>
      </w:pPr>
    </w:p>
    <w:p w14:paraId="6C135F68" w14:textId="77777777" w:rsidR="00281AB9" w:rsidRDefault="00281AB9" w:rsidP="00281AB9">
      <w:pPr>
        <w:pStyle w:val="Sinespaciado"/>
        <w:rPr>
          <w:ins w:id="1381" w:author="Steven Ortiz" w:date="2020-07-05T19:03:00Z"/>
          <w:lang w:eastAsia="es-CO"/>
        </w:rPr>
        <w:pPrChange w:id="1382" w:author="Steven Ortiz" w:date="2020-07-05T19:03:00Z">
          <w:pPr>
            <w:spacing w:line="259" w:lineRule="auto"/>
            <w:ind w:left="0" w:firstLine="0"/>
          </w:pPr>
        </w:pPrChange>
      </w:pPr>
    </w:p>
    <w:p w14:paraId="3E40098C" w14:textId="77777777" w:rsidR="00281AB9" w:rsidRDefault="00281AB9" w:rsidP="00281AB9">
      <w:pPr>
        <w:pStyle w:val="Sinespaciado"/>
        <w:rPr>
          <w:ins w:id="1383" w:author="Steven Ortiz" w:date="2020-07-05T19:03:00Z"/>
          <w:lang w:eastAsia="es-CO"/>
        </w:rPr>
        <w:pPrChange w:id="1384" w:author="Steven Ortiz" w:date="2020-07-05T19:03:00Z">
          <w:pPr>
            <w:spacing w:line="259" w:lineRule="auto"/>
            <w:ind w:left="0" w:firstLine="0"/>
          </w:pPr>
        </w:pPrChange>
      </w:pPr>
    </w:p>
    <w:p w14:paraId="39BB27EF" w14:textId="425521DD" w:rsidR="00281AB9" w:rsidRDefault="002207AD" w:rsidP="0041041A">
      <w:pPr>
        <w:pStyle w:val="Sinespaciado"/>
        <w:numPr>
          <w:ilvl w:val="0"/>
          <w:numId w:val="19"/>
        </w:numPr>
        <w:spacing w:line="480" w:lineRule="auto"/>
        <w:rPr>
          <w:ins w:id="1385" w:author="Steven Ortiz" w:date="2020-07-05T20:32:00Z"/>
          <w:lang w:eastAsia="es-CO"/>
        </w:rPr>
        <w:pPrChange w:id="1386" w:author="Steven Ortiz" w:date="2020-07-05T20:29:00Z">
          <w:pPr>
            <w:spacing w:line="259" w:lineRule="auto"/>
            <w:ind w:left="0" w:firstLine="0"/>
          </w:pPr>
        </w:pPrChange>
      </w:pPr>
      <w:proofErr w:type="spellStart"/>
      <w:ins w:id="1387" w:author="Steven Ortiz" w:date="2020-07-05T19:22:00Z">
        <w:r>
          <w:rPr>
            <w:lang w:eastAsia="es-CO"/>
          </w:rPr>
          <w:t>Neo</w:t>
        </w:r>
        <w:r w:rsidR="00D71435">
          <w:rPr>
            <w:lang w:eastAsia="es-CO"/>
          </w:rPr>
          <w:t>Pixel</w:t>
        </w:r>
        <w:proofErr w:type="spellEnd"/>
        <w:r w:rsidR="00D71435">
          <w:rPr>
            <w:lang w:eastAsia="es-CO"/>
          </w:rPr>
          <w:t>:</w:t>
        </w:r>
      </w:ins>
      <w:ins w:id="1388" w:author="Steven Ortiz" w:date="2020-07-05T19:59:00Z">
        <w:r w:rsidR="00BB4FA3">
          <w:rPr>
            <w:lang w:eastAsia="es-CO"/>
          </w:rPr>
          <w:t xml:space="preserve"> </w:t>
        </w:r>
      </w:ins>
      <w:ins w:id="1389" w:author="Steven Ortiz" w:date="2020-07-05T20:27:00Z">
        <w:r w:rsidR="0041041A">
          <w:rPr>
            <w:lang w:eastAsia="es-CO"/>
          </w:rPr>
          <w:t xml:space="preserve">para probar las funcionalidades de </w:t>
        </w:r>
        <w:proofErr w:type="spellStart"/>
        <w:r w:rsidR="0041041A">
          <w:rPr>
            <w:lang w:eastAsia="es-CO"/>
          </w:rPr>
          <w:t>NeoPixel</w:t>
        </w:r>
        <w:proofErr w:type="spellEnd"/>
        <w:r w:rsidR="0041041A">
          <w:rPr>
            <w:lang w:eastAsia="es-CO"/>
          </w:rPr>
          <w:t xml:space="preserve">, se programaron los bloques de la </w:t>
        </w:r>
      </w:ins>
      <w:ins w:id="1390" w:author="Steven Ortiz" w:date="2020-07-05T20:28:00Z">
        <w:r w:rsidR="0041041A" w:rsidRPr="005118C9">
          <w:rPr>
            <w:color w:val="FF0000"/>
            <w:lang w:eastAsia="es-CO"/>
            <w:rPrChange w:id="1391" w:author="Steven Ortiz" w:date="2020-07-05T20:47:00Z">
              <w:rPr>
                <w:lang w:eastAsia="es-CO"/>
              </w:rPr>
            </w:rPrChange>
          </w:rPr>
          <w:t>ilustración</w:t>
        </w:r>
      </w:ins>
      <w:ins w:id="1392" w:author="Steven Ortiz" w:date="2020-07-05T20:27:00Z">
        <w:r w:rsidR="0041041A" w:rsidRPr="005118C9">
          <w:rPr>
            <w:color w:val="FF0000"/>
            <w:lang w:eastAsia="es-CO"/>
            <w:rPrChange w:id="1393" w:author="Steven Ortiz" w:date="2020-07-05T20:47:00Z">
              <w:rPr>
                <w:lang w:eastAsia="es-CO"/>
              </w:rPr>
            </w:rPrChange>
          </w:rPr>
          <w:t xml:space="preserve"> </w:t>
        </w:r>
      </w:ins>
      <w:ins w:id="1394" w:author="Steven Ortiz" w:date="2020-07-05T20:28:00Z">
        <w:r w:rsidR="0041041A" w:rsidRPr="005118C9">
          <w:rPr>
            <w:color w:val="FF0000"/>
            <w:lang w:eastAsia="es-CO"/>
            <w:rPrChange w:id="1395" w:author="Steven Ortiz" w:date="2020-07-05T20:47:00Z">
              <w:rPr>
                <w:lang w:eastAsia="es-CO"/>
              </w:rPr>
            </w:rPrChange>
          </w:rPr>
          <w:t xml:space="preserve">tal </w:t>
        </w:r>
        <w:r w:rsidR="0041041A">
          <w:rPr>
            <w:lang w:eastAsia="es-CO"/>
          </w:rPr>
          <w:t>dando como resultado lo visto en la misma ilustraci</w:t>
        </w:r>
      </w:ins>
      <w:ins w:id="1396" w:author="Steven Ortiz" w:date="2020-07-05T20:29:00Z">
        <w:r w:rsidR="0041041A">
          <w:rPr>
            <w:lang w:eastAsia="es-CO"/>
          </w:rPr>
          <w:t>ón.</w:t>
        </w:r>
      </w:ins>
    </w:p>
    <w:p w14:paraId="251A8727" w14:textId="35F7C74F" w:rsidR="0041041A" w:rsidRDefault="0041041A" w:rsidP="0041041A">
      <w:pPr>
        <w:pStyle w:val="Sinespaciado"/>
        <w:spacing w:line="480" w:lineRule="auto"/>
        <w:rPr>
          <w:ins w:id="1397" w:author="Steven Ortiz" w:date="2020-07-05T20:32:00Z"/>
          <w:lang w:eastAsia="es-CO"/>
        </w:rPr>
        <w:pPrChange w:id="1398" w:author="Steven Ortiz" w:date="2020-07-05T20:32:00Z">
          <w:pPr>
            <w:spacing w:line="259" w:lineRule="auto"/>
            <w:ind w:left="0" w:firstLine="0"/>
          </w:pPr>
        </w:pPrChange>
      </w:pPr>
      <w:ins w:id="1399" w:author="Steven Ortiz" w:date="2020-07-05T19:22:00Z">
        <w:r>
          <w:rPr>
            <w:noProof/>
            <w:lang w:eastAsia="es-CO"/>
          </w:rPr>
          <w:drawing>
            <wp:anchor distT="0" distB="0" distL="114300" distR="114300" simplePos="0" relativeHeight="251867136" behindDoc="0" locked="0" layoutInCell="1" allowOverlap="1" wp14:anchorId="484BCE4B" wp14:editId="021C37AF">
              <wp:simplePos x="0" y="0"/>
              <wp:positionH relativeFrom="margin">
                <wp:align>right</wp:align>
              </wp:positionH>
              <wp:positionV relativeFrom="paragraph">
                <wp:posOffset>17780</wp:posOffset>
              </wp:positionV>
              <wp:extent cx="5610225" cy="1609725"/>
              <wp:effectExtent l="0" t="0" r="9525" b="9525"/>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0225" cy="160972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05BFA928" w14:textId="7AF8CDB0" w:rsidR="0041041A" w:rsidRDefault="0041041A" w:rsidP="0041041A">
      <w:pPr>
        <w:pStyle w:val="Sinespaciado"/>
        <w:spacing w:line="480" w:lineRule="auto"/>
        <w:rPr>
          <w:ins w:id="1400" w:author="Steven Ortiz" w:date="2020-07-05T20:32:00Z"/>
          <w:lang w:eastAsia="es-CO"/>
        </w:rPr>
        <w:pPrChange w:id="1401" w:author="Steven Ortiz" w:date="2020-07-05T20:32:00Z">
          <w:pPr>
            <w:spacing w:line="259" w:lineRule="auto"/>
            <w:ind w:left="0" w:firstLine="0"/>
          </w:pPr>
        </w:pPrChange>
      </w:pPr>
    </w:p>
    <w:p w14:paraId="24C909AC" w14:textId="77777777" w:rsidR="0041041A" w:rsidRDefault="0041041A" w:rsidP="0041041A">
      <w:pPr>
        <w:pStyle w:val="Sinespaciado"/>
        <w:spacing w:line="480" w:lineRule="auto"/>
        <w:rPr>
          <w:ins w:id="1402" w:author="Steven Ortiz" w:date="2020-07-05T20:32:00Z"/>
          <w:lang w:eastAsia="es-CO"/>
        </w:rPr>
        <w:pPrChange w:id="1403" w:author="Steven Ortiz" w:date="2020-07-05T20:32:00Z">
          <w:pPr>
            <w:spacing w:line="259" w:lineRule="auto"/>
            <w:ind w:left="0" w:firstLine="0"/>
          </w:pPr>
        </w:pPrChange>
      </w:pPr>
    </w:p>
    <w:p w14:paraId="4F84D06B" w14:textId="0B75F16B" w:rsidR="0041041A" w:rsidRDefault="0041041A" w:rsidP="0041041A">
      <w:pPr>
        <w:pStyle w:val="Sinespaciado"/>
        <w:spacing w:line="480" w:lineRule="auto"/>
        <w:rPr>
          <w:ins w:id="1404" w:author="Steven Ortiz" w:date="2020-07-05T20:32:00Z"/>
          <w:lang w:eastAsia="es-CO"/>
        </w:rPr>
        <w:pPrChange w:id="1405" w:author="Steven Ortiz" w:date="2020-07-05T20:32:00Z">
          <w:pPr>
            <w:spacing w:line="259" w:lineRule="auto"/>
            <w:ind w:left="0" w:firstLine="0"/>
          </w:pPr>
        </w:pPrChange>
      </w:pPr>
    </w:p>
    <w:p w14:paraId="353C76E8" w14:textId="77777777" w:rsidR="0041041A" w:rsidRDefault="0041041A" w:rsidP="0041041A">
      <w:pPr>
        <w:pStyle w:val="Sinespaciado"/>
        <w:spacing w:line="480" w:lineRule="auto"/>
        <w:rPr>
          <w:ins w:id="1406" w:author="Steven Ortiz" w:date="2020-07-05T20:32:00Z"/>
          <w:lang w:eastAsia="es-CO"/>
        </w:rPr>
        <w:pPrChange w:id="1407" w:author="Steven Ortiz" w:date="2020-07-05T20:32:00Z">
          <w:pPr>
            <w:spacing w:line="259" w:lineRule="auto"/>
            <w:ind w:left="0" w:firstLine="0"/>
          </w:pPr>
        </w:pPrChange>
      </w:pPr>
    </w:p>
    <w:p w14:paraId="6BAA7A8B" w14:textId="77777777" w:rsidR="0041041A" w:rsidRDefault="0041041A" w:rsidP="0041041A">
      <w:pPr>
        <w:pStyle w:val="Sinespaciado"/>
        <w:spacing w:line="480" w:lineRule="auto"/>
        <w:rPr>
          <w:ins w:id="1408" w:author="Steven Ortiz" w:date="2020-07-05T20:32:00Z"/>
          <w:lang w:eastAsia="es-CO"/>
        </w:rPr>
        <w:pPrChange w:id="1409" w:author="Steven Ortiz" w:date="2020-07-05T20:32:00Z">
          <w:pPr>
            <w:spacing w:line="259" w:lineRule="auto"/>
            <w:ind w:left="0" w:firstLine="0"/>
          </w:pPr>
        </w:pPrChange>
      </w:pPr>
    </w:p>
    <w:p w14:paraId="062C25A7" w14:textId="77777777" w:rsidR="0041041A" w:rsidRDefault="0041041A" w:rsidP="0041041A">
      <w:pPr>
        <w:pStyle w:val="Sinespaciado"/>
        <w:spacing w:line="480" w:lineRule="auto"/>
        <w:rPr>
          <w:ins w:id="1410" w:author="Steven Ortiz" w:date="2020-07-05T20:32:00Z"/>
          <w:lang w:eastAsia="es-CO"/>
        </w:rPr>
        <w:pPrChange w:id="1411" w:author="Steven Ortiz" w:date="2020-07-05T20:32:00Z">
          <w:pPr>
            <w:spacing w:line="259" w:lineRule="auto"/>
            <w:ind w:left="0" w:firstLine="0"/>
          </w:pPr>
        </w:pPrChange>
      </w:pPr>
    </w:p>
    <w:p w14:paraId="66AD3495" w14:textId="0B5194F3" w:rsidR="0041041A" w:rsidRDefault="005118C9" w:rsidP="0041041A">
      <w:pPr>
        <w:pStyle w:val="Ttulo2"/>
        <w:rPr>
          <w:ins w:id="1412" w:author="Steven Ortiz" w:date="2020-07-05T20:38:00Z"/>
        </w:rPr>
        <w:pPrChange w:id="1413" w:author="Steven Ortiz" w:date="2020-07-05T20:36:00Z">
          <w:pPr>
            <w:spacing w:line="259" w:lineRule="auto"/>
            <w:ind w:left="0" w:firstLine="0"/>
          </w:pPr>
        </w:pPrChange>
      </w:pPr>
      <w:bookmarkStart w:id="1414" w:name="_Toc44879311"/>
      <w:ins w:id="1415" w:author="Steven Ortiz" w:date="2020-07-05T20:38:00Z">
        <w:r>
          <w:lastRenderedPageBreak/>
          <w:t>Diseño centrado en el usuario</w:t>
        </w:r>
        <w:bookmarkEnd w:id="1414"/>
      </w:ins>
    </w:p>
    <w:p w14:paraId="40FED581" w14:textId="39B55D69" w:rsidR="005118C9" w:rsidRDefault="005118C9" w:rsidP="005118C9">
      <w:pPr>
        <w:pStyle w:val="Sinespaciado"/>
        <w:spacing w:line="480" w:lineRule="auto"/>
        <w:rPr>
          <w:ins w:id="1416" w:author="Steven Ortiz" w:date="2020-07-05T20:50:00Z"/>
          <w:color w:val="000000" w:themeColor="text1"/>
          <w:lang w:eastAsia="es-CO"/>
        </w:rPr>
        <w:pPrChange w:id="1417" w:author="Steven Ortiz" w:date="2020-07-05T20:38:00Z">
          <w:pPr>
            <w:spacing w:line="259" w:lineRule="auto"/>
            <w:ind w:left="0" w:firstLine="0"/>
          </w:pPr>
        </w:pPrChange>
      </w:pPr>
      <w:ins w:id="1418" w:author="Steven Ortiz" w:date="2020-07-05T20:43:00Z">
        <w:r>
          <w:rPr>
            <w:lang w:eastAsia="es-CO"/>
          </w:rPr>
          <w:t xml:space="preserve">El </w:t>
        </w:r>
      </w:ins>
      <w:ins w:id="1419" w:author="Steven Ortiz" w:date="2020-07-05T20:44:00Z">
        <w:r>
          <w:rPr>
            <w:lang w:eastAsia="es-CO"/>
          </w:rPr>
          <w:t xml:space="preserve">programa base de </w:t>
        </w:r>
        <w:proofErr w:type="spellStart"/>
        <w:r>
          <w:rPr>
            <w:lang w:eastAsia="es-CO"/>
          </w:rPr>
          <w:t>Blockly</w:t>
        </w:r>
        <w:proofErr w:type="spellEnd"/>
        <w:r>
          <w:rPr>
            <w:lang w:eastAsia="es-CO"/>
          </w:rPr>
          <w:t xml:space="preserve">, cuenta con bloques de programación básico </w:t>
        </w:r>
      </w:ins>
      <w:ins w:id="1420" w:author="Steven Ortiz" w:date="2020-07-05T20:45:00Z">
        <w:r>
          <w:rPr>
            <w:lang w:eastAsia="es-CO"/>
          </w:rPr>
          <w:t xml:space="preserve">del tipo </w:t>
        </w:r>
      </w:ins>
      <w:ins w:id="1421" w:author="Steven Ortiz" w:date="2020-07-05T20:46:00Z">
        <w:r>
          <w:rPr>
            <w:lang w:eastAsia="es-CO"/>
          </w:rPr>
          <w:t>Lógica</w:t>
        </w:r>
      </w:ins>
      <w:ins w:id="1422" w:author="Steven Ortiz" w:date="2020-07-05T20:45:00Z">
        <w:r>
          <w:rPr>
            <w:lang w:eastAsia="es-CO"/>
          </w:rPr>
          <w:t>, Secuencias, Matematicas, Text</w:t>
        </w:r>
      </w:ins>
      <w:ins w:id="1423" w:author="Steven Ortiz" w:date="2020-07-05T20:46:00Z">
        <w:r>
          <w:rPr>
            <w:lang w:eastAsia="es-CO"/>
          </w:rPr>
          <w:t>o</w:t>
        </w:r>
      </w:ins>
      <w:ins w:id="1424" w:author="Steven Ortiz" w:date="2020-07-05T20:45:00Z">
        <w:r>
          <w:rPr>
            <w:lang w:eastAsia="es-CO"/>
          </w:rPr>
          <w:t xml:space="preserve">, Listas, </w:t>
        </w:r>
      </w:ins>
      <w:ins w:id="1425" w:author="Steven Ortiz" w:date="2020-07-05T20:46:00Z">
        <w:r>
          <w:rPr>
            <w:lang w:eastAsia="es-CO"/>
          </w:rPr>
          <w:t>C</w:t>
        </w:r>
      </w:ins>
      <w:ins w:id="1426" w:author="Steven Ortiz" w:date="2020-07-05T20:45:00Z">
        <w:r>
          <w:rPr>
            <w:lang w:eastAsia="es-CO"/>
          </w:rPr>
          <w:t>olor, Variables y Funciones</w:t>
        </w:r>
      </w:ins>
      <w:ins w:id="1427" w:author="Steven Ortiz" w:date="2020-07-05T20:46:00Z">
        <w:r>
          <w:rPr>
            <w:lang w:eastAsia="es-CO"/>
          </w:rPr>
          <w:t xml:space="preserve"> como los vistos en la </w:t>
        </w:r>
      </w:ins>
      <w:ins w:id="1428" w:author="Steven Ortiz" w:date="2020-07-05T20:47:00Z">
        <w:r w:rsidRPr="005118C9">
          <w:rPr>
            <w:color w:val="FF0000"/>
            <w:lang w:eastAsia="es-CO"/>
            <w:rPrChange w:id="1429" w:author="Steven Ortiz" w:date="2020-07-05T20:47:00Z">
              <w:rPr>
                <w:lang w:eastAsia="es-CO"/>
              </w:rPr>
            </w:rPrChange>
          </w:rPr>
          <w:t>ilustración</w:t>
        </w:r>
      </w:ins>
      <w:ins w:id="1430" w:author="Steven Ortiz" w:date="2020-07-05T20:46:00Z">
        <w:r w:rsidRPr="005118C9">
          <w:rPr>
            <w:color w:val="FF0000"/>
            <w:lang w:eastAsia="es-CO"/>
            <w:rPrChange w:id="1431" w:author="Steven Ortiz" w:date="2020-07-05T20:47:00Z">
              <w:rPr>
                <w:lang w:eastAsia="es-CO"/>
              </w:rPr>
            </w:rPrChange>
          </w:rPr>
          <w:t xml:space="preserve"> </w:t>
        </w:r>
      </w:ins>
      <w:ins w:id="1432" w:author="Steven Ortiz" w:date="2020-07-05T20:47:00Z">
        <w:r w:rsidRPr="005118C9">
          <w:rPr>
            <w:color w:val="FF0000"/>
            <w:lang w:eastAsia="es-CO"/>
            <w:rPrChange w:id="1433" w:author="Steven Ortiz" w:date="2020-07-05T20:47:00Z">
              <w:rPr>
                <w:lang w:eastAsia="es-CO"/>
              </w:rPr>
            </w:rPrChange>
          </w:rPr>
          <w:t>tal</w:t>
        </w:r>
        <w:r>
          <w:rPr>
            <w:color w:val="FF0000"/>
            <w:lang w:eastAsia="es-CO"/>
          </w:rPr>
          <w:t xml:space="preserve">, </w:t>
        </w:r>
        <w:r w:rsidR="007C233B">
          <w:rPr>
            <w:color w:val="000000" w:themeColor="text1"/>
            <w:lang w:eastAsia="es-CO"/>
          </w:rPr>
          <w:t xml:space="preserve">además generadores para otros lenguajes como lo es, </w:t>
        </w:r>
        <w:proofErr w:type="spellStart"/>
        <w:r w:rsidR="007C233B">
          <w:rPr>
            <w:color w:val="000000" w:themeColor="text1"/>
            <w:lang w:eastAsia="es-CO"/>
          </w:rPr>
          <w:t>L</w:t>
        </w:r>
      </w:ins>
      <w:ins w:id="1434" w:author="Steven Ortiz" w:date="2020-07-05T20:48:00Z">
        <w:r w:rsidR="007C233B">
          <w:rPr>
            <w:color w:val="000000" w:themeColor="text1"/>
            <w:lang w:eastAsia="es-CO"/>
          </w:rPr>
          <w:t>ua</w:t>
        </w:r>
        <w:proofErr w:type="spellEnd"/>
        <w:r w:rsidR="007C233B">
          <w:rPr>
            <w:color w:val="000000" w:themeColor="text1"/>
            <w:lang w:eastAsia="es-CO"/>
          </w:rPr>
          <w:t>, XML</w:t>
        </w:r>
      </w:ins>
      <w:ins w:id="1435" w:author="Steven Ortiz" w:date="2020-07-05T20:50:00Z">
        <w:r w:rsidR="007C233B">
          <w:rPr>
            <w:color w:val="000000" w:themeColor="text1"/>
            <w:lang w:eastAsia="es-CO"/>
          </w:rPr>
          <w:t>, PHP entre otros.</w:t>
        </w:r>
      </w:ins>
    </w:p>
    <w:p w14:paraId="1F37BA70" w14:textId="7DCD58FC" w:rsidR="007C233B" w:rsidRPr="005118C9" w:rsidRDefault="007C233B" w:rsidP="005118C9">
      <w:pPr>
        <w:pStyle w:val="Sinespaciado"/>
        <w:spacing w:line="480" w:lineRule="auto"/>
        <w:rPr>
          <w:ins w:id="1436" w:author="Steven Ortiz" w:date="2020-07-05T20:32:00Z"/>
          <w:color w:val="000000" w:themeColor="text1"/>
          <w:lang w:eastAsia="es-CO"/>
          <w:rPrChange w:id="1437" w:author="Steven Ortiz" w:date="2020-07-05T20:47:00Z">
            <w:rPr>
              <w:ins w:id="1438" w:author="Steven Ortiz" w:date="2020-07-05T20:32:00Z"/>
            </w:rPr>
          </w:rPrChange>
        </w:rPr>
        <w:pPrChange w:id="1439" w:author="Steven Ortiz" w:date="2020-07-05T20:38:00Z">
          <w:pPr>
            <w:spacing w:line="259" w:lineRule="auto"/>
            <w:ind w:left="0" w:firstLine="0"/>
          </w:pPr>
        </w:pPrChange>
      </w:pPr>
      <w:ins w:id="1440" w:author="Steven Ortiz" w:date="2020-07-05T20:50:00Z">
        <w:r>
          <w:rPr>
            <w:noProof/>
            <w:lang w:eastAsia="es-CO"/>
          </w:rPr>
          <w:drawing>
            <wp:anchor distT="0" distB="0" distL="114300" distR="114300" simplePos="0" relativeHeight="251868160" behindDoc="0" locked="0" layoutInCell="1" allowOverlap="1" wp14:anchorId="70D2F044" wp14:editId="11BFB13D">
              <wp:simplePos x="0" y="0"/>
              <wp:positionH relativeFrom="margin">
                <wp:align>right</wp:align>
              </wp:positionH>
              <wp:positionV relativeFrom="paragraph">
                <wp:posOffset>12700</wp:posOffset>
              </wp:positionV>
              <wp:extent cx="5514340" cy="246628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224" t="6811" r="56497" b="32374"/>
                      <a:stretch/>
                    </pic:blipFill>
                    <pic:spPr bwMode="auto">
                      <a:xfrm>
                        <a:off x="0" y="0"/>
                        <a:ext cx="5514340" cy="246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1DC72BD2" w14:textId="1601317B" w:rsidR="0041041A" w:rsidRDefault="0041041A" w:rsidP="0041041A">
      <w:pPr>
        <w:pStyle w:val="Sinespaciado"/>
        <w:spacing w:line="480" w:lineRule="auto"/>
        <w:rPr>
          <w:ins w:id="1441" w:author="Steven Ortiz" w:date="2020-07-05T20:32:00Z"/>
          <w:lang w:eastAsia="es-CO"/>
        </w:rPr>
        <w:pPrChange w:id="1442" w:author="Steven Ortiz" w:date="2020-07-05T20:32:00Z">
          <w:pPr>
            <w:spacing w:line="259" w:lineRule="auto"/>
            <w:ind w:left="0" w:firstLine="0"/>
          </w:pPr>
        </w:pPrChange>
      </w:pPr>
    </w:p>
    <w:p w14:paraId="7CE8DC25" w14:textId="77777777" w:rsidR="0041041A" w:rsidRDefault="0041041A" w:rsidP="0041041A">
      <w:pPr>
        <w:pStyle w:val="Sinespaciado"/>
        <w:spacing w:line="480" w:lineRule="auto"/>
        <w:rPr>
          <w:ins w:id="1443" w:author="Steven Ortiz" w:date="2020-07-05T20:32:00Z"/>
          <w:lang w:eastAsia="es-CO"/>
        </w:rPr>
        <w:pPrChange w:id="1444" w:author="Steven Ortiz" w:date="2020-07-05T20:32:00Z">
          <w:pPr>
            <w:spacing w:line="259" w:lineRule="auto"/>
            <w:ind w:left="0" w:firstLine="0"/>
          </w:pPr>
        </w:pPrChange>
      </w:pPr>
    </w:p>
    <w:p w14:paraId="0C5274E0" w14:textId="1EC6DB47" w:rsidR="0041041A" w:rsidRDefault="0041041A" w:rsidP="0041041A">
      <w:pPr>
        <w:pStyle w:val="Sinespaciado"/>
        <w:spacing w:line="480" w:lineRule="auto"/>
        <w:rPr>
          <w:ins w:id="1445" w:author="Steven Ortiz" w:date="2020-07-05T19:22:00Z"/>
          <w:lang w:eastAsia="es-CO"/>
        </w:rPr>
        <w:pPrChange w:id="1446" w:author="Steven Ortiz" w:date="2020-07-05T20:32:00Z">
          <w:pPr>
            <w:spacing w:line="259" w:lineRule="auto"/>
            <w:ind w:left="0" w:firstLine="0"/>
          </w:pPr>
        </w:pPrChange>
      </w:pPr>
    </w:p>
    <w:p w14:paraId="5363F180" w14:textId="77777777" w:rsidR="00D71435" w:rsidRDefault="00D71435" w:rsidP="00D71435">
      <w:pPr>
        <w:pStyle w:val="Sinespaciado"/>
        <w:rPr>
          <w:ins w:id="1447" w:author="Steven Ortiz" w:date="2020-07-05T19:22:00Z"/>
          <w:lang w:eastAsia="es-CO"/>
        </w:rPr>
        <w:pPrChange w:id="1448" w:author="Steven Ortiz" w:date="2020-07-05T19:22:00Z">
          <w:pPr>
            <w:spacing w:line="259" w:lineRule="auto"/>
            <w:ind w:left="0" w:firstLine="0"/>
          </w:pPr>
        </w:pPrChange>
      </w:pPr>
    </w:p>
    <w:p w14:paraId="3C3491BE" w14:textId="3AE2F159" w:rsidR="00D71435" w:rsidRDefault="00D71435" w:rsidP="00D71435">
      <w:pPr>
        <w:pStyle w:val="Sinespaciado"/>
        <w:rPr>
          <w:ins w:id="1449" w:author="Steven Ortiz" w:date="2020-07-05T19:22:00Z"/>
          <w:lang w:eastAsia="es-CO"/>
        </w:rPr>
        <w:pPrChange w:id="1450" w:author="Steven Ortiz" w:date="2020-07-05T19:22:00Z">
          <w:pPr>
            <w:spacing w:line="259" w:lineRule="auto"/>
            <w:ind w:left="0" w:firstLine="0"/>
          </w:pPr>
        </w:pPrChange>
      </w:pPr>
    </w:p>
    <w:p w14:paraId="47C8027C" w14:textId="3DE2EA00" w:rsidR="00D71435" w:rsidRDefault="00D71435" w:rsidP="00D71435">
      <w:pPr>
        <w:pStyle w:val="Sinespaciado"/>
        <w:rPr>
          <w:ins w:id="1451" w:author="Steven Ortiz" w:date="2020-07-05T19:22:00Z"/>
          <w:lang w:eastAsia="es-CO"/>
        </w:rPr>
        <w:pPrChange w:id="1452" w:author="Steven Ortiz" w:date="2020-07-05T19:22:00Z">
          <w:pPr>
            <w:spacing w:line="259" w:lineRule="auto"/>
            <w:ind w:left="0" w:firstLine="0"/>
          </w:pPr>
        </w:pPrChange>
      </w:pPr>
    </w:p>
    <w:p w14:paraId="5F142E6E" w14:textId="2D3610D9" w:rsidR="00D71435" w:rsidRDefault="00D71435" w:rsidP="00D71435">
      <w:pPr>
        <w:pStyle w:val="Sinespaciado"/>
        <w:rPr>
          <w:ins w:id="1453" w:author="Steven Ortiz" w:date="2020-07-05T19:03:00Z"/>
          <w:lang w:eastAsia="es-CO"/>
        </w:rPr>
        <w:pPrChange w:id="1454" w:author="Steven Ortiz" w:date="2020-07-05T19:22:00Z">
          <w:pPr>
            <w:spacing w:line="259" w:lineRule="auto"/>
            <w:ind w:left="0" w:firstLine="0"/>
          </w:pPr>
        </w:pPrChange>
      </w:pPr>
    </w:p>
    <w:p w14:paraId="5BF7E120" w14:textId="77777777" w:rsidR="00281AB9" w:rsidRDefault="00281AB9" w:rsidP="00281AB9">
      <w:pPr>
        <w:pStyle w:val="Sinespaciado"/>
        <w:rPr>
          <w:ins w:id="1455" w:author="Steven Ortiz" w:date="2020-07-05T19:03:00Z"/>
          <w:lang w:eastAsia="es-CO"/>
        </w:rPr>
        <w:pPrChange w:id="1456" w:author="Steven Ortiz" w:date="2020-07-05T19:03:00Z">
          <w:pPr>
            <w:spacing w:line="259" w:lineRule="auto"/>
            <w:ind w:left="0" w:firstLine="0"/>
          </w:pPr>
        </w:pPrChange>
      </w:pPr>
    </w:p>
    <w:p w14:paraId="4F8478A4" w14:textId="77777777" w:rsidR="00281AB9" w:rsidRDefault="00281AB9" w:rsidP="00281AB9">
      <w:pPr>
        <w:pStyle w:val="Sinespaciado"/>
        <w:rPr>
          <w:ins w:id="1457" w:author="Steven Ortiz" w:date="2020-07-05T19:03:00Z"/>
          <w:lang w:eastAsia="es-CO"/>
        </w:rPr>
        <w:pPrChange w:id="1458" w:author="Steven Ortiz" w:date="2020-07-05T19:03:00Z">
          <w:pPr>
            <w:spacing w:line="259" w:lineRule="auto"/>
            <w:ind w:left="0" w:firstLine="0"/>
          </w:pPr>
        </w:pPrChange>
      </w:pPr>
    </w:p>
    <w:p w14:paraId="28151AA0" w14:textId="77777777" w:rsidR="00281AB9" w:rsidRDefault="00281AB9" w:rsidP="00281AB9">
      <w:pPr>
        <w:pStyle w:val="Sinespaciado"/>
        <w:rPr>
          <w:ins w:id="1459" w:author="Steven Ortiz" w:date="2020-07-05T19:03:00Z"/>
          <w:lang w:eastAsia="es-CO"/>
        </w:rPr>
        <w:pPrChange w:id="1460" w:author="Steven Ortiz" w:date="2020-07-05T19:03:00Z">
          <w:pPr>
            <w:spacing w:line="259" w:lineRule="auto"/>
            <w:ind w:left="0" w:firstLine="0"/>
          </w:pPr>
        </w:pPrChange>
      </w:pPr>
    </w:p>
    <w:p w14:paraId="4CAB26F1" w14:textId="77777777" w:rsidR="00281AB9" w:rsidRDefault="00281AB9" w:rsidP="00281AB9">
      <w:pPr>
        <w:pStyle w:val="Sinespaciado"/>
        <w:rPr>
          <w:ins w:id="1461" w:author="Steven Ortiz" w:date="2020-07-05T19:03:00Z"/>
          <w:lang w:eastAsia="es-CO"/>
        </w:rPr>
        <w:pPrChange w:id="1462" w:author="Steven Ortiz" w:date="2020-07-05T19:03:00Z">
          <w:pPr>
            <w:spacing w:line="259" w:lineRule="auto"/>
            <w:ind w:left="0" w:firstLine="0"/>
          </w:pPr>
        </w:pPrChange>
      </w:pPr>
    </w:p>
    <w:p w14:paraId="5D01DBF1" w14:textId="77777777" w:rsidR="00281AB9" w:rsidRDefault="00281AB9" w:rsidP="00281AB9">
      <w:pPr>
        <w:pStyle w:val="Sinespaciado"/>
        <w:rPr>
          <w:ins w:id="1463" w:author="Steven Ortiz" w:date="2020-07-05T20:52:00Z"/>
          <w:lang w:eastAsia="es-CO"/>
        </w:rPr>
        <w:pPrChange w:id="1464" w:author="Steven Ortiz" w:date="2020-07-05T19:03:00Z">
          <w:pPr>
            <w:spacing w:line="259" w:lineRule="auto"/>
            <w:ind w:left="0" w:firstLine="0"/>
          </w:pPr>
        </w:pPrChange>
      </w:pPr>
    </w:p>
    <w:p w14:paraId="01FF380C" w14:textId="58A30D48" w:rsidR="007C233B" w:rsidRDefault="007C233B" w:rsidP="007C233B">
      <w:pPr>
        <w:pStyle w:val="Sinespaciado"/>
        <w:spacing w:line="480" w:lineRule="auto"/>
        <w:rPr>
          <w:ins w:id="1465" w:author="Steven Ortiz" w:date="2020-07-05T21:03:00Z"/>
          <w:color w:val="000000" w:themeColor="text1"/>
          <w:lang w:eastAsia="es-CO"/>
        </w:rPr>
        <w:pPrChange w:id="1466" w:author="Steven Ortiz" w:date="2020-07-05T20:54:00Z">
          <w:pPr>
            <w:spacing w:line="259" w:lineRule="auto"/>
            <w:ind w:left="0" w:firstLine="0"/>
          </w:pPr>
        </w:pPrChange>
      </w:pPr>
      <w:ins w:id="1467" w:author="Steven Ortiz" w:date="2020-07-05T20:52:00Z">
        <w:r>
          <w:rPr>
            <w:lang w:eastAsia="es-CO"/>
          </w:rPr>
          <w:t xml:space="preserve">Para mejorar la experiencia del usuario se </w:t>
        </w:r>
      </w:ins>
      <w:ins w:id="1468" w:author="Steven Ortiz" w:date="2020-07-05T20:53:00Z">
        <w:r>
          <w:rPr>
            <w:lang w:eastAsia="es-CO"/>
          </w:rPr>
          <w:t>creó</w:t>
        </w:r>
      </w:ins>
      <w:ins w:id="1469" w:author="Steven Ortiz" w:date="2020-07-05T20:52:00Z">
        <w:r>
          <w:rPr>
            <w:lang w:eastAsia="es-CO"/>
          </w:rPr>
          <w:t xml:space="preserve"> el concepto </w:t>
        </w:r>
      </w:ins>
      <w:ins w:id="1470" w:author="Steven Ortiz" w:date="2020-07-05T20:53:00Z">
        <w:r>
          <w:rPr>
            <w:lang w:eastAsia="es-CO"/>
          </w:rPr>
          <w:t xml:space="preserve">de la </w:t>
        </w:r>
        <w:r w:rsidRPr="007C233B">
          <w:rPr>
            <w:color w:val="FF0000"/>
            <w:lang w:eastAsia="es-CO"/>
            <w:rPrChange w:id="1471" w:author="Steven Ortiz" w:date="2020-07-05T20:53:00Z">
              <w:rPr>
                <w:lang w:eastAsia="es-CO"/>
              </w:rPr>
            </w:rPrChange>
          </w:rPr>
          <w:t>ilustración tal</w:t>
        </w:r>
        <w:r>
          <w:rPr>
            <w:color w:val="FF0000"/>
            <w:lang w:eastAsia="es-CO"/>
          </w:rPr>
          <w:t xml:space="preserve">, </w:t>
        </w:r>
      </w:ins>
      <w:ins w:id="1472" w:author="Steven Ortiz" w:date="2020-07-05T20:54:00Z">
        <w:r w:rsidRPr="007C233B">
          <w:rPr>
            <w:color w:val="000000" w:themeColor="text1"/>
            <w:lang w:eastAsia="es-CO"/>
            <w:rPrChange w:id="1473" w:author="Steven Ortiz" w:date="2020-07-05T20:54:00Z">
              <w:rPr>
                <w:color w:val="FF0000"/>
                <w:lang w:eastAsia="es-CO"/>
              </w:rPr>
            </w:rPrChange>
          </w:rPr>
          <w:t xml:space="preserve">con una sección </w:t>
        </w:r>
        <w:r>
          <w:rPr>
            <w:color w:val="000000" w:themeColor="text1"/>
            <w:lang w:eastAsia="es-CO"/>
          </w:rPr>
          <w:t>musical, botones, área de trabajo</w:t>
        </w:r>
      </w:ins>
      <w:ins w:id="1474" w:author="Steven Ortiz" w:date="2020-07-05T20:55:00Z">
        <w:r>
          <w:rPr>
            <w:color w:val="000000" w:themeColor="text1"/>
            <w:lang w:eastAsia="es-CO"/>
          </w:rPr>
          <w:t xml:space="preserve"> y visualización de tarjeta</w:t>
        </w:r>
        <w:r w:rsidR="00C826F3">
          <w:rPr>
            <w:color w:val="000000" w:themeColor="text1"/>
            <w:lang w:eastAsia="es-CO"/>
          </w:rPr>
          <w:t>.</w:t>
        </w:r>
      </w:ins>
    </w:p>
    <w:p w14:paraId="42C00406" w14:textId="024168D7" w:rsidR="00C826F3" w:rsidRDefault="00C826F3" w:rsidP="007C233B">
      <w:pPr>
        <w:pStyle w:val="Sinespaciado"/>
        <w:spacing w:line="480" w:lineRule="auto"/>
        <w:rPr>
          <w:ins w:id="1475" w:author="Steven Ortiz" w:date="2020-07-05T21:03:00Z"/>
          <w:color w:val="000000" w:themeColor="text1"/>
          <w:lang w:eastAsia="es-CO"/>
        </w:rPr>
        <w:pPrChange w:id="1476" w:author="Steven Ortiz" w:date="2020-07-05T20:54:00Z">
          <w:pPr>
            <w:spacing w:line="259" w:lineRule="auto"/>
            <w:ind w:left="0" w:firstLine="0"/>
          </w:pPr>
        </w:pPrChange>
      </w:pPr>
      <w:ins w:id="1477" w:author="Steven Ortiz" w:date="2020-07-05T21:02:00Z">
        <w:r>
          <w:rPr>
            <w:noProof/>
            <w:color w:val="000000" w:themeColor="text1"/>
            <w:lang w:eastAsia="es-CO"/>
          </w:rPr>
          <w:drawing>
            <wp:anchor distT="0" distB="0" distL="114300" distR="114300" simplePos="0" relativeHeight="251869184" behindDoc="0" locked="0" layoutInCell="1" allowOverlap="1" wp14:anchorId="2BB635F4" wp14:editId="719B49E9">
              <wp:simplePos x="0" y="0"/>
              <wp:positionH relativeFrom="margin">
                <wp:align>right</wp:align>
              </wp:positionH>
              <wp:positionV relativeFrom="paragraph">
                <wp:posOffset>9525</wp:posOffset>
              </wp:positionV>
              <wp:extent cx="5610225" cy="2628900"/>
              <wp:effectExtent l="0" t="0" r="9525" b="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0389"/>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5B673F1B" w14:textId="32FE2098" w:rsidR="00C826F3" w:rsidRDefault="00C826F3" w:rsidP="007C233B">
      <w:pPr>
        <w:pStyle w:val="Sinespaciado"/>
        <w:spacing w:line="480" w:lineRule="auto"/>
        <w:rPr>
          <w:ins w:id="1478" w:author="Steven Ortiz" w:date="2020-07-05T21:03:00Z"/>
          <w:color w:val="000000" w:themeColor="text1"/>
          <w:lang w:eastAsia="es-CO"/>
        </w:rPr>
        <w:pPrChange w:id="1479" w:author="Steven Ortiz" w:date="2020-07-05T20:54:00Z">
          <w:pPr>
            <w:spacing w:line="259" w:lineRule="auto"/>
            <w:ind w:left="0" w:firstLine="0"/>
          </w:pPr>
        </w:pPrChange>
      </w:pPr>
    </w:p>
    <w:p w14:paraId="22ECE25A" w14:textId="2402A9AB" w:rsidR="00C826F3" w:rsidRDefault="00C826F3" w:rsidP="007C233B">
      <w:pPr>
        <w:pStyle w:val="Sinespaciado"/>
        <w:spacing w:line="480" w:lineRule="auto"/>
        <w:rPr>
          <w:ins w:id="1480" w:author="Steven Ortiz" w:date="2020-07-05T21:03:00Z"/>
          <w:color w:val="000000" w:themeColor="text1"/>
          <w:lang w:eastAsia="es-CO"/>
        </w:rPr>
        <w:pPrChange w:id="1481" w:author="Steven Ortiz" w:date="2020-07-05T20:54:00Z">
          <w:pPr>
            <w:spacing w:line="259" w:lineRule="auto"/>
            <w:ind w:left="0" w:firstLine="0"/>
          </w:pPr>
        </w:pPrChange>
      </w:pPr>
    </w:p>
    <w:p w14:paraId="74B44D9D" w14:textId="77777777" w:rsidR="00C826F3" w:rsidRDefault="00C826F3" w:rsidP="007C233B">
      <w:pPr>
        <w:pStyle w:val="Sinespaciado"/>
        <w:spacing w:line="480" w:lineRule="auto"/>
        <w:rPr>
          <w:ins w:id="1482" w:author="Steven Ortiz" w:date="2020-07-05T21:03:00Z"/>
          <w:color w:val="000000" w:themeColor="text1"/>
          <w:lang w:eastAsia="es-CO"/>
        </w:rPr>
        <w:pPrChange w:id="1483" w:author="Steven Ortiz" w:date="2020-07-05T20:54:00Z">
          <w:pPr>
            <w:spacing w:line="259" w:lineRule="auto"/>
            <w:ind w:left="0" w:firstLine="0"/>
          </w:pPr>
        </w:pPrChange>
      </w:pPr>
    </w:p>
    <w:p w14:paraId="441285B5" w14:textId="51F398DA" w:rsidR="00C826F3" w:rsidRDefault="00C826F3" w:rsidP="007C233B">
      <w:pPr>
        <w:pStyle w:val="Sinespaciado"/>
        <w:spacing w:line="480" w:lineRule="auto"/>
        <w:rPr>
          <w:ins w:id="1484" w:author="Steven Ortiz" w:date="2020-07-05T20:55:00Z"/>
          <w:color w:val="000000" w:themeColor="text1"/>
          <w:lang w:eastAsia="es-CO"/>
        </w:rPr>
        <w:pPrChange w:id="1485" w:author="Steven Ortiz" w:date="2020-07-05T20:54:00Z">
          <w:pPr>
            <w:spacing w:line="259" w:lineRule="auto"/>
            <w:ind w:left="0" w:firstLine="0"/>
          </w:pPr>
        </w:pPrChange>
      </w:pPr>
    </w:p>
    <w:p w14:paraId="4440F83B" w14:textId="2E6EE97B" w:rsidR="00C826F3" w:rsidRPr="007C233B" w:rsidRDefault="00C826F3" w:rsidP="007C233B">
      <w:pPr>
        <w:pStyle w:val="Sinespaciado"/>
        <w:spacing w:line="480" w:lineRule="auto"/>
        <w:rPr>
          <w:ins w:id="1486" w:author="Steven Ortiz" w:date="2020-07-05T19:03:00Z"/>
          <w:color w:val="000000" w:themeColor="text1"/>
          <w:lang w:eastAsia="es-CO"/>
          <w:rPrChange w:id="1487" w:author="Steven Ortiz" w:date="2020-07-05T20:54:00Z">
            <w:rPr>
              <w:ins w:id="1488" w:author="Steven Ortiz" w:date="2020-07-05T19:03:00Z"/>
              <w:lang w:eastAsia="es-CO"/>
            </w:rPr>
          </w:rPrChange>
        </w:rPr>
        <w:pPrChange w:id="1489" w:author="Steven Ortiz" w:date="2020-07-05T20:54:00Z">
          <w:pPr>
            <w:spacing w:line="259" w:lineRule="auto"/>
            <w:ind w:left="0" w:firstLine="0"/>
          </w:pPr>
        </w:pPrChange>
      </w:pPr>
    </w:p>
    <w:p w14:paraId="2B5F9813" w14:textId="77777777" w:rsidR="00281AB9" w:rsidRDefault="00281AB9" w:rsidP="00281AB9">
      <w:pPr>
        <w:pStyle w:val="Sinespaciado"/>
        <w:rPr>
          <w:ins w:id="1490" w:author="Diany Lorena Hincapie Melo" w:date="2020-07-04T12:14:00Z"/>
          <w:lang w:eastAsia="es-CO"/>
        </w:rPr>
        <w:pPrChange w:id="1491" w:author="Steven Ortiz" w:date="2020-07-05T19:03:00Z">
          <w:pPr>
            <w:spacing w:line="259" w:lineRule="auto"/>
            <w:ind w:left="0" w:firstLine="0"/>
          </w:pPr>
        </w:pPrChange>
      </w:pPr>
    </w:p>
    <w:p w14:paraId="4E10F53D" w14:textId="77777777" w:rsidR="003010B1" w:rsidRDefault="003010B1">
      <w:pPr>
        <w:spacing w:line="259" w:lineRule="auto"/>
        <w:ind w:left="0" w:firstLine="0"/>
        <w:rPr>
          <w:ins w:id="1492" w:author="Steven Ortiz" w:date="2020-07-05T21:03:00Z"/>
          <w:lang w:eastAsia="es-CO"/>
        </w:rPr>
        <w:pPrChange w:id="1493" w:author="Diany Lorena Hincapie Melo" w:date="2020-07-04T12:01:00Z">
          <w:pPr>
            <w:pStyle w:val="Sinespaciado"/>
          </w:pPr>
        </w:pPrChange>
      </w:pPr>
    </w:p>
    <w:p w14:paraId="6D6F705E" w14:textId="77777777" w:rsidR="00C826F3" w:rsidRDefault="00C826F3">
      <w:pPr>
        <w:spacing w:line="259" w:lineRule="auto"/>
        <w:ind w:left="0" w:firstLine="0"/>
        <w:rPr>
          <w:ins w:id="1494" w:author="Steven Ortiz" w:date="2020-07-05T21:03:00Z"/>
          <w:lang w:eastAsia="es-CO"/>
        </w:rPr>
        <w:pPrChange w:id="1495" w:author="Diany Lorena Hincapie Melo" w:date="2020-07-04T12:01:00Z">
          <w:pPr>
            <w:pStyle w:val="Sinespaciado"/>
          </w:pPr>
        </w:pPrChange>
      </w:pPr>
    </w:p>
    <w:p w14:paraId="3BC0384E" w14:textId="538A2FEA" w:rsidR="00C826F3" w:rsidRDefault="00C826F3" w:rsidP="00C826F3">
      <w:pPr>
        <w:pStyle w:val="Ttulo3"/>
        <w:rPr>
          <w:ins w:id="1496" w:author="Steven Ortiz" w:date="2020-07-05T21:04:00Z"/>
          <w:lang w:eastAsia="es-CO"/>
        </w:rPr>
        <w:pPrChange w:id="1497" w:author="Steven Ortiz" w:date="2020-07-05T21:04:00Z">
          <w:pPr>
            <w:pStyle w:val="Sinespaciado"/>
          </w:pPr>
        </w:pPrChange>
      </w:pPr>
      <w:bookmarkStart w:id="1498" w:name="_Toc44879312"/>
      <w:ins w:id="1499" w:author="Steven Ortiz" w:date="2020-07-05T21:04:00Z">
        <w:r>
          <w:rPr>
            <w:lang w:eastAsia="es-CO"/>
          </w:rPr>
          <w:lastRenderedPageBreak/>
          <w:t>Área musical</w:t>
        </w:r>
        <w:bookmarkEnd w:id="1498"/>
      </w:ins>
    </w:p>
    <w:p w14:paraId="2CAE967C" w14:textId="2C429C11" w:rsidR="00C826F3" w:rsidRDefault="00C826F3" w:rsidP="00C826F3">
      <w:pPr>
        <w:pStyle w:val="Sinespaciado"/>
        <w:spacing w:line="480" w:lineRule="auto"/>
        <w:rPr>
          <w:ins w:id="1500" w:author="Steven Ortiz" w:date="2020-07-05T21:07:00Z"/>
          <w:lang w:eastAsia="es-CO"/>
        </w:rPr>
        <w:pPrChange w:id="1501" w:author="Steven Ortiz" w:date="2020-07-05T21:04:00Z">
          <w:pPr>
            <w:pStyle w:val="Sinespaciado"/>
          </w:pPr>
        </w:pPrChange>
      </w:pPr>
      <w:ins w:id="1502" w:author="Steven Ortiz" w:date="2020-07-05T21:04:00Z">
        <w:r>
          <w:rPr>
            <w:lang w:eastAsia="es-CO"/>
          </w:rPr>
          <w:t xml:space="preserve">Esta área se presenta en forma de piano funcional, este piano contiene todas las notas que se usaron en los bloques musicales, con el fin de que el usuario pudiera </w:t>
        </w:r>
      </w:ins>
      <w:ins w:id="1503" w:author="Steven Ortiz" w:date="2020-07-05T21:06:00Z">
        <w:r>
          <w:rPr>
            <w:lang w:eastAsia="es-CO"/>
          </w:rPr>
          <w:t>buscar alguna nota, oírla y saber que nomenclatura musical tenía.</w:t>
        </w:r>
      </w:ins>
      <w:ins w:id="1504" w:author="Steven Ortiz" w:date="2020-07-05T21:04:00Z">
        <w:r>
          <w:rPr>
            <w:lang w:eastAsia="es-CO"/>
          </w:rPr>
          <w:t xml:space="preserve"> </w:t>
        </w:r>
      </w:ins>
    </w:p>
    <w:p w14:paraId="126A140A" w14:textId="2937C034" w:rsidR="00C826F3" w:rsidRDefault="00C826F3" w:rsidP="00C826F3">
      <w:pPr>
        <w:pStyle w:val="Ttulo3"/>
        <w:rPr>
          <w:ins w:id="1505" w:author="Steven Ortiz" w:date="2020-07-05T21:09:00Z"/>
          <w:lang w:eastAsia="es-CO"/>
        </w:rPr>
        <w:pPrChange w:id="1506" w:author="Steven Ortiz" w:date="2020-07-05T21:07:00Z">
          <w:pPr>
            <w:pStyle w:val="Sinespaciado"/>
          </w:pPr>
        </w:pPrChange>
      </w:pPr>
      <w:bookmarkStart w:id="1507" w:name="_Toc44879313"/>
      <w:ins w:id="1508" w:author="Steven Ortiz" w:date="2020-07-05T21:09:00Z">
        <w:r>
          <w:rPr>
            <w:lang w:eastAsia="es-CO"/>
          </w:rPr>
          <w:t>Área de botones</w:t>
        </w:r>
        <w:bookmarkEnd w:id="1507"/>
      </w:ins>
    </w:p>
    <w:p w14:paraId="5AD56374" w14:textId="2C3FDFB2" w:rsidR="00C826F3" w:rsidRDefault="00C826F3" w:rsidP="00C826F3">
      <w:pPr>
        <w:pStyle w:val="Sinespaciado"/>
        <w:spacing w:line="480" w:lineRule="auto"/>
        <w:rPr>
          <w:ins w:id="1509" w:author="Steven Ortiz" w:date="2020-07-05T21:13:00Z"/>
          <w:lang w:eastAsia="es-CO"/>
        </w:rPr>
        <w:pPrChange w:id="1510" w:author="Steven Ortiz" w:date="2020-07-05T21:09:00Z">
          <w:pPr>
            <w:pStyle w:val="Sinespaciado"/>
          </w:pPr>
        </w:pPrChange>
      </w:pPr>
      <w:ins w:id="1511" w:author="Steven Ortiz" w:date="2020-07-05T21:09:00Z">
        <w:r>
          <w:rPr>
            <w:lang w:eastAsia="es-CO"/>
          </w:rPr>
          <w:t xml:space="preserve">Cada botón </w:t>
        </w:r>
        <w:r w:rsidR="00FA331E">
          <w:rPr>
            <w:lang w:eastAsia="es-CO"/>
          </w:rPr>
          <w:t>trae consigo la siguiente funcionalidad</w:t>
        </w:r>
      </w:ins>
      <w:ins w:id="1512" w:author="Steven Ortiz" w:date="2020-07-05T21:13:00Z">
        <w:r w:rsidR="00FA331E">
          <w:rPr>
            <w:lang w:eastAsia="es-CO"/>
          </w:rPr>
          <w:t>;</w:t>
        </w:r>
      </w:ins>
    </w:p>
    <w:p w14:paraId="37387A8F" w14:textId="2038F322" w:rsidR="00FA331E" w:rsidRDefault="00FA331E" w:rsidP="00FA331E">
      <w:pPr>
        <w:pStyle w:val="Sinespaciado"/>
        <w:numPr>
          <w:ilvl w:val="0"/>
          <w:numId w:val="19"/>
        </w:numPr>
        <w:spacing w:line="480" w:lineRule="auto"/>
        <w:rPr>
          <w:ins w:id="1513" w:author="Steven Ortiz" w:date="2020-07-05T21:14:00Z"/>
          <w:lang w:eastAsia="es-CO"/>
        </w:rPr>
        <w:pPrChange w:id="1514" w:author="Steven Ortiz" w:date="2020-07-05T21:13:00Z">
          <w:pPr>
            <w:pStyle w:val="Sinespaciado"/>
          </w:pPr>
        </w:pPrChange>
      </w:pPr>
      <w:ins w:id="1515" w:author="Steven Ortiz" w:date="2020-07-05T21:13:00Z">
        <w:r>
          <w:rPr>
            <w:lang w:eastAsia="es-CO"/>
          </w:rPr>
          <w:t xml:space="preserve">Carga: este botón permite cargar un programa </w:t>
        </w:r>
      </w:ins>
      <w:ins w:id="1516" w:author="Steven Ortiz" w:date="2020-07-05T21:14:00Z">
        <w:r>
          <w:rPr>
            <w:lang w:eastAsia="es-CO"/>
          </w:rPr>
          <w:t>guardado</w:t>
        </w:r>
      </w:ins>
      <w:ins w:id="1517" w:author="Steven Ortiz" w:date="2020-07-05T21:13:00Z">
        <w:r>
          <w:rPr>
            <w:lang w:eastAsia="es-CO"/>
          </w:rPr>
          <w:t xml:space="preserve"> con anterioridad</w:t>
        </w:r>
      </w:ins>
      <w:ins w:id="1518" w:author="Steven Ortiz" w:date="2020-07-05T21:14:00Z">
        <w:r>
          <w:rPr>
            <w:lang w:eastAsia="es-CO"/>
          </w:rPr>
          <w:t xml:space="preserve">, este archivo es de tipo texto. Este botón es el número 1 en la </w:t>
        </w:r>
        <w:r w:rsidRPr="00FA331E">
          <w:rPr>
            <w:color w:val="FF0000"/>
            <w:lang w:eastAsia="es-CO"/>
            <w:rPrChange w:id="1519" w:author="Steven Ortiz" w:date="2020-07-05T21:16:00Z">
              <w:rPr>
                <w:lang w:eastAsia="es-CO"/>
              </w:rPr>
            </w:rPrChange>
          </w:rPr>
          <w:t>ilustración tal.</w:t>
        </w:r>
      </w:ins>
    </w:p>
    <w:p w14:paraId="297582C3" w14:textId="06E917FC" w:rsidR="00FA331E" w:rsidRPr="00FA331E" w:rsidRDefault="00FA331E" w:rsidP="00FA331E">
      <w:pPr>
        <w:pStyle w:val="Sinespaciado"/>
        <w:numPr>
          <w:ilvl w:val="0"/>
          <w:numId w:val="19"/>
        </w:numPr>
        <w:spacing w:line="480" w:lineRule="auto"/>
        <w:rPr>
          <w:ins w:id="1520" w:author="Steven Ortiz" w:date="2020-07-05T21:16:00Z"/>
          <w:lang w:eastAsia="es-CO"/>
          <w:rPrChange w:id="1521" w:author="Steven Ortiz" w:date="2020-07-05T21:16:00Z">
            <w:rPr>
              <w:ins w:id="1522" w:author="Steven Ortiz" w:date="2020-07-05T21:16:00Z"/>
              <w:color w:val="FF0000"/>
              <w:lang w:eastAsia="es-CO"/>
            </w:rPr>
          </w:rPrChange>
        </w:rPr>
        <w:pPrChange w:id="1523" w:author="Steven Ortiz" w:date="2020-07-05T21:13:00Z">
          <w:pPr>
            <w:pStyle w:val="Sinespaciado"/>
          </w:pPr>
        </w:pPrChange>
      </w:pPr>
      <w:ins w:id="1524" w:author="Steven Ortiz" w:date="2020-07-05T21:15:00Z">
        <w:r>
          <w:rPr>
            <w:lang w:eastAsia="es-CO"/>
          </w:rPr>
          <w:t xml:space="preserve">Guardar: este botón permite guardar el trabajo que se haya realizado, este botón genera un archivo tipo texto. </w:t>
        </w:r>
      </w:ins>
      <w:ins w:id="1525" w:author="Steven Ortiz" w:date="2020-07-05T21:16:00Z">
        <w:r>
          <w:rPr>
            <w:lang w:eastAsia="es-CO"/>
          </w:rPr>
          <w:t xml:space="preserve">Número 2 en la </w:t>
        </w:r>
        <w:r w:rsidRPr="00FA331E">
          <w:rPr>
            <w:color w:val="FF0000"/>
            <w:lang w:eastAsia="es-CO"/>
            <w:rPrChange w:id="1526" w:author="Steven Ortiz" w:date="2020-07-05T21:16:00Z">
              <w:rPr>
                <w:lang w:eastAsia="es-CO"/>
              </w:rPr>
            </w:rPrChange>
          </w:rPr>
          <w:t>ilustración tal.</w:t>
        </w:r>
      </w:ins>
    </w:p>
    <w:p w14:paraId="3DC45D57" w14:textId="4BFFC5DE" w:rsidR="00FA331E" w:rsidRPr="00FA331E" w:rsidRDefault="00FA331E" w:rsidP="00FA331E">
      <w:pPr>
        <w:pStyle w:val="Sinespaciado"/>
        <w:numPr>
          <w:ilvl w:val="0"/>
          <w:numId w:val="19"/>
        </w:numPr>
        <w:spacing w:line="480" w:lineRule="auto"/>
        <w:rPr>
          <w:ins w:id="1527" w:author="Steven Ortiz" w:date="2020-07-05T21:18:00Z"/>
          <w:lang w:eastAsia="es-CO"/>
          <w:rPrChange w:id="1528" w:author="Steven Ortiz" w:date="2020-07-05T21:18:00Z">
            <w:rPr>
              <w:ins w:id="1529" w:author="Steven Ortiz" w:date="2020-07-05T21:18:00Z"/>
              <w:color w:val="000000" w:themeColor="text1"/>
              <w:lang w:eastAsia="es-CO"/>
            </w:rPr>
          </w:rPrChange>
        </w:rPr>
        <w:pPrChange w:id="1530" w:author="Steven Ortiz" w:date="2020-07-05T21:13:00Z">
          <w:pPr>
            <w:pStyle w:val="Sinespaciado"/>
          </w:pPr>
        </w:pPrChange>
      </w:pPr>
      <w:ins w:id="1531" w:author="Steven Ortiz" w:date="2020-07-05T21:16:00Z">
        <w:r>
          <w:rPr>
            <w:color w:val="000000" w:themeColor="text1"/>
            <w:lang w:eastAsia="es-CO"/>
          </w:rPr>
          <w:t xml:space="preserve">Buscar: este botón funciona con la tarjeta de desarrollo conectar mediante </w:t>
        </w:r>
      </w:ins>
      <w:proofErr w:type="spellStart"/>
      <w:ins w:id="1532" w:author="Steven Ortiz" w:date="2020-07-05T21:17:00Z">
        <w:r>
          <w:rPr>
            <w:color w:val="000000" w:themeColor="text1"/>
            <w:lang w:eastAsia="es-CO"/>
          </w:rPr>
          <w:t>W</w:t>
        </w:r>
      </w:ins>
      <w:ins w:id="1533" w:author="Steven Ortiz" w:date="2020-07-05T21:16:00Z">
        <w:r>
          <w:rPr>
            <w:color w:val="000000" w:themeColor="text1"/>
            <w:lang w:eastAsia="es-CO"/>
          </w:rPr>
          <w:t>eb</w:t>
        </w:r>
      </w:ins>
      <w:ins w:id="1534" w:author="Steven Ortiz" w:date="2020-07-05T21:17:00Z">
        <w:r>
          <w:rPr>
            <w:color w:val="000000" w:themeColor="text1"/>
            <w:lang w:eastAsia="es-CO"/>
          </w:rPr>
          <w:t>S</w:t>
        </w:r>
      </w:ins>
      <w:ins w:id="1535" w:author="Steven Ortiz" w:date="2020-07-05T21:16:00Z">
        <w:r>
          <w:rPr>
            <w:color w:val="000000" w:themeColor="text1"/>
            <w:lang w:eastAsia="es-CO"/>
          </w:rPr>
          <w:t>ocket</w:t>
        </w:r>
      </w:ins>
      <w:proofErr w:type="spellEnd"/>
      <w:ins w:id="1536" w:author="Steven Ortiz" w:date="2020-07-05T21:17:00Z">
        <w:r>
          <w:rPr>
            <w:color w:val="000000" w:themeColor="text1"/>
            <w:lang w:eastAsia="es-CO"/>
          </w:rPr>
          <w:t xml:space="preserve">, sirve para ver los archivos que tiene la tarjeta de desarrollo. </w:t>
        </w:r>
      </w:ins>
      <w:ins w:id="1537" w:author="Steven Ortiz" w:date="2020-07-05T21:18:00Z">
        <w:r>
          <w:rPr>
            <w:color w:val="000000" w:themeColor="text1"/>
            <w:lang w:eastAsia="es-CO"/>
          </w:rPr>
          <w:t>Número</w:t>
        </w:r>
      </w:ins>
      <w:ins w:id="1538" w:author="Steven Ortiz" w:date="2020-07-05T21:17:00Z">
        <w:r>
          <w:rPr>
            <w:color w:val="000000" w:themeColor="text1"/>
            <w:lang w:eastAsia="es-CO"/>
          </w:rPr>
          <w:t xml:space="preserve"> 3 en la </w:t>
        </w:r>
      </w:ins>
      <w:ins w:id="1539" w:author="Steven Ortiz" w:date="2020-07-05T21:18:00Z">
        <w:r>
          <w:rPr>
            <w:color w:val="000000" w:themeColor="text1"/>
            <w:lang w:eastAsia="es-CO"/>
          </w:rPr>
          <w:t>ilustración</w:t>
        </w:r>
      </w:ins>
      <w:ins w:id="1540" w:author="Steven Ortiz" w:date="2020-07-05T21:17:00Z">
        <w:r>
          <w:rPr>
            <w:color w:val="000000" w:themeColor="text1"/>
            <w:lang w:eastAsia="es-CO"/>
          </w:rPr>
          <w:t xml:space="preserve"> </w:t>
        </w:r>
      </w:ins>
      <w:ins w:id="1541" w:author="Steven Ortiz" w:date="2020-07-05T21:18:00Z">
        <w:r>
          <w:rPr>
            <w:color w:val="000000" w:themeColor="text1"/>
            <w:lang w:eastAsia="es-CO"/>
          </w:rPr>
          <w:t>tal.</w:t>
        </w:r>
      </w:ins>
    </w:p>
    <w:p w14:paraId="7B2BADA5" w14:textId="648A11CD" w:rsidR="00FA331E" w:rsidRDefault="00FA331E" w:rsidP="00FA331E">
      <w:pPr>
        <w:pStyle w:val="Sinespaciado"/>
        <w:numPr>
          <w:ilvl w:val="0"/>
          <w:numId w:val="19"/>
        </w:numPr>
        <w:spacing w:line="480" w:lineRule="auto"/>
        <w:rPr>
          <w:ins w:id="1542" w:author="Steven Ortiz" w:date="2020-07-05T21:23:00Z"/>
          <w:lang w:eastAsia="es-CO"/>
        </w:rPr>
        <w:pPrChange w:id="1543" w:author="Steven Ortiz" w:date="2020-07-05T21:18:00Z">
          <w:pPr>
            <w:pStyle w:val="Sinespaciado"/>
          </w:pPr>
        </w:pPrChange>
      </w:pPr>
      <w:ins w:id="1544" w:author="Steven Ortiz" w:date="2020-07-05T21:18:00Z">
        <w:r>
          <w:rPr>
            <w:color w:val="000000" w:themeColor="text1"/>
            <w:lang w:eastAsia="es-CO"/>
          </w:rPr>
          <w:t>Descartar: borra todos los bloques que se encuentren en el área de trabajo.</w:t>
        </w:r>
        <w:r>
          <w:rPr>
            <w:lang w:eastAsia="es-CO"/>
          </w:rPr>
          <w:t xml:space="preserve"> </w:t>
        </w:r>
      </w:ins>
      <w:ins w:id="1545" w:author="Steven Ortiz" w:date="2020-07-05T21:19:00Z">
        <w:r>
          <w:rPr>
            <w:lang w:eastAsia="es-CO"/>
          </w:rPr>
          <w:t>Número</w:t>
        </w:r>
      </w:ins>
      <w:ins w:id="1546" w:author="Steven Ortiz" w:date="2020-07-05T21:18:00Z">
        <w:r>
          <w:rPr>
            <w:lang w:eastAsia="es-CO"/>
          </w:rPr>
          <w:t xml:space="preserve"> 4 en la ilustración tal.</w:t>
        </w:r>
      </w:ins>
    </w:p>
    <w:p w14:paraId="2219BED3" w14:textId="7A592BC6" w:rsidR="00A81340" w:rsidRDefault="00A81340" w:rsidP="00FA331E">
      <w:pPr>
        <w:pStyle w:val="Sinespaciado"/>
        <w:numPr>
          <w:ilvl w:val="0"/>
          <w:numId w:val="19"/>
        </w:numPr>
        <w:spacing w:line="480" w:lineRule="auto"/>
        <w:rPr>
          <w:ins w:id="1547" w:author="Steven Ortiz" w:date="2020-07-05T21:19:00Z"/>
          <w:lang w:eastAsia="es-CO"/>
        </w:rPr>
        <w:pPrChange w:id="1548" w:author="Steven Ortiz" w:date="2020-07-05T21:18:00Z">
          <w:pPr>
            <w:pStyle w:val="Sinespaciado"/>
          </w:pPr>
        </w:pPrChange>
      </w:pPr>
      <w:ins w:id="1549" w:author="Steven Ortiz" w:date="2020-07-05T21:23:00Z">
        <w:r>
          <w:rPr>
            <w:color w:val="000000" w:themeColor="text1"/>
            <w:lang w:eastAsia="es-CO"/>
          </w:rPr>
          <w:t>Ejecutar:</w:t>
        </w:r>
        <w:r>
          <w:rPr>
            <w:lang w:eastAsia="es-CO"/>
          </w:rPr>
          <w:t xml:space="preserve"> permite ejecutar lo que se encuentre en el </w:t>
        </w:r>
      </w:ins>
      <w:ins w:id="1550" w:author="Steven Ortiz" w:date="2020-07-05T21:24:00Z">
        <w:r>
          <w:rPr>
            <w:lang w:eastAsia="es-CO"/>
          </w:rPr>
          <w:t>área</w:t>
        </w:r>
      </w:ins>
      <w:ins w:id="1551" w:author="Steven Ortiz" w:date="2020-07-05T21:23:00Z">
        <w:r>
          <w:rPr>
            <w:lang w:eastAsia="es-CO"/>
          </w:rPr>
          <w:t xml:space="preserve"> </w:t>
        </w:r>
      </w:ins>
      <w:ins w:id="1552" w:author="Steven Ortiz" w:date="2020-07-05T21:24:00Z">
        <w:r>
          <w:rPr>
            <w:lang w:eastAsia="es-CO"/>
          </w:rPr>
          <w:t>de trabajo, esta ejecución es realizada por JavaScript, y no todos los bloques realizan acciones en la p</w:t>
        </w:r>
      </w:ins>
      <w:ins w:id="1553" w:author="Steven Ortiz" w:date="2020-07-05T21:25:00Z">
        <w:r>
          <w:rPr>
            <w:lang w:eastAsia="es-CO"/>
          </w:rPr>
          <w:t>ágina.</w:t>
        </w:r>
      </w:ins>
      <w:ins w:id="1554" w:author="Steven Ortiz" w:date="2020-07-05T21:38:00Z">
        <w:r w:rsidR="00104430">
          <w:rPr>
            <w:lang w:eastAsia="es-CO"/>
          </w:rPr>
          <w:t xml:space="preserve"> Este botón además le avisa al usuario si algún pin de la tarjeta </w:t>
        </w:r>
      </w:ins>
      <w:ins w:id="1555" w:author="Steven Ortiz" w:date="2020-07-05T21:39:00Z">
        <w:r w:rsidR="00104430">
          <w:rPr>
            <w:lang w:eastAsia="es-CO"/>
          </w:rPr>
          <w:t>está</w:t>
        </w:r>
      </w:ins>
      <w:ins w:id="1556" w:author="Steven Ortiz" w:date="2020-07-05T21:38:00Z">
        <w:r w:rsidR="00104430">
          <w:rPr>
            <w:lang w:eastAsia="es-CO"/>
          </w:rPr>
          <w:t xml:space="preserve"> siendo usado </w:t>
        </w:r>
      </w:ins>
      <w:ins w:id="1557" w:author="Steven Ortiz" w:date="2020-07-05T21:39:00Z">
        <w:r w:rsidR="00104430">
          <w:rPr>
            <w:lang w:eastAsia="es-CO"/>
          </w:rPr>
          <w:t>más</w:t>
        </w:r>
      </w:ins>
      <w:ins w:id="1558" w:author="Steven Ortiz" w:date="2020-07-05T21:38:00Z">
        <w:r w:rsidR="00104430">
          <w:rPr>
            <w:lang w:eastAsia="es-CO"/>
          </w:rPr>
          <w:t xml:space="preserve"> de una vez y le generar</w:t>
        </w:r>
      </w:ins>
      <w:ins w:id="1559" w:author="Steven Ortiz" w:date="2020-07-05T21:39:00Z">
        <w:r w:rsidR="00104430">
          <w:rPr>
            <w:lang w:eastAsia="es-CO"/>
          </w:rPr>
          <w:t xml:space="preserve">á una advertencia avisándole el nombre y el número del pin para que sea revisado en el área de tarjeta </w:t>
        </w:r>
      </w:ins>
      <w:ins w:id="1560" w:author="Steven Ortiz" w:date="2020-07-05T21:40:00Z">
        <w:r w:rsidR="00104430">
          <w:rPr>
            <w:lang w:eastAsia="es-CO"/>
          </w:rPr>
          <w:t>y los bloques que tenga programados</w:t>
        </w:r>
      </w:ins>
      <w:ins w:id="1561" w:author="Steven Ortiz" w:date="2020-07-05T21:43:00Z">
        <w:r w:rsidR="00DE7AD8">
          <w:rPr>
            <w:lang w:eastAsia="es-CO"/>
          </w:rPr>
          <w:t xml:space="preserve">. Ver </w:t>
        </w:r>
        <w:r w:rsidR="00DE7AD8" w:rsidRPr="00DE7AD8">
          <w:rPr>
            <w:color w:val="FF0000"/>
            <w:lang w:eastAsia="es-CO"/>
            <w:rPrChange w:id="1562" w:author="Steven Ortiz" w:date="2020-07-05T21:43:00Z">
              <w:rPr>
                <w:lang w:eastAsia="es-CO"/>
              </w:rPr>
            </w:rPrChange>
          </w:rPr>
          <w:t>ilustración tal</w:t>
        </w:r>
      </w:ins>
      <w:ins w:id="1563" w:author="Steven Ortiz" w:date="2020-07-05T21:40:00Z">
        <w:r w:rsidR="00104430">
          <w:rPr>
            <w:lang w:eastAsia="es-CO"/>
          </w:rPr>
          <w:t>.</w:t>
        </w:r>
      </w:ins>
      <w:ins w:id="1564" w:author="Steven Ortiz" w:date="2020-07-05T21:25:00Z">
        <w:r>
          <w:rPr>
            <w:lang w:eastAsia="es-CO"/>
          </w:rPr>
          <w:t xml:space="preserve"> Número 5 en la ilustración tal.</w:t>
        </w:r>
      </w:ins>
    </w:p>
    <w:p w14:paraId="5CCA39B4" w14:textId="4BED6AA5" w:rsidR="00FA331E" w:rsidRDefault="00FA331E" w:rsidP="00FA331E">
      <w:pPr>
        <w:pStyle w:val="Sinespaciado"/>
        <w:numPr>
          <w:ilvl w:val="0"/>
          <w:numId w:val="19"/>
        </w:numPr>
        <w:spacing w:line="480" w:lineRule="auto"/>
        <w:rPr>
          <w:ins w:id="1565" w:author="Steven Ortiz" w:date="2020-07-05T21:20:00Z"/>
          <w:lang w:eastAsia="es-CO"/>
        </w:rPr>
        <w:pPrChange w:id="1566" w:author="Steven Ortiz" w:date="2020-07-05T21:18:00Z">
          <w:pPr>
            <w:pStyle w:val="Sinespaciado"/>
          </w:pPr>
        </w:pPrChange>
      </w:pPr>
      <w:ins w:id="1567" w:author="Steven Ortiz" w:date="2020-07-05T21:19:00Z">
        <w:r>
          <w:rPr>
            <w:lang w:eastAsia="es-CO"/>
          </w:rPr>
          <w:t>Descargar: Funciona para descargar el código generado en Python</w:t>
        </w:r>
      </w:ins>
      <w:ins w:id="1568" w:author="Steven Ortiz" w:date="2020-07-05T21:20:00Z">
        <w:r>
          <w:rPr>
            <w:lang w:eastAsia="es-CO"/>
          </w:rPr>
          <w:t xml:space="preserve"> de lo que se encuentre en el área de trabajo</w:t>
        </w:r>
      </w:ins>
      <w:ins w:id="1569" w:author="Steven Ortiz" w:date="2020-07-05T21:19:00Z">
        <w:r>
          <w:rPr>
            <w:lang w:eastAsia="es-CO"/>
          </w:rPr>
          <w:t xml:space="preserve">. </w:t>
        </w:r>
      </w:ins>
      <w:ins w:id="1570" w:author="Steven Ortiz" w:date="2020-07-05T21:20:00Z">
        <w:r>
          <w:rPr>
            <w:lang w:eastAsia="es-CO"/>
          </w:rPr>
          <w:t>Número</w:t>
        </w:r>
        <w:r w:rsidR="00A81340">
          <w:rPr>
            <w:lang w:eastAsia="es-CO"/>
          </w:rPr>
          <w:t xml:space="preserve"> 6</w:t>
        </w:r>
        <w:r>
          <w:rPr>
            <w:lang w:eastAsia="es-CO"/>
          </w:rPr>
          <w:t xml:space="preserve"> en la ilustración tal.</w:t>
        </w:r>
      </w:ins>
    </w:p>
    <w:p w14:paraId="38FBA4C3" w14:textId="0BD620A9" w:rsidR="00FA331E" w:rsidRDefault="00FA331E" w:rsidP="00FA331E">
      <w:pPr>
        <w:pStyle w:val="Sinespaciado"/>
        <w:numPr>
          <w:ilvl w:val="0"/>
          <w:numId w:val="19"/>
        </w:numPr>
        <w:spacing w:line="480" w:lineRule="auto"/>
        <w:rPr>
          <w:ins w:id="1571" w:author="Steven Ortiz" w:date="2020-07-05T21:21:00Z"/>
          <w:lang w:eastAsia="es-CO"/>
        </w:rPr>
        <w:pPrChange w:id="1572" w:author="Steven Ortiz" w:date="2020-07-05T21:18:00Z">
          <w:pPr>
            <w:pStyle w:val="Sinespaciado"/>
          </w:pPr>
        </w:pPrChange>
      </w:pPr>
      <w:ins w:id="1573" w:author="Steven Ortiz" w:date="2020-07-05T21:20:00Z">
        <w:r>
          <w:rPr>
            <w:lang w:eastAsia="es-CO"/>
          </w:rPr>
          <w:lastRenderedPageBreak/>
          <w:t xml:space="preserve">Conectar: Permite establecer la conexión por </w:t>
        </w:r>
        <w:proofErr w:type="spellStart"/>
        <w:r>
          <w:rPr>
            <w:lang w:eastAsia="es-CO"/>
          </w:rPr>
          <w:t>WebSocket</w:t>
        </w:r>
        <w:proofErr w:type="spellEnd"/>
        <w:r>
          <w:rPr>
            <w:lang w:eastAsia="es-CO"/>
          </w:rPr>
          <w:t xml:space="preserve"> con la tarjeta de desarrollo. </w:t>
        </w:r>
      </w:ins>
      <w:ins w:id="1574" w:author="Steven Ortiz" w:date="2020-07-05T21:21:00Z">
        <w:r>
          <w:rPr>
            <w:lang w:eastAsia="es-CO"/>
          </w:rPr>
          <w:t xml:space="preserve">Número </w:t>
        </w:r>
      </w:ins>
      <w:ins w:id="1575" w:author="Steven Ortiz" w:date="2020-07-05T21:25:00Z">
        <w:r w:rsidR="00A81340">
          <w:rPr>
            <w:lang w:eastAsia="es-CO"/>
          </w:rPr>
          <w:t>7</w:t>
        </w:r>
      </w:ins>
      <w:ins w:id="1576" w:author="Steven Ortiz" w:date="2020-07-05T21:26:00Z">
        <w:r w:rsidR="00A81340">
          <w:rPr>
            <w:lang w:eastAsia="es-CO"/>
          </w:rPr>
          <w:t xml:space="preserve"> </w:t>
        </w:r>
      </w:ins>
      <w:ins w:id="1577" w:author="Steven Ortiz" w:date="2020-07-05T21:21:00Z">
        <w:r>
          <w:rPr>
            <w:lang w:eastAsia="es-CO"/>
          </w:rPr>
          <w:t>en la ilustración tal.</w:t>
        </w:r>
      </w:ins>
    </w:p>
    <w:p w14:paraId="5811325E" w14:textId="413ED60A" w:rsidR="00FA331E" w:rsidRDefault="00FA331E" w:rsidP="00FA331E">
      <w:pPr>
        <w:pStyle w:val="Sinespaciado"/>
        <w:numPr>
          <w:ilvl w:val="0"/>
          <w:numId w:val="19"/>
        </w:numPr>
        <w:spacing w:line="480" w:lineRule="auto"/>
        <w:rPr>
          <w:ins w:id="1578" w:author="Steven Ortiz" w:date="2020-07-05T21:26:00Z"/>
          <w:lang w:eastAsia="es-CO"/>
        </w:rPr>
        <w:pPrChange w:id="1579" w:author="Steven Ortiz" w:date="2020-07-05T21:18:00Z">
          <w:pPr>
            <w:pStyle w:val="Sinespaciado"/>
          </w:pPr>
        </w:pPrChange>
      </w:pPr>
      <w:ins w:id="1580" w:author="Steven Ortiz" w:date="2020-07-05T21:21:00Z">
        <w:r>
          <w:rPr>
            <w:lang w:eastAsia="es-CO"/>
          </w:rPr>
          <w:t xml:space="preserve">Enviar: </w:t>
        </w:r>
      </w:ins>
      <w:ins w:id="1581" w:author="Steven Ortiz" w:date="2020-07-05T21:22:00Z">
        <w:r>
          <w:rPr>
            <w:lang w:eastAsia="es-CO"/>
          </w:rPr>
          <w:t xml:space="preserve">Funciona con la tarjeta de desarrollo conectada por </w:t>
        </w:r>
        <w:proofErr w:type="spellStart"/>
        <w:r>
          <w:rPr>
            <w:lang w:eastAsia="es-CO"/>
          </w:rPr>
          <w:t>WebSocket</w:t>
        </w:r>
        <w:proofErr w:type="spellEnd"/>
        <w:r>
          <w:rPr>
            <w:lang w:eastAsia="es-CO"/>
          </w:rPr>
          <w:t xml:space="preserve">, y sirve para enviar el archivo de lo que se haya programado en el área de trabajo. </w:t>
        </w:r>
      </w:ins>
      <w:ins w:id="1582" w:author="Steven Ortiz" w:date="2020-07-05T21:25:00Z">
        <w:r w:rsidR="00A81340">
          <w:rPr>
            <w:lang w:eastAsia="es-CO"/>
          </w:rPr>
          <w:t>El archivo enviado es de tipo Python con el nombre “main.py</w:t>
        </w:r>
      </w:ins>
      <w:ins w:id="1583" w:author="Steven Ortiz" w:date="2020-07-05T21:26:00Z">
        <w:r w:rsidR="00A81340">
          <w:rPr>
            <w:lang w:eastAsia="es-CO"/>
          </w:rPr>
          <w:t>”</w:t>
        </w:r>
      </w:ins>
      <w:ins w:id="1584" w:author="Steven Ortiz" w:date="2020-07-05T21:21:00Z">
        <w:r w:rsidR="00A81340">
          <w:rPr>
            <w:lang w:eastAsia="es-CO"/>
          </w:rPr>
          <w:t xml:space="preserve">. </w:t>
        </w:r>
      </w:ins>
      <w:ins w:id="1585" w:author="Steven Ortiz" w:date="2020-07-05T21:26:00Z">
        <w:r w:rsidR="00A81340">
          <w:rPr>
            <w:lang w:eastAsia="es-CO"/>
          </w:rPr>
          <w:t>Número 8 en la ilustración tal.</w:t>
        </w:r>
      </w:ins>
    </w:p>
    <w:p w14:paraId="6CEB0CE5" w14:textId="7FD6C874" w:rsidR="00A81340" w:rsidRDefault="00A81340" w:rsidP="00A81340">
      <w:pPr>
        <w:pStyle w:val="Ttulo3"/>
        <w:rPr>
          <w:ins w:id="1586" w:author="Steven Ortiz" w:date="2020-07-05T21:26:00Z"/>
          <w:lang w:eastAsia="es-CO"/>
        </w:rPr>
        <w:pPrChange w:id="1587" w:author="Steven Ortiz" w:date="2020-07-05T21:26:00Z">
          <w:pPr>
            <w:pStyle w:val="Sinespaciado"/>
          </w:pPr>
        </w:pPrChange>
      </w:pPr>
      <w:bookmarkStart w:id="1588" w:name="_Toc44879314"/>
      <w:ins w:id="1589" w:author="Steven Ortiz" w:date="2020-07-05T21:27:00Z">
        <w:r>
          <w:rPr>
            <w:lang w:eastAsia="es-CO"/>
          </w:rPr>
          <w:t>Área</w:t>
        </w:r>
      </w:ins>
      <w:ins w:id="1590" w:author="Steven Ortiz" w:date="2020-07-05T21:26:00Z">
        <w:r>
          <w:rPr>
            <w:lang w:eastAsia="es-CO"/>
          </w:rPr>
          <w:t xml:space="preserve"> de trabajo</w:t>
        </w:r>
        <w:bookmarkEnd w:id="1588"/>
      </w:ins>
    </w:p>
    <w:p w14:paraId="08D10B25" w14:textId="563B7F2C" w:rsidR="00A81340" w:rsidRDefault="00104430" w:rsidP="00A81340">
      <w:pPr>
        <w:pStyle w:val="Sinespaciado"/>
        <w:spacing w:line="480" w:lineRule="auto"/>
        <w:rPr>
          <w:ins w:id="1591" w:author="Steven Ortiz" w:date="2020-07-05T21:34:00Z"/>
          <w:lang w:eastAsia="es-CO"/>
        </w:rPr>
        <w:pPrChange w:id="1592" w:author="Steven Ortiz" w:date="2020-07-05T21:28:00Z">
          <w:pPr>
            <w:pStyle w:val="Sinespaciado"/>
          </w:pPr>
        </w:pPrChange>
      </w:pPr>
      <w:ins w:id="1593" w:author="Steven Ortiz" w:date="2020-07-05T21:34:00Z">
        <w:r>
          <w:rPr>
            <w:noProof/>
            <w:lang w:eastAsia="es-CO"/>
          </w:rPr>
          <w:drawing>
            <wp:anchor distT="0" distB="0" distL="114300" distR="114300" simplePos="0" relativeHeight="251870208" behindDoc="0" locked="0" layoutInCell="1" allowOverlap="1" wp14:anchorId="03A8C7D0" wp14:editId="393994C5">
              <wp:simplePos x="0" y="0"/>
              <wp:positionH relativeFrom="margin">
                <wp:align>center</wp:align>
              </wp:positionH>
              <wp:positionV relativeFrom="paragraph">
                <wp:posOffset>1694180</wp:posOffset>
              </wp:positionV>
              <wp:extent cx="2495550" cy="781050"/>
              <wp:effectExtent l="0" t="0" r="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95550" cy="781050"/>
                      </a:xfrm>
                      <a:prstGeom prst="rect">
                        <a:avLst/>
                      </a:prstGeom>
                    </pic:spPr>
                  </pic:pic>
                </a:graphicData>
              </a:graphic>
              <wp14:sizeRelH relativeFrom="page">
                <wp14:pctWidth>0</wp14:pctWidth>
              </wp14:sizeRelH>
              <wp14:sizeRelV relativeFrom="page">
                <wp14:pctHeight>0</wp14:pctHeight>
              </wp14:sizeRelV>
            </wp:anchor>
          </w:drawing>
        </w:r>
      </w:ins>
      <w:ins w:id="1594" w:author="Steven Ortiz" w:date="2020-07-05T21:28:00Z">
        <w:r w:rsidR="00A81340">
          <w:rPr>
            <w:lang w:eastAsia="es-CO"/>
          </w:rPr>
          <w:t>En esta área es donde se pueden manipular los bloques, organizarlos y trabajar con ellos para programar.</w:t>
        </w:r>
      </w:ins>
      <w:ins w:id="1595" w:author="Steven Ortiz" w:date="2020-07-05T21:31:00Z">
        <w:r w:rsidR="00A81340">
          <w:rPr>
            <w:lang w:eastAsia="es-CO"/>
          </w:rPr>
          <w:t xml:space="preserve"> Sí se le da clic en el símbolo de Python</w:t>
        </w:r>
      </w:ins>
      <w:ins w:id="1596" w:author="Steven Ortiz" w:date="2020-07-05T21:34:00Z">
        <w:r>
          <w:rPr>
            <w:lang w:eastAsia="es-CO"/>
          </w:rPr>
          <w:t xml:space="preserve"> ver </w:t>
        </w:r>
        <w:r w:rsidRPr="00104430">
          <w:rPr>
            <w:color w:val="FF0000"/>
            <w:lang w:eastAsia="es-CO"/>
            <w:rPrChange w:id="1597" w:author="Steven Ortiz" w:date="2020-07-05T21:34:00Z">
              <w:rPr>
                <w:lang w:eastAsia="es-CO"/>
              </w:rPr>
            </w:rPrChange>
          </w:rPr>
          <w:t>ilustración tal</w:t>
        </w:r>
      </w:ins>
      <w:ins w:id="1598" w:author="Steven Ortiz" w:date="2020-07-05T21:31:00Z">
        <w:r w:rsidR="00A81340">
          <w:rPr>
            <w:lang w:eastAsia="es-CO"/>
          </w:rPr>
          <w:t xml:space="preserve">, la </w:t>
        </w:r>
      </w:ins>
      <w:ins w:id="1599" w:author="Steven Ortiz" w:date="2020-07-05T21:32:00Z">
        <w:r w:rsidR="00A81340">
          <w:rPr>
            <w:lang w:eastAsia="es-CO"/>
          </w:rPr>
          <w:t>página</w:t>
        </w:r>
      </w:ins>
      <w:ins w:id="1600" w:author="Steven Ortiz" w:date="2020-07-05T21:31:00Z">
        <w:r w:rsidR="00A81340">
          <w:rPr>
            <w:lang w:eastAsia="es-CO"/>
          </w:rPr>
          <w:t xml:space="preserve"> presentara en el área de trabajo el código </w:t>
        </w:r>
      </w:ins>
      <w:ins w:id="1601" w:author="Steven Ortiz" w:date="2020-07-05T21:32:00Z">
        <w:r w:rsidR="00A81340">
          <w:rPr>
            <w:lang w:eastAsia="es-CO"/>
          </w:rPr>
          <w:t>en Python de los bloques que se encontraban en el área de trabajo. Sí se le da clic en el bloque</w:t>
        </w:r>
      </w:ins>
      <w:ins w:id="1602" w:author="Steven Ortiz" w:date="2020-07-05T21:34:00Z">
        <w:r>
          <w:rPr>
            <w:lang w:eastAsia="es-CO"/>
          </w:rPr>
          <w:t xml:space="preserve"> ver </w:t>
        </w:r>
        <w:r w:rsidRPr="00692AAD">
          <w:rPr>
            <w:color w:val="FF0000"/>
            <w:lang w:eastAsia="es-CO"/>
          </w:rPr>
          <w:t>ilustración tal</w:t>
        </w:r>
      </w:ins>
      <w:ins w:id="1603" w:author="Steven Ortiz" w:date="2020-07-05T21:32:00Z">
        <w:r w:rsidR="00A81340">
          <w:rPr>
            <w:lang w:eastAsia="es-CO"/>
          </w:rPr>
          <w:t>,</w:t>
        </w:r>
        <w:r>
          <w:rPr>
            <w:lang w:eastAsia="es-CO"/>
          </w:rPr>
          <w:t xml:space="preserve"> el </w:t>
        </w:r>
      </w:ins>
      <w:ins w:id="1604" w:author="Steven Ortiz" w:date="2020-07-05T21:33:00Z">
        <w:r>
          <w:rPr>
            <w:lang w:eastAsia="es-CO"/>
          </w:rPr>
          <w:t>área</w:t>
        </w:r>
      </w:ins>
      <w:ins w:id="1605" w:author="Steven Ortiz" w:date="2020-07-05T21:32:00Z">
        <w:r>
          <w:rPr>
            <w:lang w:eastAsia="es-CO"/>
          </w:rPr>
          <w:t xml:space="preserve"> </w:t>
        </w:r>
      </w:ins>
      <w:ins w:id="1606" w:author="Steven Ortiz" w:date="2020-07-05T21:33:00Z">
        <w:r>
          <w:rPr>
            <w:lang w:eastAsia="es-CO"/>
          </w:rPr>
          <w:t>de trabajo volverá a mostrar el espacio para trabajar con bloques.</w:t>
        </w:r>
      </w:ins>
      <w:ins w:id="1607" w:author="Steven Ortiz" w:date="2020-07-05T21:34:00Z">
        <w:r>
          <w:rPr>
            <w:lang w:eastAsia="es-CO"/>
          </w:rPr>
          <w:t xml:space="preserve"> </w:t>
        </w:r>
      </w:ins>
    </w:p>
    <w:p w14:paraId="4D6ACDD1" w14:textId="77777777" w:rsidR="00104430" w:rsidRDefault="00104430" w:rsidP="00A81340">
      <w:pPr>
        <w:pStyle w:val="Sinespaciado"/>
        <w:spacing w:line="480" w:lineRule="auto"/>
        <w:rPr>
          <w:ins w:id="1608" w:author="Steven Ortiz" w:date="2020-07-05T21:35:00Z"/>
        </w:rPr>
        <w:pPrChange w:id="1609" w:author="Steven Ortiz" w:date="2020-07-05T21:28:00Z">
          <w:pPr>
            <w:pStyle w:val="Sinespaciado"/>
          </w:pPr>
        </w:pPrChange>
      </w:pPr>
    </w:p>
    <w:p w14:paraId="1566BBD8" w14:textId="2AF773E1" w:rsidR="00104430" w:rsidRDefault="00104430" w:rsidP="00A81340">
      <w:pPr>
        <w:pStyle w:val="Sinespaciado"/>
        <w:spacing w:line="480" w:lineRule="auto"/>
        <w:rPr>
          <w:ins w:id="1610" w:author="Steven Ortiz" w:date="2020-07-05T21:35:00Z"/>
        </w:rPr>
        <w:pPrChange w:id="1611" w:author="Steven Ortiz" w:date="2020-07-05T21:28:00Z">
          <w:pPr>
            <w:pStyle w:val="Sinespaciado"/>
          </w:pPr>
        </w:pPrChange>
      </w:pPr>
    </w:p>
    <w:p w14:paraId="3542B00E" w14:textId="02EF2ACF" w:rsidR="00104430" w:rsidRDefault="00104430" w:rsidP="00A81340">
      <w:pPr>
        <w:pStyle w:val="Sinespaciado"/>
        <w:spacing w:line="480" w:lineRule="auto"/>
        <w:rPr>
          <w:ins w:id="1612" w:author="Steven Ortiz" w:date="2020-07-05T21:35:00Z"/>
        </w:rPr>
        <w:pPrChange w:id="1613" w:author="Steven Ortiz" w:date="2020-07-05T21:28:00Z">
          <w:pPr>
            <w:pStyle w:val="Sinespaciado"/>
          </w:pPr>
        </w:pPrChange>
      </w:pPr>
    </w:p>
    <w:p w14:paraId="497A9D0A" w14:textId="4DDD544B" w:rsidR="00104430" w:rsidRDefault="00104430" w:rsidP="00A81340">
      <w:pPr>
        <w:pStyle w:val="Sinespaciado"/>
        <w:spacing w:line="480" w:lineRule="auto"/>
        <w:rPr>
          <w:ins w:id="1614" w:author="Steven Ortiz" w:date="2020-07-05T21:35:00Z"/>
        </w:rPr>
        <w:pPrChange w:id="1615" w:author="Steven Ortiz" w:date="2020-07-05T21:28:00Z">
          <w:pPr>
            <w:pStyle w:val="Sinespaciado"/>
          </w:pPr>
        </w:pPrChange>
      </w:pPr>
    </w:p>
    <w:p w14:paraId="06D76938" w14:textId="4AFB93B3" w:rsidR="00104430" w:rsidRDefault="00104430" w:rsidP="00104430">
      <w:pPr>
        <w:pStyle w:val="Ttulo3"/>
        <w:rPr>
          <w:ins w:id="1616" w:author="Steven Ortiz" w:date="2020-07-05T21:35:00Z"/>
        </w:rPr>
        <w:pPrChange w:id="1617" w:author="Steven Ortiz" w:date="2020-07-05T21:35:00Z">
          <w:pPr>
            <w:pStyle w:val="Sinespaciado"/>
          </w:pPr>
        </w:pPrChange>
      </w:pPr>
      <w:bookmarkStart w:id="1618" w:name="_Toc44879315"/>
      <w:ins w:id="1619" w:author="Steven Ortiz" w:date="2020-07-05T21:35:00Z">
        <w:r>
          <w:t>Área de Tarjeta</w:t>
        </w:r>
        <w:bookmarkEnd w:id="1618"/>
        <w:r>
          <w:t xml:space="preserve"> </w:t>
        </w:r>
      </w:ins>
    </w:p>
    <w:p w14:paraId="305E15BE" w14:textId="4295FA0C" w:rsidR="00104430" w:rsidRDefault="00104430" w:rsidP="00104430">
      <w:pPr>
        <w:pStyle w:val="Sinespaciado"/>
        <w:spacing w:line="480" w:lineRule="auto"/>
        <w:rPr>
          <w:ins w:id="1620" w:author="Steven Ortiz" w:date="2020-07-05T21:42:00Z"/>
        </w:rPr>
        <w:pPrChange w:id="1621" w:author="Steven Ortiz" w:date="2020-07-05T21:35:00Z">
          <w:pPr>
            <w:pStyle w:val="Sinespaciado"/>
          </w:pPr>
        </w:pPrChange>
      </w:pPr>
      <w:ins w:id="1622" w:author="Steven Ortiz" w:date="2020-07-05T21:35:00Z">
        <w:r>
          <w:t xml:space="preserve">Esta área tiene la funcionalidad de mostrar el </w:t>
        </w:r>
      </w:ins>
      <w:proofErr w:type="spellStart"/>
      <w:ins w:id="1623" w:author="Steven Ortiz" w:date="2020-07-05T21:36:00Z">
        <w:r>
          <w:t>Pinout</w:t>
        </w:r>
        <w:proofErr w:type="spellEnd"/>
        <w:r>
          <w:t xml:space="preserve"> de la tarjeta ESP32, con el fin de mostrar los pines que pueden ser usados, y para verificar sí algún pin ya </w:t>
        </w:r>
      </w:ins>
      <w:ins w:id="1624" w:author="Steven Ortiz" w:date="2020-07-05T21:37:00Z">
        <w:r>
          <w:t>está</w:t>
        </w:r>
      </w:ins>
      <w:ins w:id="1625" w:author="Steven Ortiz" w:date="2020-07-05T21:36:00Z">
        <w:r>
          <w:t xml:space="preserve"> en uso</w:t>
        </w:r>
      </w:ins>
      <w:ins w:id="1626" w:author="Steven Ortiz" w:date="2020-07-05T21:40:00Z">
        <w:r>
          <w:t xml:space="preserve"> juntos al área de trabajo.</w:t>
        </w:r>
      </w:ins>
    </w:p>
    <w:p w14:paraId="6698C3C3" w14:textId="77777777" w:rsidR="00104430" w:rsidRDefault="00104430" w:rsidP="00104430">
      <w:pPr>
        <w:pStyle w:val="Sinespaciado"/>
        <w:spacing w:line="480" w:lineRule="auto"/>
        <w:rPr>
          <w:ins w:id="1627" w:author="Steven Ortiz" w:date="2020-07-05T21:42:00Z"/>
        </w:rPr>
        <w:pPrChange w:id="1628" w:author="Steven Ortiz" w:date="2020-07-05T21:35:00Z">
          <w:pPr>
            <w:pStyle w:val="Sinespaciado"/>
          </w:pPr>
        </w:pPrChange>
      </w:pPr>
    </w:p>
    <w:p w14:paraId="0D9AEF14" w14:textId="77777777" w:rsidR="00104430" w:rsidRDefault="00104430" w:rsidP="00104430">
      <w:pPr>
        <w:pStyle w:val="Sinespaciado"/>
        <w:spacing w:line="480" w:lineRule="auto"/>
        <w:rPr>
          <w:ins w:id="1629" w:author="Steven Ortiz" w:date="2020-07-05T21:42:00Z"/>
        </w:rPr>
        <w:pPrChange w:id="1630" w:author="Steven Ortiz" w:date="2020-07-05T21:35:00Z">
          <w:pPr>
            <w:pStyle w:val="Sinespaciado"/>
          </w:pPr>
        </w:pPrChange>
      </w:pPr>
    </w:p>
    <w:p w14:paraId="0BD28093" w14:textId="77777777" w:rsidR="00104430" w:rsidRDefault="00104430" w:rsidP="00104430">
      <w:pPr>
        <w:pStyle w:val="Sinespaciado"/>
        <w:spacing w:line="480" w:lineRule="auto"/>
        <w:rPr>
          <w:ins w:id="1631" w:author="Steven Ortiz" w:date="2020-07-05T21:42:00Z"/>
        </w:rPr>
        <w:pPrChange w:id="1632" w:author="Steven Ortiz" w:date="2020-07-05T21:35:00Z">
          <w:pPr>
            <w:pStyle w:val="Sinespaciado"/>
          </w:pPr>
        </w:pPrChange>
      </w:pPr>
    </w:p>
    <w:p w14:paraId="259B449F" w14:textId="77777777" w:rsidR="00104430" w:rsidRDefault="00104430" w:rsidP="00104430">
      <w:pPr>
        <w:pStyle w:val="Sinespaciado"/>
        <w:spacing w:line="480" w:lineRule="auto"/>
        <w:rPr>
          <w:ins w:id="1633" w:author="Steven Ortiz" w:date="2020-07-05T21:42:00Z"/>
        </w:rPr>
        <w:pPrChange w:id="1634" w:author="Steven Ortiz" w:date="2020-07-05T21:35:00Z">
          <w:pPr>
            <w:pStyle w:val="Sinespaciado"/>
          </w:pPr>
        </w:pPrChange>
      </w:pPr>
    </w:p>
    <w:p w14:paraId="50A44A99" w14:textId="3EF79671" w:rsidR="00104430" w:rsidRDefault="00104430" w:rsidP="00104430">
      <w:pPr>
        <w:pStyle w:val="Sinespaciado"/>
        <w:spacing w:line="480" w:lineRule="auto"/>
        <w:rPr>
          <w:ins w:id="1635" w:author="Steven Ortiz" w:date="2020-07-05T21:42:00Z"/>
        </w:rPr>
        <w:pPrChange w:id="1636" w:author="Steven Ortiz" w:date="2020-07-05T21:35:00Z">
          <w:pPr>
            <w:pStyle w:val="Sinespaciado"/>
          </w:pPr>
        </w:pPrChange>
      </w:pPr>
      <w:ins w:id="1637" w:author="Steven Ortiz" w:date="2020-07-05T21:42:00Z">
        <w:r>
          <w:rPr>
            <w:noProof/>
            <w:lang w:eastAsia="es-CO"/>
          </w:rPr>
          <w:lastRenderedPageBreak/>
          <w:drawing>
            <wp:anchor distT="0" distB="0" distL="114300" distR="114300" simplePos="0" relativeHeight="251871232" behindDoc="0" locked="0" layoutInCell="1" allowOverlap="1" wp14:anchorId="2FCDC441" wp14:editId="65217B37">
              <wp:simplePos x="0" y="0"/>
              <wp:positionH relativeFrom="margin">
                <wp:align>center</wp:align>
              </wp:positionH>
              <wp:positionV relativeFrom="paragraph">
                <wp:posOffset>-6350</wp:posOffset>
              </wp:positionV>
              <wp:extent cx="4429125" cy="2200275"/>
              <wp:effectExtent l="0" t="0" r="9525" b="9525"/>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429125" cy="2200275"/>
                      </a:xfrm>
                      <a:prstGeom prst="rect">
                        <a:avLst/>
                      </a:prstGeom>
                    </pic:spPr>
                  </pic:pic>
                </a:graphicData>
              </a:graphic>
              <wp14:sizeRelH relativeFrom="page">
                <wp14:pctWidth>0</wp14:pctWidth>
              </wp14:sizeRelH>
              <wp14:sizeRelV relativeFrom="page">
                <wp14:pctHeight>0</wp14:pctHeight>
              </wp14:sizeRelV>
            </wp:anchor>
          </w:drawing>
        </w:r>
      </w:ins>
    </w:p>
    <w:p w14:paraId="49CEAA52" w14:textId="77777777" w:rsidR="00104430" w:rsidRDefault="00104430" w:rsidP="00104430">
      <w:pPr>
        <w:pStyle w:val="Sinespaciado"/>
        <w:spacing w:line="480" w:lineRule="auto"/>
        <w:rPr>
          <w:ins w:id="1638" w:author="Steven Ortiz" w:date="2020-07-05T21:42:00Z"/>
        </w:rPr>
        <w:pPrChange w:id="1639" w:author="Steven Ortiz" w:date="2020-07-05T21:35:00Z">
          <w:pPr>
            <w:pStyle w:val="Sinespaciado"/>
          </w:pPr>
        </w:pPrChange>
      </w:pPr>
    </w:p>
    <w:p w14:paraId="1868E45B" w14:textId="77777777" w:rsidR="00104430" w:rsidRDefault="00104430" w:rsidP="00104430">
      <w:pPr>
        <w:pStyle w:val="Sinespaciado"/>
        <w:spacing w:line="480" w:lineRule="auto"/>
        <w:rPr>
          <w:ins w:id="1640" w:author="Steven Ortiz" w:date="2020-07-05T21:42:00Z"/>
        </w:rPr>
        <w:pPrChange w:id="1641" w:author="Steven Ortiz" w:date="2020-07-05T21:35:00Z">
          <w:pPr>
            <w:pStyle w:val="Sinespaciado"/>
          </w:pPr>
        </w:pPrChange>
      </w:pPr>
    </w:p>
    <w:p w14:paraId="0B0D455D" w14:textId="77777777" w:rsidR="00104430" w:rsidRDefault="00104430" w:rsidP="00104430">
      <w:pPr>
        <w:pStyle w:val="Sinespaciado"/>
        <w:spacing w:line="480" w:lineRule="auto"/>
        <w:rPr>
          <w:ins w:id="1642" w:author="Steven Ortiz" w:date="2020-07-05T21:42:00Z"/>
        </w:rPr>
        <w:pPrChange w:id="1643" w:author="Steven Ortiz" w:date="2020-07-05T21:35:00Z">
          <w:pPr>
            <w:pStyle w:val="Sinespaciado"/>
          </w:pPr>
        </w:pPrChange>
      </w:pPr>
    </w:p>
    <w:p w14:paraId="172AAD25" w14:textId="77777777" w:rsidR="00104430" w:rsidRDefault="00104430" w:rsidP="00104430">
      <w:pPr>
        <w:pStyle w:val="Sinespaciado"/>
        <w:spacing w:line="480" w:lineRule="auto"/>
        <w:rPr>
          <w:ins w:id="1644" w:author="Steven Ortiz" w:date="2020-07-05T21:42:00Z"/>
        </w:rPr>
        <w:pPrChange w:id="1645" w:author="Steven Ortiz" w:date="2020-07-05T21:35:00Z">
          <w:pPr>
            <w:pStyle w:val="Sinespaciado"/>
          </w:pPr>
        </w:pPrChange>
      </w:pPr>
    </w:p>
    <w:p w14:paraId="5B412C4C" w14:textId="77777777" w:rsidR="00104430" w:rsidRDefault="00104430" w:rsidP="00104430">
      <w:pPr>
        <w:pStyle w:val="Sinespaciado"/>
        <w:spacing w:line="480" w:lineRule="auto"/>
        <w:rPr>
          <w:ins w:id="1646" w:author="Steven Ortiz" w:date="2020-07-05T21:42:00Z"/>
        </w:rPr>
        <w:pPrChange w:id="1647" w:author="Steven Ortiz" w:date="2020-07-05T21:35:00Z">
          <w:pPr>
            <w:pStyle w:val="Sinespaciado"/>
          </w:pPr>
        </w:pPrChange>
      </w:pPr>
    </w:p>
    <w:p w14:paraId="0EA67D26" w14:textId="36E3FD1C" w:rsidR="00104430" w:rsidRDefault="00104430" w:rsidP="00104430">
      <w:pPr>
        <w:pStyle w:val="Sinespaciado"/>
        <w:spacing w:line="480" w:lineRule="auto"/>
        <w:rPr>
          <w:ins w:id="1648" w:author="Steven Ortiz" w:date="2020-07-05T21:45:00Z"/>
        </w:rPr>
        <w:pPrChange w:id="1649" w:author="Steven Ortiz" w:date="2020-07-05T21:35:00Z">
          <w:pPr>
            <w:pStyle w:val="Sinespaciado"/>
          </w:pPr>
        </w:pPrChange>
      </w:pPr>
    </w:p>
    <w:p w14:paraId="58115CD2" w14:textId="77777777" w:rsidR="00CB147B" w:rsidRDefault="00CB147B" w:rsidP="00104430">
      <w:pPr>
        <w:pStyle w:val="Sinespaciado"/>
        <w:spacing w:line="480" w:lineRule="auto"/>
        <w:rPr>
          <w:ins w:id="1650" w:author="Steven Ortiz" w:date="2020-07-05T21:45:00Z"/>
        </w:rPr>
        <w:pPrChange w:id="1651" w:author="Steven Ortiz" w:date="2020-07-05T21:35:00Z">
          <w:pPr>
            <w:pStyle w:val="Sinespaciado"/>
          </w:pPr>
        </w:pPrChange>
      </w:pPr>
    </w:p>
    <w:p w14:paraId="2D22BAC2" w14:textId="77777777" w:rsidR="00CB147B" w:rsidRDefault="00CB147B" w:rsidP="00104430">
      <w:pPr>
        <w:pStyle w:val="Sinespaciado"/>
        <w:spacing w:line="480" w:lineRule="auto"/>
        <w:rPr>
          <w:ins w:id="1652" w:author="Steven Ortiz" w:date="2020-07-05T21:45:00Z"/>
        </w:rPr>
        <w:pPrChange w:id="1653" w:author="Steven Ortiz" w:date="2020-07-05T21:35:00Z">
          <w:pPr>
            <w:pStyle w:val="Sinespaciado"/>
          </w:pPr>
        </w:pPrChange>
      </w:pPr>
    </w:p>
    <w:p w14:paraId="28636F7B" w14:textId="77777777" w:rsidR="00CB147B" w:rsidRDefault="00CB147B" w:rsidP="00104430">
      <w:pPr>
        <w:pStyle w:val="Sinespaciado"/>
        <w:spacing w:line="480" w:lineRule="auto"/>
        <w:rPr>
          <w:ins w:id="1654" w:author="Steven Ortiz" w:date="2020-07-05T21:45:00Z"/>
        </w:rPr>
        <w:pPrChange w:id="1655" w:author="Steven Ortiz" w:date="2020-07-05T21:35:00Z">
          <w:pPr>
            <w:pStyle w:val="Sinespaciado"/>
          </w:pPr>
        </w:pPrChange>
      </w:pPr>
    </w:p>
    <w:p w14:paraId="09B894B5" w14:textId="77777777" w:rsidR="00CB147B" w:rsidRDefault="00CB147B" w:rsidP="00104430">
      <w:pPr>
        <w:pStyle w:val="Sinespaciado"/>
        <w:spacing w:line="480" w:lineRule="auto"/>
        <w:rPr>
          <w:ins w:id="1656" w:author="Steven Ortiz" w:date="2020-07-05T21:45:00Z"/>
        </w:rPr>
        <w:pPrChange w:id="1657" w:author="Steven Ortiz" w:date="2020-07-05T21:35:00Z">
          <w:pPr>
            <w:pStyle w:val="Sinespaciado"/>
          </w:pPr>
        </w:pPrChange>
      </w:pPr>
    </w:p>
    <w:p w14:paraId="092DA120" w14:textId="77777777" w:rsidR="00CB147B" w:rsidRDefault="00CB147B" w:rsidP="00104430">
      <w:pPr>
        <w:pStyle w:val="Sinespaciado"/>
        <w:spacing w:line="480" w:lineRule="auto"/>
        <w:rPr>
          <w:ins w:id="1658" w:author="Steven Ortiz" w:date="2020-07-05T21:45:00Z"/>
        </w:rPr>
        <w:pPrChange w:id="1659" w:author="Steven Ortiz" w:date="2020-07-05T21:35:00Z">
          <w:pPr>
            <w:pStyle w:val="Sinespaciado"/>
          </w:pPr>
        </w:pPrChange>
      </w:pPr>
    </w:p>
    <w:p w14:paraId="368AF309" w14:textId="77777777" w:rsidR="00CB147B" w:rsidRDefault="00CB147B" w:rsidP="00104430">
      <w:pPr>
        <w:pStyle w:val="Sinespaciado"/>
        <w:spacing w:line="480" w:lineRule="auto"/>
        <w:rPr>
          <w:ins w:id="1660" w:author="Steven Ortiz" w:date="2020-07-05T21:45:00Z"/>
        </w:rPr>
        <w:pPrChange w:id="1661" w:author="Steven Ortiz" w:date="2020-07-05T21:35:00Z">
          <w:pPr>
            <w:pStyle w:val="Sinespaciado"/>
          </w:pPr>
        </w:pPrChange>
      </w:pPr>
    </w:p>
    <w:p w14:paraId="0B9A72C5" w14:textId="77777777" w:rsidR="00CB147B" w:rsidRDefault="00CB147B" w:rsidP="00104430">
      <w:pPr>
        <w:pStyle w:val="Sinespaciado"/>
        <w:spacing w:line="480" w:lineRule="auto"/>
        <w:rPr>
          <w:ins w:id="1662" w:author="Steven Ortiz" w:date="2020-07-05T21:45:00Z"/>
        </w:rPr>
        <w:pPrChange w:id="1663" w:author="Steven Ortiz" w:date="2020-07-05T21:35:00Z">
          <w:pPr>
            <w:pStyle w:val="Sinespaciado"/>
          </w:pPr>
        </w:pPrChange>
      </w:pPr>
    </w:p>
    <w:p w14:paraId="3F31A285" w14:textId="7A9F7C48" w:rsidR="00CB147B" w:rsidRDefault="00CB147B" w:rsidP="00104430">
      <w:pPr>
        <w:pStyle w:val="Sinespaciado"/>
        <w:spacing w:line="480" w:lineRule="auto"/>
        <w:rPr>
          <w:ins w:id="1664" w:author="Steven Ortiz" w:date="2020-07-05T21:47:00Z"/>
        </w:rPr>
      </w:pPr>
    </w:p>
    <w:p w14:paraId="536FD9A8" w14:textId="77777777" w:rsidR="00CB147B" w:rsidRDefault="00CB147B">
      <w:pPr>
        <w:spacing w:line="259" w:lineRule="auto"/>
        <w:ind w:left="0" w:firstLine="0"/>
        <w:rPr>
          <w:ins w:id="1665" w:author="Steven Ortiz" w:date="2020-07-05T21:47:00Z"/>
        </w:rPr>
      </w:pPr>
      <w:ins w:id="1666" w:author="Steven Ortiz" w:date="2020-07-05T21:47:00Z">
        <w:r>
          <w:br w:type="page"/>
        </w:r>
      </w:ins>
    </w:p>
    <w:p w14:paraId="0F64FA85" w14:textId="77777777" w:rsidR="00CB147B" w:rsidRDefault="00CB147B" w:rsidP="00CB147B">
      <w:pPr>
        <w:pStyle w:val="Ttulo1"/>
        <w:tabs>
          <w:tab w:val="left" w:pos="142"/>
        </w:tabs>
        <w:spacing w:line="480" w:lineRule="auto"/>
        <w:ind w:left="0"/>
        <w:jc w:val="center"/>
        <w:rPr>
          <w:ins w:id="1667" w:author="Steven Ortiz" w:date="2020-07-05T21:47:00Z"/>
          <w:rFonts w:cs="Times New Roman"/>
        </w:rPr>
        <w:pPrChange w:id="1668" w:author="Steven Ortiz" w:date="2020-07-05T21:48:00Z">
          <w:pPr>
            <w:pStyle w:val="Ttulo1"/>
            <w:tabs>
              <w:tab w:val="left" w:pos="142"/>
            </w:tabs>
            <w:spacing w:line="480" w:lineRule="auto"/>
            <w:ind w:left="0"/>
          </w:pPr>
        </w:pPrChange>
      </w:pPr>
      <w:bookmarkStart w:id="1669" w:name="_Toc44879316"/>
      <w:ins w:id="1670" w:author="Steven Ortiz" w:date="2020-07-05T21:47:00Z">
        <w:r>
          <w:rPr>
            <w:rFonts w:cs="Times New Roman"/>
          </w:rPr>
          <w:lastRenderedPageBreak/>
          <w:t>Análisis de resultados</w:t>
        </w:r>
        <w:bookmarkEnd w:id="1669"/>
      </w:ins>
    </w:p>
    <w:p w14:paraId="2FEB8627" w14:textId="77777777" w:rsidR="00CB147B" w:rsidRDefault="00CB147B" w:rsidP="00CB147B">
      <w:pPr>
        <w:pStyle w:val="Sinespaciado"/>
        <w:spacing w:line="480" w:lineRule="auto"/>
        <w:rPr>
          <w:ins w:id="1671" w:author="Steven Ortiz" w:date="2020-07-05T21:47:00Z"/>
          <w:lang w:eastAsia="es-CO"/>
        </w:rPr>
      </w:pPr>
      <w:ins w:id="1672" w:author="Steven Ortiz" w:date="2020-07-05T21:47:00Z">
        <w:r>
          <w:rPr>
            <w:lang w:eastAsia="es-CO"/>
          </w:rPr>
          <w:t>Para lograr el objetivo planteado al inicio de esta tesis, se realizaron cada una de las anteriores actividades y se completaron logrando el objetivo, ya que la plataforma permite la programación a través de bloques, esto lo hace que sea visual y no verse involucrado en la labor de saber o tener conocimientos de un lenguaje de programación, además permite que el usuario pueda construir sus propios instrumentos musicales.</w:t>
        </w:r>
      </w:ins>
    </w:p>
    <w:p w14:paraId="798644BB" w14:textId="77777777" w:rsidR="00CB147B" w:rsidRDefault="00CB147B" w:rsidP="00CB147B">
      <w:pPr>
        <w:pStyle w:val="Sinespaciado"/>
        <w:spacing w:line="480" w:lineRule="auto"/>
        <w:rPr>
          <w:ins w:id="1673" w:author="Steven Ortiz" w:date="2020-07-05T21:47:00Z"/>
          <w:lang w:eastAsia="es-CO"/>
        </w:rPr>
      </w:pPr>
      <w:ins w:id="1674" w:author="Steven Ortiz" w:date="2020-07-05T21:47:00Z">
        <w:r>
          <w:rPr>
            <w:lang w:eastAsia="es-CO"/>
          </w:rPr>
          <w:t xml:space="preserve">Entre los objetivos específicos se encuentra realizar un prototipo de hardware que permita probar la integración visual. Esta PCB tendría la conexión para los diferentes sensores y dispositivos que se conectarían con la tarjeta de desarrollo, pero debido a la pandemia del Covid19 y el lugar de residencia del autor de la tesis, no se pudo realizar esta parte, por esta razón se realizaron estas pruebas de integración en una </w:t>
        </w:r>
        <w:proofErr w:type="spellStart"/>
        <w:r>
          <w:rPr>
            <w:lang w:eastAsia="es-CO"/>
          </w:rPr>
          <w:t>protoboard</w:t>
        </w:r>
        <w:proofErr w:type="spellEnd"/>
        <w:r>
          <w:rPr>
            <w:lang w:eastAsia="es-CO"/>
          </w:rPr>
          <w:t xml:space="preserve"> como se evidencia en los resultados.</w:t>
        </w:r>
      </w:ins>
    </w:p>
    <w:p w14:paraId="2F07AD79" w14:textId="77777777" w:rsidR="00CB147B" w:rsidRDefault="00CB147B" w:rsidP="00CB147B">
      <w:pPr>
        <w:pStyle w:val="Sinespaciado"/>
        <w:spacing w:line="480" w:lineRule="auto"/>
        <w:rPr>
          <w:ins w:id="1675" w:author="Steven Ortiz" w:date="2020-07-05T21:47:00Z"/>
          <w:lang w:eastAsia="es-CO"/>
        </w:rPr>
      </w:pPr>
      <w:ins w:id="1676" w:author="Steven Ortiz" w:date="2020-07-05T21:47:00Z">
        <w:r>
          <w:rPr>
            <w:lang w:eastAsia="es-CO"/>
          </w:rPr>
          <w:t xml:space="preserve">Entre las plataformas de programación visual encontradas en el apartado </w:t>
        </w:r>
        <w:r>
          <w:rPr>
            <w:lang w:eastAsia="es-CO"/>
          </w:rPr>
          <w:fldChar w:fldCharType="begin"/>
        </w:r>
        <w:r>
          <w:rPr>
            <w:lang w:eastAsia="es-CO"/>
          </w:rPr>
          <w:instrText xml:space="preserve"> REF _Ref42439462 \r \h </w:instrText>
        </w:r>
        <w:r>
          <w:rPr>
            <w:lang w:eastAsia="es-CO"/>
          </w:rPr>
        </w:r>
        <w:r>
          <w:rPr>
            <w:lang w:eastAsia="es-CO"/>
          </w:rPr>
          <w:fldChar w:fldCharType="separate"/>
        </w:r>
        <w:r>
          <w:rPr>
            <w:lang w:eastAsia="es-CO"/>
          </w:rPr>
          <w:t>4.3</w:t>
        </w:r>
        <w:r>
          <w:rPr>
            <w:lang w:eastAsia="es-CO"/>
          </w:rPr>
          <w:fldChar w:fldCharType="end"/>
        </w:r>
        <w:r>
          <w:rPr>
            <w:lang w:eastAsia="es-CO"/>
          </w:rPr>
          <w:t xml:space="preserve">, este proyecto de tesis se diferencia de la mayoría ya que permite la programación de una tarjeta de desarrollo, solo pareciéndose a la encontrada en el apartado </w:t>
        </w:r>
        <w:r>
          <w:rPr>
            <w:lang w:eastAsia="es-CO"/>
          </w:rPr>
          <w:fldChar w:fldCharType="begin"/>
        </w:r>
        <w:r>
          <w:rPr>
            <w:lang w:eastAsia="es-CO"/>
          </w:rPr>
          <w:instrText xml:space="preserve"> REF _Ref42439592 \w \h </w:instrText>
        </w:r>
        <w:r>
          <w:rPr>
            <w:lang w:eastAsia="es-CO"/>
          </w:rPr>
        </w:r>
        <w:r>
          <w:rPr>
            <w:lang w:eastAsia="es-CO"/>
          </w:rPr>
          <w:fldChar w:fldCharType="separate"/>
        </w:r>
        <w:r>
          <w:rPr>
            <w:lang w:eastAsia="es-CO"/>
          </w:rPr>
          <w:t>4.3.2</w:t>
        </w:r>
        <w:r>
          <w:rPr>
            <w:lang w:eastAsia="es-CO"/>
          </w:rPr>
          <w:fldChar w:fldCharType="end"/>
        </w:r>
        <w:r>
          <w:rPr>
            <w:lang w:eastAsia="es-CO"/>
          </w:rPr>
          <w:t xml:space="preserve"> </w:t>
        </w:r>
        <w:r>
          <w:rPr>
            <w:lang w:eastAsia="es-CO"/>
          </w:rPr>
          <w:fldChar w:fldCharType="begin"/>
        </w:r>
        <w:r>
          <w:rPr>
            <w:lang w:eastAsia="es-CO"/>
          </w:rPr>
          <w:instrText xml:space="preserve"> REF _Ref42439598 \h </w:instrText>
        </w:r>
        <w:r>
          <w:rPr>
            <w:lang w:eastAsia="es-CO"/>
          </w:rPr>
        </w:r>
        <w:r>
          <w:rPr>
            <w:lang w:eastAsia="es-CO"/>
          </w:rPr>
          <w:fldChar w:fldCharType="separate"/>
        </w:r>
        <w:proofErr w:type="spellStart"/>
        <w:r w:rsidRPr="00FD0AA3">
          <w:t>Micro:bit</w:t>
        </w:r>
        <w:proofErr w:type="spellEnd"/>
        <w:r>
          <w:rPr>
            <w:lang w:eastAsia="es-CO"/>
          </w:rPr>
          <w:fldChar w:fldCharType="end"/>
        </w:r>
        <w:r>
          <w:rPr>
            <w:lang w:eastAsia="es-CO"/>
          </w:rPr>
          <w:t xml:space="preserve">, ya que esta se puede realizar casi lo mismo para la tarjeta </w:t>
        </w:r>
        <w:proofErr w:type="spellStart"/>
        <w:r>
          <w:rPr>
            <w:lang w:eastAsia="es-CO"/>
          </w:rPr>
          <w:t>MicroBit</w:t>
        </w:r>
        <w:proofErr w:type="spellEnd"/>
        <w:r>
          <w:rPr>
            <w:lang w:eastAsia="es-CO"/>
          </w:rPr>
          <w:t xml:space="preserve">, pero a diferencia de la anterior, esta presenta soporte para cualquier tarjeta que soporte </w:t>
        </w:r>
        <w:proofErr w:type="spellStart"/>
        <w:r>
          <w:rPr>
            <w:lang w:eastAsia="es-CO"/>
          </w:rPr>
          <w:t>MicroPython</w:t>
        </w:r>
        <w:proofErr w:type="spellEnd"/>
        <w:r>
          <w:rPr>
            <w:lang w:eastAsia="es-CO"/>
          </w:rPr>
          <w:t xml:space="preserve">, además pudiéndose conectar a la tarjeta a través de una conexión por </w:t>
        </w:r>
        <w:proofErr w:type="spellStart"/>
        <w:r>
          <w:rPr>
            <w:lang w:eastAsia="es-CO"/>
          </w:rPr>
          <w:t>WebSocket</w:t>
        </w:r>
        <w:proofErr w:type="spellEnd"/>
        <w:r>
          <w:rPr>
            <w:lang w:eastAsia="es-CO"/>
          </w:rPr>
          <w:t>.</w:t>
        </w:r>
      </w:ins>
    </w:p>
    <w:p w14:paraId="5496D864" w14:textId="77777777" w:rsidR="00CB147B" w:rsidRDefault="00CB147B" w:rsidP="00CB147B">
      <w:pPr>
        <w:pStyle w:val="Sinespaciado"/>
        <w:spacing w:line="480" w:lineRule="auto"/>
        <w:rPr>
          <w:ins w:id="1677" w:author="Steven Ortiz" w:date="2020-07-05T21:47:00Z"/>
          <w:lang w:eastAsia="es-CO"/>
        </w:rPr>
      </w:pPr>
      <w:ins w:id="1678" w:author="Steven Ortiz" w:date="2020-07-05T21:47:00Z">
        <w:r>
          <w:rPr>
            <w:lang w:eastAsia="es-CO"/>
          </w:rPr>
          <w:t xml:space="preserve">Aunque cualquier programa que se escriba en </w:t>
        </w:r>
        <w:proofErr w:type="spellStart"/>
        <w:r>
          <w:rPr>
            <w:lang w:eastAsia="es-CO"/>
          </w:rPr>
          <w:t>MicroPython</w:t>
        </w:r>
        <w:proofErr w:type="spellEnd"/>
        <w:r>
          <w:rPr>
            <w:lang w:eastAsia="es-CO"/>
          </w:rPr>
          <w:t xml:space="preserve"> puede ser corrido en gran variedad de tarjetas, este proyecto se realizó centrándose en la utilización de la tarjeta ESP32 y se debe tener en cuenta que las demás tarjetas no presentan la misma distribución de pines, componentes y funciones específicas de la tarjeta. Además, </w:t>
        </w:r>
        <w:proofErr w:type="spellStart"/>
        <w:r>
          <w:rPr>
            <w:lang w:eastAsia="es-CO"/>
          </w:rPr>
          <w:t>MicroPython</w:t>
        </w:r>
        <w:proofErr w:type="spellEnd"/>
        <w:r>
          <w:rPr>
            <w:lang w:eastAsia="es-CO"/>
          </w:rPr>
          <w:t xml:space="preserve"> es bastante parecido a Python, pero no contiene todas las funciones y librerías que Python puede tener.</w:t>
        </w:r>
      </w:ins>
    </w:p>
    <w:p w14:paraId="39F86193" w14:textId="77777777" w:rsidR="00CB147B" w:rsidRDefault="00CB147B" w:rsidP="00CB147B">
      <w:pPr>
        <w:pStyle w:val="Sinespaciado"/>
        <w:spacing w:line="480" w:lineRule="auto"/>
        <w:rPr>
          <w:ins w:id="1679" w:author="Steven Ortiz" w:date="2020-07-05T21:47:00Z"/>
          <w:lang w:eastAsia="es-CO"/>
        </w:rPr>
      </w:pPr>
      <w:ins w:id="1680" w:author="Steven Ortiz" w:date="2020-07-05T21:47:00Z">
        <w:r>
          <w:rPr>
            <w:lang w:eastAsia="es-CO"/>
          </w:rPr>
          <w:lastRenderedPageBreak/>
          <w:t>Este proyecto de tesis presenta gran expectativa, ya que podría utilizarse para enseñar programación como en las escuelas y universidades, y en el caso de las universidades podría utilizarse tanto para adentrar a los aprendices en el mundo de la programación entre los primeros semestres y en el manejo de lenguajes de programación como lo es Python, como en el manejo de tarjetas de desarrollo.</w:t>
        </w:r>
      </w:ins>
    </w:p>
    <w:p w14:paraId="08C417CD" w14:textId="77777777" w:rsidR="00CB147B" w:rsidRPr="007A5647" w:rsidRDefault="00CB147B" w:rsidP="00CB147B">
      <w:pPr>
        <w:pStyle w:val="Sinespaciado"/>
        <w:spacing w:line="480" w:lineRule="auto"/>
        <w:rPr>
          <w:ins w:id="1681" w:author="Steven Ortiz" w:date="2020-07-05T21:47:00Z"/>
          <w:lang w:eastAsia="es-CO"/>
        </w:rPr>
      </w:pPr>
      <w:ins w:id="1682" w:author="Steven Ortiz" w:date="2020-07-05T21:47:00Z">
        <w:r>
          <w:rPr>
            <w:lang w:eastAsia="es-CO"/>
          </w:rPr>
          <w:t xml:space="preserve">Como recomendaciones para futuros proyectos que surjan a partir de este, se encuentran, poder agregar animaciones a la plataforma cuando se corra un programa realizado en la página. Poder generar sonidos utilizando I2S y lograr una mejoría en el mismo. Y expandir la plataforma agregando nuevos dispositivos y funciones. </w:t>
        </w:r>
      </w:ins>
    </w:p>
    <w:p w14:paraId="4DD4DFEE" w14:textId="77777777" w:rsidR="00CB147B" w:rsidRDefault="00CB147B" w:rsidP="00104430">
      <w:pPr>
        <w:pStyle w:val="Sinespaciado"/>
        <w:spacing w:line="480" w:lineRule="auto"/>
        <w:rPr>
          <w:ins w:id="1683" w:author="Steven Ortiz" w:date="2020-07-05T21:45:00Z"/>
        </w:rPr>
        <w:pPrChange w:id="1684" w:author="Steven Ortiz" w:date="2020-07-05T21:35:00Z">
          <w:pPr>
            <w:pStyle w:val="Sinespaciado"/>
          </w:pPr>
        </w:pPrChange>
      </w:pPr>
    </w:p>
    <w:p w14:paraId="6E348F92" w14:textId="77777777" w:rsidR="00CB147B" w:rsidRDefault="00CB147B" w:rsidP="00104430">
      <w:pPr>
        <w:pStyle w:val="Sinespaciado"/>
        <w:spacing w:line="480" w:lineRule="auto"/>
        <w:rPr>
          <w:ins w:id="1685" w:author="Steven Ortiz" w:date="2020-07-05T21:45:00Z"/>
        </w:rPr>
        <w:pPrChange w:id="1686" w:author="Steven Ortiz" w:date="2020-07-05T21:35:00Z">
          <w:pPr>
            <w:pStyle w:val="Sinespaciado"/>
          </w:pPr>
        </w:pPrChange>
      </w:pPr>
    </w:p>
    <w:p w14:paraId="7174CA46" w14:textId="77777777" w:rsidR="00CB147B" w:rsidRDefault="00CB147B" w:rsidP="00104430">
      <w:pPr>
        <w:pStyle w:val="Sinespaciado"/>
        <w:spacing w:line="480" w:lineRule="auto"/>
        <w:rPr>
          <w:ins w:id="1687" w:author="Steven Ortiz" w:date="2020-07-05T21:45:00Z"/>
        </w:rPr>
        <w:pPrChange w:id="1688" w:author="Steven Ortiz" w:date="2020-07-05T21:35:00Z">
          <w:pPr>
            <w:pStyle w:val="Sinespaciado"/>
          </w:pPr>
        </w:pPrChange>
      </w:pPr>
    </w:p>
    <w:p w14:paraId="5049D97F" w14:textId="77777777" w:rsidR="00CB147B" w:rsidRDefault="00CB147B" w:rsidP="00104430">
      <w:pPr>
        <w:pStyle w:val="Sinespaciado"/>
        <w:spacing w:line="480" w:lineRule="auto"/>
        <w:rPr>
          <w:ins w:id="1689" w:author="Steven Ortiz" w:date="2020-07-05T21:45:00Z"/>
        </w:rPr>
        <w:pPrChange w:id="1690" w:author="Steven Ortiz" w:date="2020-07-05T21:35:00Z">
          <w:pPr>
            <w:pStyle w:val="Sinespaciado"/>
          </w:pPr>
        </w:pPrChange>
      </w:pPr>
    </w:p>
    <w:p w14:paraId="3C29ADAF" w14:textId="77777777" w:rsidR="00CB147B" w:rsidRDefault="00CB147B" w:rsidP="00104430">
      <w:pPr>
        <w:pStyle w:val="Sinespaciado"/>
        <w:spacing w:line="480" w:lineRule="auto"/>
        <w:rPr>
          <w:ins w:id="1691" w:author="Steven Ortiz" w:date="2020-07-05T21:45:00Z"/>
        </w:rPr>
        <w:pPrChange w:id="1692" w:author="Steven Ortiz" w:date="2020-07-05T21:35:00Z">
          <w:pPr>
            <w:pStyle w:val="Sinespaciado"/>
          </w:pPr>
        </w:pPrChange>
      </w:pPr>
    </w:p>
    <w:p w14:paraId="25F8F688" w14:textId="77777777" w:rsidR="00CB147B" w:rsidRDefault="00CB147B" w:rsidP="00104430">
      <w:pPr>
        <w:pStyle w:val="Sinespaciado"/>
        <w:spacing w:line="480" w:lineRule="auto"/>
        <w:rPr>
          <w:ins w:id="1693" w:author="Steven Ortiz" w:date="2020-07-05T21:45:00Z"/>
        </w:rPr>
        <w:pPrChange w:id="1694" w:author="Steven Ortiz" w:date="2020-07-05T21:35:00Z">
          <w:pPr>
            <w:pStyle w:val="Sinespaciado"/>
          </w:pPr>
        </w:pPrChange>
      </w:pPr>
    </w:p>
    <w:p w14:paraId="5B167EB8" w14:textId="77777777" w:rsidR="00CB147B" w:rsidRDefault="00CB147B" w:rsidP="00104430">
      <w:pPr>
        <w:pStyle w:val="Sinespaciado"/>
        <w:spacing w:line="480" w:lineRule="auto"/>
        <w:rPr>
          <w:ins w:id="1695" w:author="Steven Ortiz" w:date="2020-07-05T21:45:00Z"/>
        </w:rPr>
        <w:pPrChange w:id="1696" w:author="Steven Ortiz" w:date="2020-07-05T21:35:00Z">
          <w:pPr>
            <w:pStyle w:val="Sinespaciado"/>
          </w:pPr>
        </w:pPrChange>
      </w:pPr>
    </w:p>
    <w:p w14:paraId="09084558" w14:textId="77777777" w:rsidR="00CB147B" w:rsidRDefault="00CB147B" w:rsidP="00104430">
      <w:pPr>
        <w:pStyle w:val="Sinespaciado"/>
        <w:spacing w:line="480" w:lineRule="auto"/>
        <w:rPr>
          <w:ins w:id="1697" w:author="Steven Ortiz" w:date="2020-07-05T21:48:00Z"/>
        </w:rPr>
        <w:pPrChange w:id="1698" w:author="Steven Ortiz" w:date="2020-07-05T21:35:00Z">
          <w:pPr>
            <w:pStyle w:val="Sinespaciado"/>
          </w:pPr>
        </w:pPrChange>
      </w:pPr>
    </w:p>
    <w:p w14:paraId="65D1CD51" w14:textId="77777777" w:rsidR="00CB147B" w:rsidRDefault="00CB147B" w:rsidP="00104430">
      <w:pPr>
        <w:pStyle w:val="Sinespaciado"/>
        <w:spacing w:line="480" w:lineRule="auto"/>
        <w:rPr>
          <w:ins w:id="1699" w:author="Steven Ortiz" w:date="2020-07-05T21:48:00Z"/>
        </w:rPr>
        <w:pPrChange w:id="1700" w:author="Steven Ortiz" w:date="2020-07-05T21:35:00Z">
          <w:pPr>
            <w:pStyle w:val="Sinespaciado"/>
          </w:pPr>
        </w:pPrChange>
      </w:pPr>
    </w:p>
    <w:p w14:paraId="3CBE7EF5" w14:textId="77777777" w:rsidR="00CB147B" w:rsidRDefault="00CB147B" w:rsidP="00104430">
      <w:pPr>
        <w:pStyle w:val="Sinespaciado"/>
        <w:spacing w:line="480" w:lineRule="auto"/>
        <w:rPr>
          <w:ins w:id="1701" w:author="Steven Ortiz" w:date="2020-07-05T21:48:00Z"/>
        </w:rPr>
        <w:pPrChange w:id="1702" w:author="Steven Ortiz" w:date="2020-07-05T21:35:00Z">
          <w:pPr>
            <w:pStyle w:val="Sinespaciado"/>
          </w:pPr>
        </w:pPrChange>
      </w:pPr>
    </w:p>
    <w:p w14:paraId="7319515F" w14:textId="77777777" w:rsidR="00CB147B" w:rsidRDefault="00CB147B" w:rsidP="00104430">
      <w:pPr>
        <w:pStyle w:val="Sinespaciado"/>
        <w:spacing w:line="480" w:lineRule="auto"/>
        <w:rPr>
          <w:ins w:id="1703" w:author="Steven Ortiz" w:date="2020-07-05T21:48:00Z"/>
        </w:rPr>
        <w:pPrChange w:id="1704" w:author="Steven Ortiz" w:date="2020-07-05T21:35:00Z">
          <w:pPr>
            <w:pStyle w:val="Sinespaciado"/>
          </w:pPr>
        </w:pPrChange>
      </w:pPr>
    </w:p>
    <w:p w14:paraId="2D539795" w14:textId="77777777" w:rsidR="00CB147B" w:rsidRDefault="00CB147B" w:rsidP="00104430">
      <w:pPr>
        <w:pStyle w:val="Sinespaciado"/>
        <w:spacing w:line="480" w:lineRule="auto"/>
        <w:rPr>
          <w:ins w:id="1705" w:author="Steven Ortiz" w:date="2020-07-05T21:48:00Z"/>
        </w:rPr>
        <w:pPrChange w:id="1706" w:author="Steven Ortiz" w:date="2020-07-05T21:35:00Z">
          <w:pPr>
            <w:pStyle w:val="Sinespaciado"/>
          </w:pPr>
        </w:pPrChange>
      </w:pPr>
    </w:p>
    <w:p w14:paraId="7AEB0285" w14:textId="77777777" w:rsidR="00CB147B" w:rsidRDefault="00CB147B" w:rsidP="00104430">
      <w:pPr>
        <w:pStyle w:val="Sinespaciado"/>
        <w:spacing w:line="480" w:lineRule="auto"/>
        <w:rPr>
          <w:ins w:id="1707" w:author="Steven Ortiz" w:date="2020-07-05T21:45:00Z"/>
        </w:rPr>
        <w:pPrChange w:id="1708" w:author="Steven Ortiz" w:date="2020-07-05T21:35:00Z">
          <w:pPr>
            <w:pStyle w:val="Sinespaciado"/>
          </w:pPr>
        </w:pPrChange>
      </w:pPr>
    </w:p>
    <w:p w14:paraId="1D58F50C" w14:textId="77777777" w:rsidR="00CB147B" w:rsidRPr="00104430" w:rsidRDefault="00CB147B" w:rsidP="00104430">
      <w:pPr>
        <w:pStyle w:val="Sinespaciado"/>
        <w:spacing w:line="480" w:lineRule="auto"/>
        <w:rPr>
          <w:rPrChange w:id="1709" w:author="Steven Ortiz" w:date="2020-07-05T21:35:00Z">
            <w:rPr>
              <w:lang w:eastAsia="es-CO"/>
            </w:rPr>
          </w:rPrChange>
        </w:rPr>
        <w:pPrChange w:id="1710" w:author="Steven Ortiz" w:date="2020-07-05T21:35:00Z">
          <w:pPr>
            <w:pStyle w:val="Sinespaciado"/>
          </w:pPr>
        </w:pPrChange>
      </w:pPr>
    </w:p>
    <w:p w14:paraId="40F67C90" w14:textId="357B96F2" w:rsidR="004D27C7" w:rsidRPr="008D5830" w:rsidDel="006C1D81" w:rsidRDefault="004D27C7" w:rsidP="004D27C7">
      <w:pPr>
        <w:pStyle w:val="Ttulo2"/>
        <w:rPr>
          <w:del w:id="1711" w:author="Steven Ortiz" w:date="2020-07-03T19:05:00Z"/>
        </w:rPr>
      </w:pPr>
      <w:del w:id="1712" w:author="Steven Ortiz" w:date="2020-07-03T19:05:00Z">
        <w:r w:rsidDel="006C1D81">
          <w:lastRenderedPageBreak/>
          <w:delText>Software</w:delText>
        </w:r>
        <w:bookmarkStart w:id="1713" w:name="_Toc44878972"/>
        <w:bookmarkStart w:id="1714" w:name="_Toc44879317"/>
        <w:bookmarkEnd w:id="1713"/>
        <w:bookmarkEnd w:id="1714"/>
      </w:del>
    </w:p>
    <w:p w14:paraId="4B157B20" w14:textId="200EA2D5" w:rsidR="004D27C7" w:rsidDel="006C1D81" w:rsidRDefault="004D27C7" w:rsidP="004D27C7">
      <w:pPr>
        <w:pStyle w:val="Ttulo3"/>
        <w:rPr>
          <w:del w:id="1715" w:author="Steven Ortiz" w:date="2020-07-03T19:05:00Z"/>
          <w:lang w:eastAsia="es-CO"/>
        </w:rPr>
      </w:pPr>
      <w:del w:id="1716" w:author="Steven Ortiz" w:date="2020-07-03T19:05:00Z">
        <w:r w:rsidRPr="008D5830" w:rsidDel="006C1D81">
          <w:rPr>
            <w:lang w:eastAsia="es-CO"/>
          </w:rPr>
          <w:delText>Instalación de MicroPython en el procesador ESP32</w:delText>
        </w:r>
        <w:bookmarkStart w:id="1717" w:name="_Toc44878973"/>
        <w:bookmarkStart w:id="1718" w:name="_Toc44879318"/>
        <w:bookmarkEnd w:id="1717"/>
        <w:bookmarkEnd w:id="1718"/>
      </w:del>
    </w:p>
    <w:p w14:paraId="12215A29" w14:textId="4A18EBB2" w:rsidR="004D27C7" w:rsidDel="006C1D81" w:rsidRDefault="004D27C7" w:rsidP="004D27C7">
      <w:pPr>
        <w:pStyle w:val="Sinespaciado"/>
        <w:spacing w:line="480" w:lineRule="auto"/>
        <w:rPr>
          <w:del w:id="1719" w:author="Steven Ortiz" w:date="2020-07-03T19:05:00Z"/>
          <w:color w:val="FF0000"/>
          <w:lang w:eastAsia="es-CO"/>
        </w:rPr>
      </w:pPr>
      <w:del w:id="1720" w:author="Steven Ortiz" w:date="2020-07-03T19:05:00Z">
        <w:r w:rsidRPr="008D5830" w:rsidDel="006C1D81">
          <w:rPr>
            <w:lang w:eastAsia="es-CO"/>
          </w:rPr>
          <w:delText xml:space="preserve">Antes de instalar el firmware de MicroPython, se debe eliminar el firmware que trae por defecto la tarjeta ESP32, para ello es necesario tener instalado Python v3.x.x, esptool y descargar el firmware de MicroPython, </w:delText>
        </w:r>
        <w:r w:rsidRPr="004D27C7" w:rsidDel="006C1D81">
          <w:rPr>
            <w:lang w:eastAsia="es-CO"/>
          </w:rPr>
          <w:delText xml:space="preserve">Ver </w:delText>
        </w:r>
        <w:r w:rsidRPr="004D27C7" w:rsidDel="006C1D81">
          <w:rPr>
            <w:lang w:eastAsia="es-CO"/>
          </w:rPr>
          <w:fldChar w:fldCharType="begin"/>
        </w:r>
        <w:r w:rsidRPr="004D27C7" w:rsidDel="006C1D81">
          <w:rPr>
            <w:lang w:eastAsia="es-CO"/>
          </w:rPr>
          <w:delInstrText xml:space="preserve"> REF _Ref41329015 \h </w:delInstrText>
        </w:r>
        <w:r w:rsidRPr="004D27C7" w:rsidDel="006C1D81">
          <w:rPr>
            <w:lang w:eastAsia="es-CO"/>
          </w:rPr>
        </w:r>
        <w:r w:rsidRPr="004D27C7" w:rsidDel="006C1D81">
          <w:rPr>
            <w:lang w:eastAsia="es-CO"/>
          </w:rPr>
          <w:fldChar w:fldCharType="separate"/>
        </w:r>
        <w:r w:rsidRPr="004D27C7" w:rsidDel="006C1D81">
          <w:delText xml:space="preserve">Ilustración </w:delText>
        </w:r>
        <w:r w:rsidRPr="004D27C7" w:rsidDel="006C1D81">
          <w:rPr>
            <w:noProof/>
          </w:rPr>
          <w:delText>7</w:delText>
        </w:r>
        <w:r w:rsidRPr="004D27C7" w:rsidDel="006C1D81">
          <w:rPr>
            <w:lang w:eastAsia="es-CO"/>
          </w:rPr>
          <w:fldChar w:fldCharType="end"/>
        </w:r>
        <w:r w:rsidRPr="004D27C7" w:rsidDel="006C1D81">
          <w:rPr>
            <w:lang w:eastAsia="es-CO"/>
          </w:rPr>
          <w:delText>.</w:delText>
        </w:r>
        <w:r w:rsidR="00FE2BF4" w:rsidRPr="00FE2BF4" w:rsidDel="006C1D81">
          <w:rPr>
            <w:noProof/>
            <w:lang w:eastAsia="es-CO"/>
          </w:rPr>
          <w:delText xml:space="preserve"> </w:delText>
        </w:r>
        <w:bookmarkStart w:id="1721" w:name="_Toc44878974"/>
        <w:bookmarkStart w:id="1722" w:name="_Toc44879319"/>
        <w:bookmarkEnd w:id="1721"/>
        <w:bookmarkEnd w:id="1722"/>
      </w:del>
    </w:p>
    <w:p w14:paraId="248CA113" w14:textId="3916F7A3" w:rsidR="00717D95" w:rsidDel="006C1D81" w:rsidRDefault="00717D95" w:rsidP="00717D95">
      <w:pPr>
        <w:tabs>
          <w:tab w:val="left" w:pos="142"/>
        </w:tabs>
        <w:spacing w:line="480" w:lineRule="auto"/>
        <w:ind w:left="0"/>
        <w:rPr>
          <w:del w:id="1723" w:author="Steven Ortiz" w:date="2020-07-03T19:05:00Z"/>
          <w:rFonts w:cs="Times New Roman"/>
          <w:szCs w:val="24"/>
        </w:rPr>
      </w:pPr>
      <w:bookmarkStart w:id="1724" w:name="_Toc44878975"/>
      <w:bookmarkStart w:id="1725" w:name="_Toc44879320"/>
      <w:bookmarkEnd w:id="1724"/>
      <w:bookmarkEnd w:id="1725"/>
    </w:p>
    <w:p w14:paraId="420C28FF" w14:textId="17C02DA1" w:rsidR="004D27C7" w:rsidDel="006C1D81" w:rsidRDefault="004D27C7" w:rsidP="00945007">
      <w:pPr>
        <w:tabs>
          <w:tab w:val="left" w:pos="142"/>
        </w:tabs>
        <w:spacing w:line="480" w:lineRule="auto"/>
        <w:ind w:left="0"/>
        <w:rPr>
          <w:del w:id="1726" w:author="Steven Ortiz" w:date="2020-07-03T19:05:00Z"/>
          <w:rFonts w:cs="Times New Roman"/>
          <w:szCs w:val="24"/>
        </w:rPr>
      </w:pPr>
      <w:del w:id="1727" w:author="Steven Ortiz" w:date="2020-07-03T19:05:00Z">
        <w:r w:rsidDel="006C1D81">
          <w:rPr>
            <w:noProof/>
            <w:lang w:eastAsia="es-CO"/>
          </w:rPr>
          <mc:AlternateContent>
            <mc:Choice Requires="wps">
              <w:drawing>
                <wp:anchor distT="0" distB="0" distL="114300" distR="114300" simplePos="0" relativeHeight="251685888" behindDoc="0" locked="0" layoutInCell="1" allowOverlap="1" wp14:anchorId="2C108A0E" wp14:editId="118CF5E8">
                  <wp:simplePos x="0" y="0"/>
                  <wp:positionH relativeFrom="column">
                    <wp:posOffset>1062990</wp:posOffset>
                  </wp:positionH>
                  <wp:positionV relativeFrom="paragraph">
                    <wp:posOffset>2608580</wp:posOffset>
                  </wp:positionV>
                  <wp:extent cx="3484245"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484245" cy="635"/>
                          </a:xfrm>
                          <a:prstGeom prst="rect">
                            <a:avLst/>
                          </a:prstGeom>
                          <a:solidFill>
                            <a:prstClr val="white"/>
                          </a:solidFill>
                          <a:ln>
                            <a:noFill/>
                          </a:ln>
                          <a:effectLst/>
                        </wps:spPr>
                        <wps:txbx>
                          <w:txbxContent>
                            <w:p w14:paraId="3354D953" w14:textId="77777777" w:rsidR="007D640A" w:rsidRPr="00E60C96" w:rsidRDefault="007D640A" w:rsidP="004D27C7">
                              <w:pPr>
                                <w:pStyle w:val="Descripcin"/>
                                <w:jc w:val="center"/>
                                <w:rPr>
                                  <w:noProof/>
                                  <w:sz w:val="24"/>
                                </w:rPr>
                              </w:pPr>
                              <w:bookmarkStart w:id="1728" w:name="_Ref41329015"/>
                              <w:bookmarkStart w:id="1729" w:name="_Ref41329009"/>
                              <w:bookmarkStart w:id="1730" w:name="_Toc41335518"/>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bookmarkEnd w:id="1728"/>
                              <w:r>
                                <w:t xml:space="preserve"> Instalación de </w:t>
                              </w:r>
                              <w:proofErr w:type="spellStart"/>
                              <w:r>
                                <w:t>Esptool</w:t>
                              </w:r>
                              <w:bookmarkEnd w:id="1729"/>
                              <w:bookmarkEnd w:id="17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08A0E" id="Cuadro de texto 48" o:spid="_x0000_s1040" type="#_x0000_t202" style="position:absolute;left:0;text-align:left;margin-left:83.7pt;margin-top:205.4pt;width:274.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" stroked="f">
                  <v:textbox style="mso-fit-shape-to-text:t" inset="0,0,0,0">
                    <w:txbxContent>
                      <w:p w14:paraId="3354D953" w14:textId="77777777" w:rsidR="007D640A" w:rsidRPr="00E60C96" w:rsidRDefault="007D640A" w:rsidP="004D27C7">
                        <w:pPr>
                          <w:pStyle w:val="Descripcin"/>
                          <w:jc w:val="center"/>
                          <w:rPr>
                            <w:noProof/>
                            <w:sz w:val="24"/>
                          </w:rPr>
                        </w:pPr>
                        <w:bookmarkStart w:id="1731" w:name="_Ref41329015"/>
                        <w:bookmarkStart w:id="1732" w:name="_Ref41329009"/>
                        <w:bookmarkStart w:id="1733" w:name="_Toc41335518"/>
                        <w:r>
                          <w:t xml:space="preserve">Ilustración </w:t>
                        </w: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bookmarkEnd w:id="1731"/>
                        <w:r>
                          <w:t xml:space="preserve"> Instalación de </w:t>
                        </w:r>
                        <w:proofErr w:type="spellStart"/>
                        <w:r>
                          <w:t>Esptool</w:t>
                        </w:r>
                        <w:bookmarkEnd w:id="1732"/>
                        <w:bookmarkEnd w:id="1733"/>
                        <w:proofErr w:type="spellEnd"/>
                      </w:p>
                    </w:txbxContent>
                  </v:textbox>
                </v:shape>
              </w:pict>
            </mc:Fallback>
          </mc:AlternateContent>
        </w:r>
        <w:r w:rsidDel="006C1D81">
          <w:rPr>
            <w:noProof/>
            <w:lang w:eastAsia="es-CO"/>
          </w:rPr>
          <w:drawing>
            <wp:anchor distT="0" distB="0" distL="114300" distR="114300" simplePos="0" relativeHeight="251683840" behindDoc="0" locked="0" layoutInCell="1" allowOverlap="1" wp14:anchorId="67C28F4F" wp14:editId="2E00B539">
              <wp:simplePos x="0" y="0"/>
              <wp:positionH relativeFrom="margin">
                <wp:align>center</wp:align>
              </wp:positionH>
              <wp:positionV relativeFrom="paragraph">
                <wp:posOffset>8483</wp:posOffset>
              </wp:positionV>
              <wp:extent cx="3484245" cy="2543175"/>
              <wp:effectExtent l="0" t="0" r="1905" b="952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14427" t="15094" r="43482" b="30268"/>
                      <a:stretch/>
                    </pic:blipFill>
                    <pic:spPr bwMode="auto">
                      <a:xfrm>
                        <a:off x="0" y="0"/>
                        <a:ext cx="3484245" cy="254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734" w:name="_Toc44878976"/>
        <w:bookmarkStart w:id="1735" w:name="_Toc44879321"/>
        <w:bookmarkEnd w:id="1734"/>
        <w:bookmarkEnd w:id="1735"/>
      </w:del>
    </w:p>
    <w:p w14:paraId="678DA955" w14:textId="69558A2D" w:rsidR="004D27C7" w:rsidDel="006C1D81" w:rsidRDefault="004D27C7" w:rsidP="00945007">
      <w:pPr>
        <w:tabs>
          <w:tab w:val="left" w:pos="142"/>
        </w:tabs>
        <w:spacing w:line="480" w:lineRule="auto"/>
        <w:ind w:left="0"/>
        <w:rPr>
          <w:del w:id="1736" w:author="Steven Ortiz" w:date="2020-07-03T19:05:00Z"/>
          <w:rFonts w:cs="Times New Roman"/>
          <w:szCs w:val="24"/>
        </w:rPr>
      </w:pPr>
      <w:bookmarkStart w:id="1737" w:name="_Toc44878977"/>
      <w:bookmarkStart w:id="1738" w:name="_Toc44879322"/>
      <w:bookmarkEnd w:id="1737"/>
      <w:bookmarkEnd w:id="1738"/>
    </w:p>
    <w:p w14:paraId="40A614E5" w14:textId="11A2D3AA" w:rsidR="004D27C7" w:rsidDel="006C1D81" w:rsidRDefault="004D27C7" w:rsidP="00945007">
      <w:pPr>
        <w:tabs>
          <w:tab w:val="left" w:pos="142"/>
        </w:tabs>
        <w:spacing w:line="480" w:lineRule="auto"/>
        <w:ind w:left="0"/>
        <w:rPr>
          <w:del w:id="1739" w:author="Steven Ortiz" w:date="2020-07-03T19:05:00Z"/>
          <w:rFonts w:cs="Times New Roman"/>
          <w:szCs w:val="24"/>
        </w:rPr>
      </w:pPr>
      <w:bookmarkStart w:id="1740" w:name="_Toc44878978"/>
      <w:bookmarkStart w:id="1741" w:name="_Toc44879323"/>
      <w:bookmarkEnd w:id="1740"/>
      <w:bookmarkEnd w:id="1741"/>
    </w:p>
    <w:p w14:paraId="3E7C6810" w14:textId="2E9EE924" w:rsidR="004D27C7" w:rsidDel="006C1D81" w:rsidRDefault="004D27C7" w:rsidP="00945007">
      <w:pPr>
        <w:tabs>
          <w:tab w:val="left" w:pos="142"/>
        </w:tabs>
        <w:spacing w:line="480" w:lineRule="auto"/>
        <w:ind w:left="0"/>
        <w:rPr>
          <w:del w:id="1742" w:author="Steven Ortiz" w:date="2020-07-03T19:05:00Z"/>
          <w:rFonts w:cs="Times New Roman"/>
          <w:szCs w:val="24"/>
        </w:rPr>
      </w:pPr>
      <w:bookmarkStart w:id="1743" w:name="_Toc44878979"/>
      <w:bookmarkStart w:id="1744" w:name="_Toc44879324"/>
      <w:bookmarkEnd w:id="1743"/>
      <w:bookmarkEnd w:id="1744"/>
    </w:p>
    <w:p w14:paraId="45B1039B" w14:textId="2162CF64" w:rsidR="004D27C7" w:rsidDel="006C1D81" w:rsidRDefault="004D27C7" w:rsidP="00945007">
      <w:pPr>
        <w:tabs>
          <w:tab w:val="left" w:pos="142"/>
        </w:tabs>
        <w:spacing w:line="480" w:lineRule="auto"/>
        <w:ind w:left="0"/>
        <w:rPr>
          <w:del w:id="1745" w:author="Steven Ortiz" w:date="2020-07-03T19:05:00Z"/>
          <w:rFonts w:cs="Times New Roman"/>
          <w:szCs w:val="24"/>
        </w:rPr>
      </w:pPr>
      <w:bookmarkStart w:id="1746" w:name="_Toc44878980"/>
      <w:bookmarkStart w:id="1747" w:name="_Toc44879325"/>
      <w:bookmarkEnd w:id="1746"/>
      <w:bookmarkEnd w:id="1747"/>
    </w:p>
    <w:p w14:paraId="32E42A53" w14:textId="66BAE37A" w:rsidR="004D27C7" w:rsidDel="006C1D81" w:rsidRDefault="004D27C7" w:rsidP="00945007">
      <w:pPr>
        <w:tabs>
          <w:tab w:val="left" w:pos="142"/>
        </w:tabs>
        <w:spacing w:line="480" w:lineRule="auto"/>
        <w:ind w:left="0"/>
        <w:rPr>
          <w:del w:id="1748" w:author="Steven Ortiz" w:date="2020-07-03T19:05:00Z"/>
          <w:rFonts w:cs="Times New Roman"/>
          <w:szCs w:val="24"/>
        </w:rPr>
      </w:pPr>
      <w:bookmarkStart w:id="1749" w:name="_Toc44878981"/>
      <w:bookmarkStart w:id="1750" w:name="_Toc44879326"/>
      <w:bookmarkEnd w:id="1749"/>
      <w:bookmarkEnd w:id="1750"/>
    </w:p>
    <w:p w14:paraId="763883E5" w14:textId="2AB5A958" w:rsidR="004D27C7" w:rsidDel="006C1D81" w:rsidRDefault="004D27C7" w:rsidP="00945007">
      <w:pPr>
        <w:tabs>
          <w:tab w:val="left" w:pos="142"/>
        </w:tabs>
        <w:spacing w:line="480" w:lineRule="auto"/>
        <w:ind w:left="0"/>
        <w:rPr>
          <w:del w:id="1751" w:author="Steven Ortiz" w:date="2020-07-03T19:05:00Z"/>
          <w:rFonts w:cs="Times New Roman"/>
          <w:szCs w:val="24"/>
        </w:rPr>
      </w:pPr>
      <w:bookmarkStart w:id="1752" w:name="_Toc44878982"/>
      <w:bookmarkStart w:id="1753" w:name="_Toc44879327"/>
      <w:bookmarkEnd w:id="1752"/>
      <w:bookmarkEnd w:id="1753"/>
    </w:p>
    <w:p w14:paraId="7128EEE9" w14:textId="3855B3A0" w:rsidR="004D27C7" w:rsidRPr="008D5830" w:rsidDel="006C1D81" w:rsidRDefault="004D27C7" w:rsidP="004D27C7">
      <w:pPr>
        <w:pStyle w:val="Sinespaciado"/>
        <w:spacing w:line="480" w:lineRule="auto"/>
        <w:rPr>
          <w:del w:id="1754" w:author="Steven Ortiz" w:date="2020-07-03T19:05:00Z"/>
          <w:lang w:eastAsia="es-CO"/>
        </w:rPr>
      </w:pPr>
      <w:del w:id="1755" w:author="Steven Ortiz" w:date="2020-07-03T19:05:00Z">
        <w:r w:rsidRPr="008D5830" w:rsidDel="006C1D81">
          <w:rPr>
            <w:lang w:eastAsia="es-CO"/>
          </w:rPr>
          <w:delText xml:space="preserve">Para realizar este procedimiento se debe seguir las instrucciones que suministra el fabricante en la siguiente página web </w:delText>
        </w:r>
        <w:r w:rsidR="000A0A65" w:rsidDel="006C1D81">
          <w:rPr>
            <w:rStyle w:val="Hipervnculo"/>
            <w:lang w:eastAsia="es-CO"/>
          </w:rPr>
          <w:fldChar w:fldCharType="begin"/>
        </w:r>
        <w:r w:rsidR="000A0A65" w:rsidDel="006C1D81">
          <w:rPr>
            <w:rStyle w:val="Hipervnculo"/>
            <w:lang w:eastAsia="es-CO"/>
          </w:rPr>
          <w:delInstrText xml:space="preserve"> HYPERLINK "http://docs.micropython.org/en/latest/esp32/tutorial/intro.html" \l "esp32-intro" </w:delInstrText>
        </w:r>
        <w:r w:rsidR="000A0A65" w:rsidDel="006C1D81">
          <w:rPr>
            <w:rStyle w:val="Hipervnculo"/>
            <w:lang w:eastAsia="es-CO"/>
          </w:rPr>
          <w:fldChar w:fldCharType="separate"/>
        </w:r>
        <w:r w:rsidRPr="007C222E" w:rsidDel="006C1D81">
          <w:rPr>
            <w:rStyle w:val="Hipervnculo"/>
            <w:lang w:eastAsia="es-CO"/>
          </w:rPr>
          <w:delText>http://docs.micropython.org/en/latest/esp32/tutorial/intro.html#esp32-intro</w:delText>
        </w:r>
        <w:r w:rsidR="000A0A65" w:rsidDel="006C1D81">
          <w:rPr>
            <w:rStyle w:val="Hipervnculo"/>
            <w:lang w:eastAsia="es-CO"/>
          </w:rPr>
          <w:fldChar w:fldCharType="end"/>
        </w:r>
        <w:r w:rsidDel="006C1D81">
          <w:rPr>
            <w:lang w:eastAsia="es-CO"/>
          </w:rPr>
          <w:delText xml:space="preserve"> </w:delText>
        </w:r>
        <w:bookmarkStart w:id="1756" w:name="_Toc44878983"/>
        <w:bookmarkStart w:id="1757" w:name="_Toc44879328"/>
        <w:bookmarkEnd w:id="1756"/>
        <w:bookmarkEnd w:id="1757"/>
      </w:del>
    </w:p>
    <w:p w14:paraId="4A625143" w14:textId="0AABD10D" w:rsidR="004D27C7" w:rsidDel="006C1D81" w:rsidRDefault="004D27C7" w:rsidP="004D27C7">
      <w:pPr>
        <w:pStyle w:val="Sinespaciado"/>
        <w:spacing w:line="480" w:lineRule="auto"/>
        <w:rPr>
          <w:del w:id="1758" w:author="Steven Ortiz" w:date="2020-07-03T19:05:00Z"/>
          <w:lang w:eastAsia="es-CO"/>
        </w:rPr>
      </w:pPr>
      <w:del w:id="1759" w:author="Steven Ortiz" w:date="2020-07-03T19:05:00Z">
        <w:r w:rsidRPr="008D5830" w:rsidDel="006C1D81">
          <w:rPr>
            <w:lang w:eastAsia="es-CO"/>
          </w:rPr>
          <w:delText>Cuando ya se tenga la tarjeta con el nuevo firmware se procede a configurar su conexión WIFI y WebSocket a través del archivo boot.py (Este archivo de Python es el que la tarjeta ejecutará primero para luego s</w:delText>
        </w:r>
        <w:r w:rsidDel="006C1D81">
          <w:rPr>
            <w:lang w:eastAsia="es-CO"/>
          </w:rPr>
          <w:delText xml:space="preserve">eguir con el archivo main.py). Ver </w:delText>
        </w:r>
        <w:r w:rsidDel="006C1D81">
          <w:rPr>
            <w:lang w:eastAsia="es-CO"/>
          </w:rPr>
          <w:fldChar w:fldCharType="begin"/>
        </w:r>
        <w:r w:rsidDel="006C1D81">
          <w:rPr>
            <w:lang w:eastAsia="es-CO"/>
          </w:rPr>
          <w:delInstrText xml:space="preserve"> REF _Ref41329189 \h </w:delInstrText>
        </w:r>
        <w:r w:rsidDel="006C1D81">
          <w:rPr>
            <w:lang w:eastAsia="es-CO"/>
          </w:rPr>
        </w:r>
        <w:r w:rsidDel="006C1D81">
          <w:rPr>
            <w:lang w:eastAsia="es-CO"/>
          </w:rPr>
          <w:fldChar w:fldCharType="separate"/>
        </w:r>
        <w:r w:rsidDel="006C1D81">
          <w:delText xml:space="preserve">Ilustración </w:delText>
        </w:r>
        <w:r w:rsidDel="006C1D81">
          <w:rPr>
            <w:noProof/>
          </w:rPr>
          <w:delText>8</w:delText>
        </w:r>
        <w:r w:rsidDel="006C1D81">
          <w:rPr>
            <w:lang w:eastAsia="es-CO"/>
          </w:rPr>
          <w:fldChar w:fldCharType="end"/>
        </w:r>
        <w:r w:rsidDel="006C1D81">
          <w:rPr>
            <w:lang w:eastAsia="es-CO"/>
          </w:rPr>
          <w:delText xml:space="preserve"> </w:delText>
        </w:r>
        <w:r w:rsidRPr="008D5830" w:rsidDel="006C1D81">
          <w:rPr>
            <w:lang w:eastAsia="es-CO"/>
          </w:rPr>
          <w:delText>el proceso de configuración a través de la terminal.</w:delText>
        </w:r>
        <w:bookmarkStart w:id="1760" w:name="_Toc44878984"/>
        <w:bookmarkStart w:id="1761" w:name="_Toc44879329"/>
        <w:bookmarkEnd w:id="1760"/>
        <w:bookmarkEnd w:id="1761"/>
      </w:del>
    </w:p>
    <w:p w14:paraId="38D4517B" w14:textId="32D1D717" w:rsidR="004D27C7" w:rsidDel="006C1D81" w:rsidRDefault="004D27C7" w:rsidP="00945007">
      <w:pPr>
        <w:tabs>
          <w:tab w:val="left" w:pos="142"/>
        </w:tabs>
        <w:spacing w:line="480" w:lineRule="auto"/>
        <w:ind w:left="0"/>
        <w:rPr>
          <w:del w:id="1762" w:author="Steven Ortiz" w:date="2020-07-03T19:05:00Z"/>
          <w:rFonts w:cs="Times New Roman"/>
          <w:szCs w:val="24"/>
        </w:rPr>
      </w:pPr>
      <w:del w:id="1763" w:author="Steven Ortiz" w:date="2020-07-03T19:05:00Z">
        <w:r w:rsidDel="006C1D81">
          <w:rPr>
            <w:noProof/>
            <w:lang w:eastAsia="es-CO"/>
          </w:rPr>
          <mc:AlternateContent>
            <mc:Choice Requires="wps">
              <w:drawing>
                <wp:anchor distT="0" distB="0" distL="114300" distR="114300" simplePos="0" relativeHeight="251689984" behindDoc="0" locked="0" layoutInCell="1" allowOverlap="1" wp14:anchorId="6C351848" wp14:editId="4BF1746C">
                  <wp:simplePos x="0" y="0"/>
                  <wp:positionH relativeFrom="column">
                    <wp:posOffset>434340</wp:posOffset>
                  </wp:positionH>
                  <wp:positionV relativeFrom="paragraph">
                    <wp:posOffset>1414780</wp:posOffset>
                  </wp:positionV>
                  <wp:extent cx="4733925" cy="63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a:effectLst/>
                        </wps:spPr>
                        <wps:txbx>
                          <w:txbxContent>
                            <w:p w14:paraId="0BA8C7EC" w14:textId="77777777" w:rsidR="007D640A" w:rsidRPr="00FA1CE3" w:rsidRDefault="007D640A" w:rsidP="004D27C7">
                              <w:pPr>
                                <w:pStyle w:val="Descripcin"/>
                                <w:jc w:val="center"/>
                                <w:rPr>
                                  <w:noProof/>
                                  <w:color w:val="FF0000"/>
                                  <w:sz w:val="24"/>
                                </w:rPr>
                              </w:pPr>
                              <w:bookmarkStart w:id="1764" w:name="_Ref41329189"/>
                              <w:bookmarkStart w:id="1765" w:name="_Toc41335519"/>
                              <w:r>
                                <w:t xml:space="preserve">Ilustración </w:t>
                              </w: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bookmarkEnd w:id="1764"/>
                              <w:r>
                                <w:t xml:space="preserve"> Configuración del </w:t>
                              </w:r>
                              <w:proofErr w:type="spellStart"/>
                              <w:r>
                                <w:t>WebSocket</w:t>
                              </w:r>
                              <w:bookmarkEnd w:id="17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51848" id="Cuadro de texto 49" o:spid="_x0000_s1041" type="#_x0000_t202" style="position:absolute;left:0;text-align:left;margin-left:34.2pt;margin-top:111.4pt;width:372.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" stroked="f">
                  <v:textbox style="mso-fit-shape-to-text:t" inset="0,0,0,0">
                    <w:txbxContent>
                      <w:p w14:paraId="0BA8C7EC" w14:textId="77777777" w:rsidR="007D640A" w:rsidRPr="00FA1CE3" w:rsidRDefault="007D640A" w:rsidP="004D27C7">
                        <w:pPr>
                          <w:pStyle w:val="Descripcin"/>
                          <w:jc w:val="center"/>
                          <w:rPr>
                            <w:noProof/>
                            <w:color w:val="FF0000"/>
                            <w:sz w:val="24"/>
                          </w:rPr>
                        </w:pPr>
                        <w:bookmarkStart w:id="1766" w:name="_Ref41329189"/>
                        <w:bookmarkStart w:id="1767" w:name="_Toc41335519"/>
                        <w:r>
                          <w:t xml:space="preserve">Ilustración </w:t>
                        </w: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bookmarkEnd w:id="1766"/>
                        <w:r>
                          <w:t xml:space="preserve"> Configuración del </w:t>
                        </w:r>
                        <w:proofErr w:type="spellStart"/>
                        <w:r>
                          <w:t>WebSocket</w:t>
                        </w:r>
                        <w:bookmarkEnd w:id="1767"/>
                        <w:proofErr w:type="spellEnd"/>
                      </w:p>
                    </w:txbxContent>
                  </v:textbox>
                </v:shape>
              </w:pict>
            </mc:Fallback>
          </mc:AlternateContent>
        </w:r>
        <w:r w:rsidDel="006C1D81">
          <w:rPr>
            <w:noProof/>
            <w:color w:val="FF0000"/>
            <w:lang w:eastAsia="es-CO"/>
          </w:rPr>
          <w:drawing>
            <wp:anchor distT="0" distB="0" distL="114300" distR="114300" simplePos="0" relativeHeight="251687936" behindDoc="0" locked="0" layoutInCell="1" allowOverlap="1" wp14:anchorId="090C2D3A" wp14:editId="332FC351">
              <wp:simplePos x="0" y="0"/>
              <wp:positionH relativeFrom="margin">
                <wp:align>center</wp:align>
              </wp:positionH>
              <wp:positionV relativeFrom="paragraph">
                <wp:posOffset>7734</wp:posOffset>
              </wp:positionV>
              <wp:extent cx="4733925" cy="1350010"/>
              <wp:effectExtent l="0" t="0" r="9525" b="254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33925" cy="135001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768" w:name="_Toc44878985"/>
        <w:bookmarkStart w:id="1769" w:name="_Toc44879330"/>
        <w:bookmarkEnd w:id="1768"/>
        <w:bookmarkEnd w:id="1769"/>
      </w:del>
    </w:p>
    <w:p w14:paraId="4446A2DE" w14:textId="3EB6D320" w:rsidR="004D27C7" w:rsidDel="006C1D81" w:rsidRDefault="004D27C7" w:rsidP="00945007">
      <w:pPr>
        <w:tabs>
          <w:tab w:val="left" w:pos="142"/>
        </w:tabs>
        <w:spacing w:line="480" w:lineRule="auto"/>
        <w:ind w:left="0"/>
        <w:rPr>
          <w:del w:id="1770" w:author="Steven Ortiz" w:date="2020-07-03T19:05:00Z"/>
          <w:rFonts w:cs="Times New Roman"/>
          <w:szCs w:val="24"/>
        </w:rPr>
      </w:pPr>
      <w:bookmarkStart w:id="1771" w:name="_Toc44878986"/>
      <w:bookmarkStart w:id="1772" w:name="_Toc44879331"/>
      <w:bookmarkEnd w:id="1771"/>
      <w:bookmarkEnd w:id="1772"/>
    </w:p>
    <w:p w14:paraId="64E2E78D" w14:textId="06CE4B45" w:rsidR="004D27C7" w:rsidDel="006C1D81" w:rsidRDefault="004D27C7" w:rsidP="00945007">
      <w:pPr>
        <w:tabs>
          <w:tab w:val="left" w:pos="142"/>
        </w:tabs>
        <w:spacing w:line="480" w:lineRule="auto"/>
        <w:ind w:left="0"/>
        <w:rPr>
          <w:del w:id="1773" w:author="Steven Ortiz" w:date="2020-07-03T19:05:00Z"/>
          <w:rFonts w:cs="Times New Roman"/>
          <w:szCs w:val="24"/>
        </w:rPr>
      </w:pPr>
      <w:bookmarkStart w:id="1774" w:name="_Toc44878987"/>
      <w:bookmarkStart w:id="1775" w:name="_Toc44879332"/>
      <w:bookmarkEnd w:id="1774"/>
      <w:bookmarkEnd w:id="1775"/>
    </w:p>
    <w:p w14:paraId="6FDA024F" w14:textId="332A44F9" w:rsidR="004D27C7" w:rsidDel="006C1D81" w:rsidRDefault="004D27C7" w:rsidP="00945007">
      <w:pPr>
        <w:tabs>
          <w:tab w:val="left" w:pos="142"/>
        </w:tabs>
        <w:spacing w:line="480" w:lineRule="auto"/>
        <w:ind w:left="0"/>
        <w:rPr>
          <w:del w:id="1776" w:author="Steven Ortiz" w:date="2020-07-03T19:05:00Z"/>
          <w:rFonts w:cs="Times New Roman"/>
          <w:szCs w:val="24"/>
        </w:rPr>
      </w:pPr>
      <w:bookmarkStart w:id="1777" w:name="_Toc44878988"/>
      <w:bookmarkStart w:id="1778" w:name="_Toc44879333"/>
      <w:bookmarkEnd w:id="1777"/>
      <w:bookmarkEnd w:id="1778"/>
    </w:p>
    <w:p w14:paraId="199774BB" w14:textId="27EEB2BF" w:rsidR="004D27C7" w:rsidDel="006C1D81" w:rsidRDefault="004D27C7" w:rsidP="004D27C7">
      <w:pPr>
        <w:pStyle w:val="Sinespaciado"/>
        <w:spacing w:line="480" w:lineRule="auto"/>
        <w:rPr>
          <w:del w:id="1779" w:author="Steven Ortiz" w:date="2020-07-03T19:05:00Z"/>
          <w:lang w:eastAsia="es-CO"/>
        </w:rPr>
      </w:pPr>
      <w:del w:id="1780" w:author="Steven Ortiz" w:date="2020-07-03T19:05:00Z">
        <w:r w:rsidDel="006C1D81">
          <w:rPr>
            <w:lang w:eastAsia="es-CO"/>
          </w:rPr>
          <w:delText xml:space="preserve">Como se aprecia en la </w:delText>
        </w:r>
        <w:r w:rsidDel="006C1D81">
          <w:rPr>
            <w:color w:val="FF0000"/>
            <w:lang w:eastAsia="es-CO"/>
          </w:rPr>
          <w:fldChar w:fldCharType="begin"/>
        </w:r>
        <w:r w:rsidDel="006C1D81">
          <w:rPr>
            <w:lang w:eastAsia="es-CO"/>
          </w:rPr>
          <w:delInstrText xml:space="preserve"> REF _Ref41329189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8</w:delText>
        </w:r>
        <w:r w:rsidDel="006C1D81">
          <w:rPr>
            <w:color w:val="FF0000"/>
            <w:lang w:eastAsia="es-CO"/>
          </w:rPr>
          <w:fldChar w:fldCharType="end"/>
        </w:r>
        <w:r w:rsidRPr="004D27C7" w:rsidDel="006C1D81">
          <w:rPr>
            <w:lang w:eastAsia="es-CO"/>
          </w:rPr>
          <w:delText>,</w:delText>
        </w:r>
        <w:r w:rsidDel="006C1D81">
          <w:rPr>
            <w:color w:val="FF0000"/>
            <w:lang w:eastAsia="es-CO"/>
          </w:rPr>
          <w:delText xml:space="preserve"> </w:delText>
        </w:r>
        <w:r w:rsidDel="006C1D81">
          <w:rPr>
            <w:lang w:eastAsia="es-CO"/>
          </w:rPr>
          <w:delText>la configuración consta de habilitar el WebSocket e introducirle una contraseña, la tarjeta se encarga de generar las credenciales que servirán para su futura conexión.</w:delText>
        </w:r>
        <w:bookmarkStart w:id="1781" w:name="_Toc44878989"/>
        <w:bookmarkStart w:id="1782" w:name="_Toc44879334"/>
        <w:bookmarkEnd w:id="1781"/>
        <w:bookmarkEnd w:id="1782"/>
      </w:del>
    </w:p>
    <w:p w14:paraId="6265F04A" w14:textId="01078FBB" w:rsidR="004D27C7" w:rsidDel="006C1D81" w:rsidRDefault="004D27C7" w:rsidP="00693FDE">
      <w:pPr>
        <w:pStyle w:val="Sinespaciado"/>
        <w:spacing w:line="480" w:lineRule="auto"/>
        <w:rPr>
          <w:del w:id="1783" w:author="Steven Ortiz" w:date="2020-07-03T19:05:00Z"/>
          <w:lang w:eastAsia="es-CO"/>
        </w:rPr>
      </w:pPr>
      <w:del w:id="1784" w:author="Steven Ortiz" w:date="2020-07-03T19:05:00Z">
        <w:r w:rsidDel="006C1D81">
          <w:rPr>
            <w:lang w:eastAsia="es-CO"/>
          </w:rPr>
          <w:delText>Con el WebSocket configurado se vuelve a cambiar el boot para que solo inicie el Socket y la conexión WIFI.</w:delText>
        </w:r>
        <w:bookmarkStart w:id="1785" w:name="_Toc44878990"/>
        <w:bookmarkStart w:id="1786" w:name="_Toc44879335"/>
        <w:bookmarkEnd w:id="1785"/>
        <w:bookmarkEnd w:id="1786"/>
      </w:del>
    </w:p>
    <w:p w14:paraId="7BC03639" w14:textId="1A21B601" w:rsidR="00693FDE" w:rsidRPr="008D5830" w:rsidDel="006C1D81" w:rsidRDefault="00693FDE" w:rsidP="00693FDE">
      <w:pPr>
        <w:pStyle w:val="Sinespaciado"/>
        <w:spacing w:line="480" w:lineRule="auto"/>
        <w:rPr>
          <w:del w:id="1787" w:author="Steven Ortiz" w:date="2020-07-03T19:05:00Z"/>
          <w:lang w:eastAsia="es-CO"/>
        </w:rPr>
      </w:pPr>
      <w:bookmarkStart w:id="1788" w:name="_Toc44878991"/>
      <w:bookmarkStart w:id="1789" w:name="_Toc44879336"/>
      <w:bookmarkEnd w:id="1788"/>
      <w:bookmarkEnd w:id="1789"/>
    </w:p>
    <w:p w14:paraId="17ED25C4" w14:textId="10B28243" w:rsidR="004D27C7" w:rsidDel="006C1D81" w:rsidRDefault="004D27C7" w:rsidP="004D27C7">
      <w:pPr>
        <w:pStyle w:val="Ttulo3"/>
        <w:rPr>
          <w:del w:id="1790" w:author="Steven Ortiz" w:date="2020-07-03T19:05:00Z"/>
          <w:lang w:eastAsia="es-CO"/>
        </w:rPr>
      </w:pPr>
      <w:del w:id="1791" w:author="Steven Ortiz" w:date="2020-07-03T19:05:00Z">
        <w:r w:rsidRPr="000D386E" w:rsidDel="006C1D81">
          <w:rPr>
            <w:lang w:eastAsia="es-CO"/>
          </w:rPr>
          <w:delText xml:space="preserve">Selección de bloques funcionales </w:delText>
        </w:r>
        <w:bookmarkStart w:id="1792" w:name="_Toc44878992"/>
        <w:bookmarkStart w:id="1793" w:name="_Toc44879337"/>
        <w:bookmarkEnd w:id="1792"/>
        <w:bookmarkEnd w:id="1793"/>
      </w:del>
    </w:p>
    <w:p w14:paraId="7FCE89D2" w14:textId="05B2A85C" w:rsidR="004D27C7" w:rsidDel="006C1D81" w:rsidRDefault="004D27C7" w:rsidP="00693FDE">
      <w:pPr>
        <w:pStyle w:val="Sinespaciado"/>
        <w:spacing w:line="480" w:lineRule="auto"/>
        <w:rPr>
          <w:del w:id="1794" w:author="Steven Ortiz" w:date="2020-07-03T19:05:00Z"/>
          <w:lang w:eastAsia="es-CO"/>
        </w:rPr>
      </w:pPr>
      <w:del w:id="1795" w:author="Steven Ortiz" w:date="2020-07-03T19:05:00Z">
        <w:r w:rsidRPr="000D386E" w:rsidDel="006C1D81">
          <w:rPr>
            <w:lang w:eastAsia="es-CO"/>
          </w:rPr>
          <w:delText>Entre las funcionalidades de la tarjeta usa la Modulación por ancho de pulso (PWM), Conversor análogo digital (ADC), Reloj en tiem</w:delText>
        </w:r>
        <w:r w:rsidDel="006C1D81">
          <w:rPr>
            <w:lang w:eastAsia="es-CO"/>
          </w:rPr>
          <w:delText>po real (RTC), temporizadores (T</w:delText>
        </w:r>
        <w:r w:rsidRPr="000D386E" w:rsidDel="006C1D81">
          <w:rPr>
            <w:lang w:eastAsia="es-CO"/>
          </w:rPr>
          <w:delText>imers), I2C y TouchPad. Con funcionalidades externas como lo son el sensor ultrasónico (HC-SR04), Unidad de medición inercial (IMU) como la MPU6050, NeoPixel y Buzzer.</w:delText>
        </w:r>
        <w:bookmarkStart w:id="1796" w:name="_Toc44878993"/>
        <w:bookmarkStart w:id="1797" w:name="_Toc44879338"/>
        <w:bookmarkEnd w:id="1796"/>
        <w:bookmarkEnd w:id="1797"/>
      </w:del>
    </w:p>
    <w:p w14:paraId="318A3147" w14:textId="31F196CF" w:rsidR="00693FDE" w:rsidRPr="000D386E" w:rsidDel="006C1D81" w:rsidRDefault="00693FDE" w:rsidP="00693FDE">
      <w:pPr>
        <w:pStyle w:val="Sinespaciado"/>
        <w:spacing w:line="480" w:lineRule="auto"/>
        <w:rPr>
          <w:del w:id="1798" w:author="Steven Ortiz" w:date="2020-07-03T19:05:00Z"/>
          <w:lang w:eastAsia="es-CO"/>
        </w:rPr>
      </w:pPr>
      <w:bookmarkStart w:id="1799" w:name="_Toc44878994"/>
      <w:bookmarkStart w:id="1800" w:name="_Toc44879339"/>
      <w:bookmarkEnd w:id="1799"/>
      <w:bookmarkEnd w:id="1800"/>
    </w:p>
    <w:p w14:paraId="1D915187" w14:textId="74EA8F53" w:rsidR="004D27C7" w:rsidDel="006C1D81" w:rsidRDefault="004D27C7" w:rsidP="004D27C7">
      <w:pPr>
        <w:pStyle w:val="Ttulo3"/>
        <w:rPr>
          <w:del w:id="1801" w:author="Steven Ortiz" w:date="2020-07-03T19:05:00Z"/>
          <w:lang w:eastAsia="es-CO"/>
        </w:rPr>
      </w:pPr>
      <w:del w:id="1802" w:author="Steven Ortiz" w:date="2020-07-03T19:05:00Z">
        <w:r w:rsidRPr="000D386E" w:rsidDel="006C1D81">
          <w:rPr>
            <w:lang w:eastAsia="es-CO"/>
          </w:rPr>
          <w:delText>Creación de bloques bajo el entorno de Blockly</w:delText>
        </w:r>
        <w:bookmarkStart w:id="1803" w:name="_Toc44878995"/>
        <w:bookmarkStart w:id="1804" w:name="_Toc44879340"/>
        <w:bookmarkEnd w:id="1803"/>
        <w:bookmarkEnd w:id="1804"/>
      </w:del>
    </w:p>
    <w:p w14:paraId="6AF16EA0" w14:textId="52F0F182" w:rsidR="004D27C7" w:rsidDel="006C1D81" w:rsidRDefault="004D27C7" w:rsidP="004D27C7">
      <w:pPr>
        <w:pStyle w:val="Sinespaciado"/>
        <w:spacing w:line="480" w:lineRule="auto"/>
        <w:rPr>
          <w:del w:id="1805" w:author="Steven Ortiz" w:date="2020-07-03T19:05:00Z"/>
          <w:lang w:eastAsia="es-CO"/>
        </w:rPr>
      </w:pPr>
      <w:del w:id="1806" w:author="Steven Ortiz" w:date="2020-07-03T19:05:00Z">
        <w:r w:rsidDel="006C1D81">
          <w:rPr>
            <w:lang w:eastAsia="es-CO"/>
          </w:rPr>
          <w:delText>Usando Blockly Developer Tools permite crear bloques según sea su tipo.</w:delText>
        </w:r>
        <w:bookmarkStart w:id="1807" w:name="_Toc44878996"/>
        <w:bookmarkStart w:id="1808" w:name="_Toc44879341"/>
        <w:bookmarkEnd w:id="1807"/>
        <w:bookmarkEnd w:id="1808"/>
      </w:del>
    </w:p>
    <w:p w14:paraId="4B2DCE03" w14:textId="30DADC43" w:rsidR="004D27C7" w:rsidDel="006C1D81" w:rsidRDefault="004D27C7" w:rsidP="004D27C7">
      <w:pPr>
        <w:pStyle w:val="Sinespaciado"/>
        <w:spacing w:line="480" w:lineRule="auto"/>
        <w:rPr>
          <w:del w:id="1809" w:author="Steven Ortiz" w:date="2020-07-03T19:05:00Z"/>
          <w:lang w:eastAsia="es-CO"/>
        </w:rPr>
      </w:pPr>
      <w:del w:id="1810" w:author="Steven Ortiz" w:date="2020-07-03T19:05:00Z">
        <w:r w:rsidDel="006C1D81">
          <w:rPr>
            <w:lang w:eastAsia="es-CO"/>
          </w:rPr>
          <w:delText xml:space="preserve">En la </w:delText>
        </w:r>
        <w:r w:rsidR="00693FDE" w:rsidDel="006C1D81">
          <w:rPr>
            <w:color w:val="FF0000"/>
            <w:lang w:eastAsia="es-CO"/>
          </w:rPr>
          <w:fldChar w:fldCharType="begin"/>
        </w:r>
        <w:r w:rsidR="00693FDE" w:rsidDel="006C1D81">
          <w:rPr>
            <w:lang w:eastAsia="es-CO"/>
          </w:rPr>
          <w:delInstrText xml:space="preserve"> REF _Ref41329545 \h </w:delInstrText>
        </w:r>
        <w:r w:rsidR="00693FDE" w:rsidDel="006C1D81">
          <w:rPr>
            <w:color w:val="FF0000"/>
            <w:lang w:eastAsia="es-CO"/>
          </w:rPr>
        </w:r>
        <w:r w:rsidR="00693FDE" w:rsidDel="006C1D81">
          <w:rPr>
            <w:color w:val="FF0000"/>
            <w:lang w:eastAsia="es-CO"/>
          </w:rPr>
          <w:fldChar w:fldCharType="separate"/>
        </w:r>
        <w:r w:rsidR="00693FDE" w:rsidDel="006C1D81">
          <w:delText xml:space="preserve">Ilustración </w:delText>
        </w:r>
        <w:r w:rsidR="00693FDE" w:rsidDel="006C1D81">
          <w:rPr>
            <w:noProof/>
          </w:rPr>
          <w:delText>9</w:delText>
        </w:r>
        <w:r w:rsidR="00693FDE" w:rsidDel="006C1D81">
          <w:rPr>
            <w:color w:val="FF0000"/>
            <w:lang w:eastAsia="es-CO"/>
          </w:rPr>
          <w:fldChar w:fldCharType="end"/>
        </w:r>
        <w:r w:rsidR="00693FDE" w:rsidDel="006C1D81">
          <w:rPr>
            <w:color w:val="FF0000"/>
            <w:lang w:eastAsia="es-CO"/>
          </w:rPr>
          <w:delText xml:space="preserve"> </w:delText>
        </w:r>
        <w:r w:rsidDel="006C1D81">
          <w:rPr>
            <w:lang w:eastAsia="es-CO"/>
          </w:rPr>
          <w:delText>se puede evidenciar la definición del bloque en JavaScript y su generador en Python. Los dos códigos generados al crear cada uno de los bloques son fundamentales al momento de hacer la integración con el programa base.</w:delText>
        </w:r>
        <w:bookmarkStart w:id="1811" w:name="_Toc44878997"/>
        <w:bookmarkStart w:id="1812" w:name="_Toc44879342"/>
        <w:bookmarkEnd w:id="1811"/>
        <w:bookmarkEnd w:id="1812"/>
      </w:del>
    </w:p>
    <w:p w14:paraId="3745137F" w14:textId="6FEED92F" w:rsidR="00693FDE" w:rsidDel="006C1D81" w:rsidRDefault="00693FDE" w:rsidP="00945007">
      <w:pPr>
        <w:tabs>
          <w:tab w:val="left" w:pos="142"/>
        </w:tabs>
        <w:spacing w:line="480" w:lineRule="auto"/>
        <w:ind w:left="0"/>
        <w:rPr>
          <w:del w:id="1813" w:author="Steven Ortiz" w:date="2020-07-03T19:05:00Z"/>
          <w:rFonts w:cs="Times New Roman"/>
          <w:szCs w:val="24"/>
        </w:rPr>
      </w:pPr>
      <w:del w:id="1814" w:author="Steven Ortiz" w:date="2020-07-03T19:05:00Z">
        <w:r w:rsidDel="006C1D81">
          <w:rPr>
            <w:noProof/>
            <w:lang w:eastAsia="es-CO"/>
          </w:rPr>
          <mc:AlternateContent>
            <mc:Choice Requires="wps">
              <w:drawing>
                <wp:anchor distT="0" distB="0" distL="114300" distR="114300" simplePos="0" relativeHeight="251694080" behindDoc="0" locked="0" layoutInCell="1" allowOverlap="1" wp14:anchorId="4A64CB93" wp14:editId="17E29561">
                  <wp:simplePos x="0" y="0"/>
                  <wp:positionH relativeFrom="column">
                    <wp:posOffset>1310640</wp:posOffset>
                  </wp:positionH>
                  <wp:positionV relativeFrom="paragraph">
                    <wp:posOffset>2508250</wp:posOffset>
                  </wp:positionV>
                  <wp:extent cx="2990850" cy="635"/>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14:paraId="58190574" w14:textId="77777777" w:rsidR="007D640A" w:rsidRPr="00C36307" w:rsidRDefault="007D640A" w:rsidP="00693FDE">
                              <w:pPr>
                                <w:pStyle w:val="Descripcin"/>
                                <w:jc w:val="center"/>
                                <w:rPr>
                                  <w:noProof/>
                                  <w:sz w:val="24"/>
                                </w:rPr>
                              </w:pPr>
                              <w:bookmarkStart w:id="1815" w:name="_Ref41329545"/>
                              <w:bookmarkStart w:id="1816" w:name="_Toc41335520"/>
                              <w:r>
                                <w:t xml:space="preserve">Ilustración </w:t>
                              </w: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bookmarkEnd w:id="1815"/>
                              <w:r>
                                <w:t xml:space="preserve"> Generadores de </w:t>
                              </w:r>
                              <w:proofErr w:type="spellStart"/>
                              <w:r>
                                <w:t>Blockly</w:t>
                              </w:r>
                              <w:proofErr w:type="spellEnd"/>
                              <w:r>
                                <w:t xml:space="preserve"> </w:t>
                              </w:r>
                              <w:proofErr w:type="spellStart"/>
                              <w:r>
                                <w:t>Developer</w:t>
                              </w:r>
                              <w:proofErr w:type="spellEnd"/>
                              <w:r>
                                <w:t xml:space="preserve"> Tools</w:t>
                              </w:r>
                              <w:bookmarkEnd w:id="18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4CB93" id="Cuadro de texto 51" o:spid="_x0000_s1042" type="#_x0000_t202" style="position:absolute;left:0;text-align:left;margin-left:103.2pt;margin-top:197.5pt;width:23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" stroked="f">
                  <v:textbox style="mso-fit-shape-to-text:t" inset="0,0,0,0">
                    <w:txbxContent>
                      <w:p w14:paraId="58190574" w14:textId="77777777" w:rsidR="007D640A" w:rsidRPr="00C36307" w:rsidRDefault="007D640A" w:rsidP="00693FDE">
                        <w:pPr>
                          <w:pStyle w:val="Descripcin"/>
                          <w:jc w:val="center"/>
                          <w:rPr>
                            <w:noProof/>
                            <w:sz w:val="24"/>
                          </w:rPr>
                        </w:pPr>
                        <w:bookmarkStart w:id="1817" w:name="_Ref41329545"/>
                        <w:bookmarkStart w:id="1818" w:name="_Toc41335520"/>
                        <w:r>
                          <w:t xml:space="preserve">Ilustración </w:t>
                        </w: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bookmarkEnd w:id="1817"/>
                        <w:r>
                          <w:t xml:space="preserve"> Generadores de </w:t>
                        </w:r>
                        <w:proofErr w:type="spellStart"/>
                        <w:r>
                          <w:t>Blockly</w:t>
                        </w:r>
                        <w:proofErr w:type="spellEnd"/>
                        <w:r>
                          <w:t xml:space="preserve"> </w:t>
                        </w:r>
                        <w:proofErr w:type="spellStart"/>
                        <w:r>
                          <w:t>Developer</w:t>
                        </w:r>
                        <w:proofErr w:type="spellEnd"/>
                        <w:r>
                          <w:t xml:space="preserve"> Tools</w:t>
                        </w:r>
                        <w:bookmarkEnd w:id="1818"/>
                      </w:p>
                    </w:txbxContent>
                  </v:textbox>
                </v:shape>
              </w:pict>
            </mc:Fallback>
          </mc:AlternateContent>
        </w:r>
        <w:r w:rsidDel="006C1D81">
          <w:rPr>
            <w:noProof/>
            <w:lang w:eastAsia="es-CO"/>
          </w:rPr>
          <w:drawing>
            <wp:anchor distT="0" distB="0" distL="114300" distR="114300" simplePos="0" relativeHeight="251692032" behindDoc="0" locked="0" layoutInCell="1" allowOverlap="1" wp14:anchorId="6A896EF2" wp14:editId="35722969">
              <wp:simplePos x="0" y="0"/>
              <wp:positionH relativeFrom="margin">
                <wp:align>center</wp:align>
              </wp:positionH>
              <wp:positionV relativeFrom="paragraph">
                <wp:posOffset>16289</wp:posOffset>
              </wp:positionV>
              <wp:extent cx="2990850" cy="2435225"/>
              <wp:effectExtent l="0" t="0" r="0" b="317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49993" t="46339" r="20401" b="13910"/>
                      <a:stretch/>
                    </pic:blipFill>
                    <pic:spPr bwMode="auto">
                      <a:xfrm>
                        <a:off x="0" y="0"/>
                        <a:ext cx="2990850"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819" w:name="_Toc44878998"/>
        <w:bookmarkStart w:id="1820" w:name="_Toc44879343"/>
        <w:bookmarkEnd w:id="1819"/>
        <w:bookmarkEnd w:id="1820"/>
      </w:del>
    </w:p>
    <w:p w14:paraId="7009B0C5" w14:textId="5B8D8387" w:rsidR="00693FDE" w:rsidDel="006C1D81" w:rsidRDefault="00693FDE" w:rsidP="00945007">
      <w:pPr>
        <w:tabs>
          <w:tab w:val="left" w:pos="142"/>
        </w:tabs>
        <w:spacing w:line="480" w:lineRule="auto"/>
        <w:ind w:left="0"/>
        <w:rPr>
          <w:del w:id="1821" w:author="Steven Ortiz" w:date="2020-07-03T19:05:00Z"/>
          <w:rFonts w:cs="Times New Roman"/>
          <w:szCs w:val="24"/>
        </w:rPr>
      </w:pPr>
      <w:bookmarkStart w:id="1822" w:name="_Toc44878999"/>
      <w:bookmarkStart w:id="1823" w:name="_Toc44879344"/>
      <w:bookmarkEnd w:id="1822"/>
      <w:bookmarkEnd w:id="1823"/>
    </w:p>
    <w:p w14:paraId="3ECF7A44" w14:textId="5EFBC61B" w:rsidR="00693FDE" w:rsidDel="006C1D81" w:rsidRDefault="00693FDE" w:rsidP="00945007">
      <w:pPr>
        <w:tabs>
          <w:tab w:val="left" w:pos="142"/>
        </w:tabs>
        <w:spacing w:line="480" w:lineRule="auto"/>
        <w:ind w:left="0"/>
        <w:rPr>
          <w:del w:id="1824" w:author="Steven Ortiz" w:date="2020-07-03T19:05:00Z"/>
          <w:rFonts w:cs="Times New Roman"/>
          <w:szCs w:val="24"/>
        </w:rPr>
      </w:pPr>
      <w:bookmarkStart w:id="1825" w:name="_Toc44879000"/>
      <w:bookmarkStart w:id="1826" w:name="_Toc44879345"/>
      <w:bookmarkEnd w:id="1825"/>
      <w:bookmarkEnd w:id="1826"/>
    </w:p>
    <w:p w14:paraId="3892508E" w14:textId="7BEBE182" w:rsidR="00693FDE" w:rsidDel="006C1D81" w:rsidRDefault="00693FDE" w:rsidP="00945007">
      <w:pPr>
        <w:tabs>
          <w:tab w:val="left" w:pos="142"/>
        </w:tabs>
        <w:spacing w:line="480" w:lineRule="auto"/>
        <w:ind w:left="0"/>
        <w:rPr>
          <w:del w:id="1827" w:author="Steven Ortiz" w:date="2020-07-03T19:05:00Z"/>
          <w:rFonts w:cs="Times New Roman"/>
          <w:szCs w:val="24"/>
        </w:rPr>
      </w:pPr>
      <w:bookmarkStart w:id="1828" w:name="_Toc44879001"/>
      <w:bookmarkStart w:id="1829" w:name="_Toc44879346"/>
      <w:bookmarkEnd w:id="1828"/>
      <w:bookmarkEnd w:id="1829"/>
    </w:p>
    <w:p w14:paraId="602926DC" w14:textId="2337210E" w:rsidR="00693FDE" w:rsidDel="006C1D81" w:rsidRDefault="00693FDE" w:rsidP="00945007">
      <w:pPr>
        <w:tabs>
          <w:tab w:val="left" w:pos="142"/>
        </w:tabs>
        <w:spacing w:line="480" w:lineRule="auto"/>
        <w:ind w:left="0"/>
        <w:rPr>
          <w:del w:id="1830" w:author="Steven Ortiz" w:date="2020-07-03T19:05:00Z"/>
          <w:rFonts w:cs="Times New Roman"/>
          <w:szCs w:val="24"/>
        </w:rPr>
      </w:pPr>
      <w:bookmarkStart w:id="1831" w:name="_Toc44879002"/>
      <w:bookmarkStart w:id="1832" w:name="_Toc44879347"/>
      <w:bookmarkEnd w:id="1831"/>
      <w:bookmarkEnd w:id="1832"/>
    </w:p>
    <w:p w14:paraId="25C4A682" w14:textId="14FBCE0F" w:rsidR="00693FDE" w:rsidDel="006C1D81" w:rsidRDefault="00693FDE" w:rsidP="00945007">
      <w:pPr>
        <w:tabs>
          <w:tab w:val="left" w:pos="142"/>
        </w:tabs>
        <w:spacing w:line="480" w:lineRule="auto"/>
        <w:ind w:left="0"/>
        <w:rPr>
          <w:del w:id="1833" w:author="Steven Ortiz" w:date="2020-07-03T19:05:00Z"/>
          <w:rFonts w:cs="Times New Roman"/>
          <w:szCs w:val="24"/>
        </w:rPr>
      </w:pPr>
      <w:bookmarkStart w:id="1834" w:name="_Toc44879003"/>
      <w:bookmarkStart w:id="1835" w:name="_Toc44879348"/>
      <w:bookmarkEnd w:id="1834"/>
      <w:bookmarkEnd w:id="1835"/>
    </w:p>
    <w:p w14:paraId="043481E0" w14:textId="1B1CE33A" w:rsidR="00693FDE" w:rsidDel="006C1D81" w:rsidRDefault="00693FDE" w:rsidP="00945007">
      <w:pPr>
        <w:tabs>
          <w:tab w:val="left" w:pos="142"/>
        </w:tabs>
        <w:spacing w:line="480" w:lineRule="auto"/>
        <w:ind w:left="0"/>
        <w:rPr>
          <w:del w:id="1836" w:author="Steven Ortiz" w:date="2020-07-03T19:05:00Z"/>
          <w:rFonts w:cs="Times New Roman"/>
          <w:szCs w:val="24"/>
        </w:rPr>
      </w:pPr>
      <w:bookmarkStart w:id="1837" w:name="_Toc44879004"/>
      <w:bookmarkStart w:id="1838" w:name="_Toc44879349"/>
      <w:bookmarkEnd w:id="1837"/>
      <w:bookmarkEnd w:id="1838"/>
    </w:p>
    <w:p w14:paraId="6D672E23" w14:textId="3E45F060" w:rsidR="00693FDE" w:rsidDel="006C1D81" w:rsidRDefault="00693FDE" w:rsidP="00945007">
      <w:pPr>
        <w:tabs>
          <w:tab w:val="left" w:pos="142"/>
        </w:tabs>
        <w:spacing w:line="480" w:lineRule="auto"/>
        <w:ind w:left="0"/>
        <w:rPr>
          <w:del w:id="1839" w:author="Steven Ortiz" w:date="2020-07-03T19:05:00Z"/>
          <w:rFonts w:cs="Times New Roman"/>
          <w:szCs w:val="24"/>
        </w:rPr>
      </w:pPr>
      <w:bookmarkStart w:id="1840" w:name="_Toc44879005"/>
      <w:bookmarkStart w:id="1841" w:name="_Toc44879350"/>
      <w:bookmarkEnd w:id="1840"/>
      <w:bookmarkEnd w:id="1841"/>
    </w:p>
    <w:p w14:paraId="2A61E4A9" w14:textId="17AF4767" w:rsidR="004F1734" w:rsidDel="006C1D81" w:rsidRDefault="004F1734" w:rsidP="004F1734">
      <w:pPr>
        <w:pStyle w:val="Sinespaciado"/>
        <w:spacing w:line="480" w:lineRule="auto"/>
        <w:rPr>
          <w:del w:id="1842" w:author="Steven Ortiz" w:date="2020-07-03T19:05:00Z"/>
          <w:lang w:eastAsia="es-CO"/>
        </w:rPr>
      </w:pPr>
      <w:del w:id="1843" w:author="Steven Ortiz" w:date="2020-07-03T19:05:00Z">
        <w:r w:rsidRPr="000D386E" w:rsidDel="006C1D81">
          <w:rPr>
            <w:lang w:eastAsia="es-CO"/>
          </w:rPr>
          <w:delText>Estos son los diferentes tipos de bloques;</w:delText>
        </w:r>
        <w:bookmarkStart w:id="1844" w:name="_Toc44879006"/>
        <w:bookmarkStart w:id="1845" w:name="_Toc44879351"/>
        <w:bookmarkEnd w:id="1844"/>
        <w:bookmarkEnd w:id="1845"/>
      </w:del>
    </w:p>
    <w:p w14:paraId="088DE943" w14:textId="3A52FDB4" w:rsidR="004F1734" w:rsidDel="006C1D81" w:rsidRDefault="004F1734" w:rsidP="004F1734">
      <w:pPr>
        <w:pStyle w:val="Sinespaciado"/>
        <w:spacing w:line="480" w:lineRule="auto"/>
        <w:rPr>
          <w:del w:id="1846" w:author="Steven Ortiz" w:date="2020-07-03T19:05:00Z"/>
          <w:lang w:eastAsia="es-CO"/>
        </w:rPr>
      </w:pPr>
      <w:bookmarkStart w:id="1847" w:name="_Toc44879007"/>
      <w:bookmarkStart w:id="1848" w:name="_Toc44879352"/>
      <w:bookmarkEnd w:id="1847"/>
      <w:bookmarkEnd w:id="1848"/>
    </w:p>
    <w:p w14:paraId="473A55DA" w14:textId="52552880" w:rsidR="004F1734" w:rsidDel="006C1D81" w:rsidRDefault="004F1734" w:rsidP="004F1734">
      <w:pPr>
        <w:pStyle w:val="Sinespaciado"/>
        <w:numPr>
          <w:ilvl w:val="0"/>
          <w:numId w:val="19"/>
        </w:numPr>
        <w:spacing w:line="480" w:lineRule="auto"/>
        <w:rPr>
          <w:del w:id="1849" w:author="Steven Ortiz" w:date="2020-07-03T19:05:00Z"/>
          <w:lang w:eastAsia="es-CO"/>
        </w:rPr>
      </w:pPr>
      <w:del w:id="1850" w:author="Steven Ortiz" w:date="2020-07-03T19:05:00Z">
        <w:r w:rsidRPr="000D386E" w:rsidDel="006C1D81">
          <w:rPr>
            <w:lang w:eastAsia="es-CO"/>
          </w:rPr>
          <w:delText>Paso de información:</w:delText>
        </w:r>
        <w:r w:rsidRPr="000D386E" w:rsidDel="006C1D81">
          <w:delText xml:space="preserve"> </w:delText>
        </w:r>
        <w:r w:rsidRPr="000D386E" w:rsidDel="006C1D81">
          <w:rPr>
            <w:lang w:eastAsia="es-CO"/>
          </w:rPr>
          <w:delText xml:space="preserve">Estos bloques solo contienen información en su interior y esta puede ser transferida a otros bloques. En la </w:delText>
        </w:r>
        <w:r w:rsidR="003F7328" w:rsidDel="006C1D81">
          <w:rPr>
            <w:color w:val="FF0000"/>
            <w:lang w:eastAsia="es-CO"/>
          </w:rPr>
          <w:fldChar w:fldCharType="begin"/>
        </w:r>
        <w:r w:rsidR="003F7328" w:rsidDel="006C1D81">
          <w:rPr>
            <w:lang w:eastAsia="es-CO"/>
          </w:rPr>
          <w:delInstrText xml:space="preserve"> REF _Ref41330575 \h </w:delInstrText>
        </w:r>
        <w:r w:rsidR="003F7328" w:rsidDel="006C1D81">
          <w:rPr>
            <w:color w:val="FF0000"/>
            <w:lang w:eastAsia="es-CO"/>
          </w:rPr>
        </w:r>
        <w:r w:rsidR="003F7328" w:rsidDel="006C1D81">
          <w:rPr>
            <w:color w:val="FF0000"/>
            <w:lang w:eastAsia="es-CO"/>
          </w:rPr>
          <w:fldChar w:fldCharType="separate"/>
        </w:r>
        <w:r w:rsidR="003F7328" w:rsidDel="006C1D81">
          <w:delText xml:space="preserve">Ilustración </w:delText>
        </w:r>
        <w:r w:rsidR="003F7328" w:rsidDel="006C1D81">
          <w:rPr>
            <w:noProof/>
          </w:rPr>
          <w:delText>10</w:delText>
        </w:r>
        <w:r w:rsidR="003F7328" w:rsidDel="006C1D81">
          <w:rPr>
            <w:color w:val="FF0000"/>
            <w:lang w:eastAsia="es-CO"/>
          </w:rPr>
          <w:fldChar w:fldCharType="end"/>
        </w:r>
        <w:r w:rsidR="003F7328" w:rsidDel="006C1D81">
          <w:rPr>
            <w:color w:val="FF0000"/>
            <w:lang w:eastAsia="es-CO"/>
          </w:rPr>
          <w:delText xml:space="preserve"> </w:delText>
        </w:r>
        <w:r w:rsidRPr="000D386E" w:rsidDel="006C1D81">
          <w:rPr>
            <w:lang w:eastAsia="es-CO"/>
          </w:rPr>
          <w:delText>se puede observar la forma del bloque, por ejemplo, este bloque contiene en un interior un número, el cual puede ser modificado por el usuario.</w:delText>
        </w:r>
        <w:bookmarkStart w:id="1851" w:name="_Toc44879008"/>
        <w:bookmarkStart w:id="1852" w:name="_Toc44879353"/>
        <w:bookmarkEnd w:id="1851"/>
        <w:bookmarkEnd w:id="1852"/>
      </w:del>
    </w:p>
    <w:p w14:paraId="23FC73F9" w14:textId="14A71061" w:rsidR="00693FDE" w:rsidDel="006C1D81" w:rsidRDefault="004F1734" w:rsidP="00945007">
      <w:pPr>
        <w:tabs>
          <w:tab w:val="left" w:pos="142"/>
        </w:tabs>
        <w:spacing w:line="480" w:lineRule="auto"/>
        <w:ind w:left="0"/>
        <w:rPr>
          <w:del w:id="1853" w:author="Steven Ortiz" w:date="2020-07-03T19:05:00Z"/>
          <w:rFonts w:cs="Times New Roman"/>
          <w:szCs w:val="24"/>
        </w:rPr>
      </w:pPr>
      <w:del w:id="1854" w:author="Steven Ortiz" w:date="2020-07-03T19:05:00Z">
        <w:r w:rsidDel="006C1D81">
          <w:rPr>
            <w:noProof/>
            <w:lang w:eastAsia="es-CO"/>
          </w:rPr>
          <w:drawing>
            <wp:anchor distT="0" distB="0" distL="114300" distR="114300" simplePos="0" relativeHeight="251696128" behindDoc="0" locked="0" layoutInCell="1" allowOverlap="1" wp14:anchorId="77AB5F68" wp14:editId="047816D1">
              <wp:simplePos x="0" y="0"/>
              <wp:positionH relativeFrom="margin">
                <wp:align>center</wp:align>
              </wp:positionH>
              <wp:positionV relativeFrom="paragraph">
                <wp:posOffset>11680</wp:posOffset>
              </wp:positionV>
              <wp:extent cx="1543050" cy="1076325"/>
              <wp:effectExtent l="0" t="0" r="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49890" t="78544" r="44845" b="14928"/>
                      <a:stretch/>
                    </pic:blipFill>
                    <pic:spPr bwMode="auto">
                      <a:xfrm>
                        <a:off x="0" y="0"/>
                        <a:ext cx="1543050"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855" w:name="_Toc44879009"/>
        <w:bookmarkStart w:id="1856" w:name="_Toc44879354"/>
        <w:bookmarkEnd w:id="1855"/>
        <w:bookmarkEnd w:id="1856"/>
      </w:del>
    </w:p>
    <w:p w14:paraId="26F9E0E3" w14:textId="186629C4" w:rsidR="004D27C7" w:rsidDel="006C1D81" w:rsidRDefault="004D27C7" w:rsidP="00945007">
      <w:pPr>
        <w:tabs>
          <w:tab w:val="left" w:pos="142"/>
        </w:tabs>
        <w:spacing w:line="480" w:lineRule="auto"/>
        <w:ind w:left="0"/>
        <w:rPr>
          <w:del w:id="1857" w:author="Steven Ortiz" w:date="2020-07-03T19:05:00Z"/>
          <w:rFonts w:cs="Times New Roman"/>
          <w:szCs w:val="24"/>
        </w:rPr>
      </w:pPr>
      <w:bookmarkStart w:id="1858" w:name="_Toc44879010"/>
      <w:bookmarkStart w:id="1859" w:name="_Toc44879355"/>
      <w:bookmarkEnd w:id="1858"/>
      <w:bookmarkEnd w:id="1859"/>
    </w:p>
    <w:p w14:paraId="5B353E9A" w14:textId="62CA8910" w:rsidR="004F1734" w:rsidDel="006C1D81" w:rsidRDefault="004F1734" w:rsidP="00945007">
      <w:pPr>
        <w:tabs>
          <w:tab w:val="left" w:pos="142"/>
        </w:tabs>
        <w:spacing w:line="480" w:lineRule="auto"/>
        <w:ind w:left="0"/>
        <w:rPr>
          <w:del w:id="1860" w:author="Steven Ortiz" w:date="2020-07-03T19:05:00Z"/>
          <w:rFonts w:cs="Times New Roman"/>
          <w:szCs w:val="24"/>
        </w:rPr>
      </w:pPr>
      <w:del w:id="1861" w:author="Steven Ortiz" w:date="2020-07-03T19:05:00Z">
        <w:r w:rsidDel="006C1D81">
          <w:rPr>
            <w:noProof/>
            <w:lang w:eastAsia="es-CO"/>
          </w:rPr>
          <mc:AlternateContent>
            <mc:Choice Requires="wps">
              <w:drawing>
                <wp:anchor distT="0" distB="0" distL="114300" distR="114300" simplePos="0" relativeHeight="251698176" behindDoc="0" locked="0" layoutInCell="1" allowOverlap="1" wp14:anchorId="0E0FF11F" wp14:editId="14A1F7A6">
                  <wp:simplePos x="0" y="0"/>
                  <wp:positionH relativeFrom="margin">
                    <wp:align>center</wp:align>
                  </wp:positionH>
                  <wp:positionV relativeFrom="paragraph">
                    <wp:posOffset>206667</wp:posOffset>
                  </wp:positionV>
                  <wp:extent cx="2137024" cy="635"/>
                  <wp:effectExtent l="0" t="0" r="0" b="8255"/>
                  <wp:wrapNone/>
                  <wp:docPr id="52" name="Cuadro de texto 52"/>
                  <wp:cNvGraphicFramePr/>
                  <a:graphic xmlns:a="http://schemas.openxmlformats.org/drawingml/2006/main">
                    <a:graphicData uri="http://schemas.microsoft.com/office/word/2010/wordprocessingShape">
                      <wps:wsp>
                        <wps:cNvSpPr txBox="1"/>
                        <wps:spPr>
                          <a:xfrm>
                            <a:off x="0" y="0"/>
                            <a:ext cx="2137024" cy="635"/>
                          </a:xfrm>
                          <a:prstGeom prst="rect">
                            <a:avLst/>
                          </a:prstGeom>
                          <a:solidFill>
                            <a:prstClr val="white"/>
                          </a:solidFill>
                          <a:ln>
                            <a:noFill/>
                          </a:ln>
                          <a:effectLst/>
                        </wps:spPr>
                        <wps:txbx>
                          <w:txbxContent>
                            <w:p w14:paraId="53AA0F4F" w14:textId="77777777" w:rsidR="007D640A" w:rsidRPr="005A247F" w:rsidRDefault="007D640A" w:rsidP="004F1734">
                              <w:pPr>
                                <w:pStyle w:val="Descripcin"/>
                                <w:rPr>
                                  <w:noProof/>
                                  <w:sz w:val="24"/>
                                </w:rPr>
                              </w:pPr>
                              <w:bookmarkStart w:id="1862" w:name="_Ref41330575"/>
                              <w:bookmarkStart w:id="1863" w:name="_Toc41335521"/>
                              <w:r>
                                <w:t xml:space="preserve">Ilustración </w:t>
                              </w: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bookmarkEnd w:id="1862"/>
                              <w:r>
                                <w:t xml:space="preserve"> Bloque de paso de información</w:t>
                              </w:r>
                              <w:bookmarkEnd w:id="18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FF11F" id="Cuadro de texto 52" o:spid="_x0000_s1043" type="#_x0000_t202" style="position:absolute;left:0;text-align:left;margin-left:0;margin-top:16.25pt;width:168.25pt;height:.05pt;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" stroked="f">
                  <v:textbox style="mso-fit-shape-to-text:t" inset="0,0,0,0">
                    <w:txbxContent>
                      <w:p w14:paraId="53AA0F4F" w14:textId="77777777" w:rsidR="007D640A" w:rsidRPr="005A247F" w:rsidRDefault="007D640A" w:rsidP="004F1734">
                        <w:pPr>
                          <w:pStyle w:val="Descripcin"/>
                          <w:rPr>
                            <w:noProof/>
                            <w:sz w:val="24"/>
                          </w:rPr>
                        </w:pPr>
                        <w:bookmarkStart w:id="1864" w:name="_Ref41330575"/>
                        <w:bookmarkStart w:id="1865" w:name="_Toc41335521"/>
                        <w:r>
                          <w:t xml:space="preserve">Ilustración </w:t>
                        </w: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bookmarkEnd w:id="1864"/>
                        <w:r>
                          <w:t xml:space="preserve"> Bloque de paso de información</w:t>
                        </w:r>
                        <w:bookmarkEnd w:id="1865"/>
                      </w:p>
                    </w:txbxContent>
                  </v:textbox>
                  <w10:wrap anchorx="margin"/>
                </v:shape>
              </w:pict>
            </mc:Fallback>
          </mc:AlternateContent>
        </w:r>
        <w:bookmarkStart w:id="1866" w:name="_Toc44879011"/>
        <w:bookmarkStart w:id="1867" w:name="_Toc44879356"/>
        <w:bookmarkEnd w:id="1866"/>
        <w:bookmarkEnd w:id="1867"/>
      </w:del>
    </w:p>
    <w:p w14:paraId="24AF877E" w14:textId="1B1530F4" w:rsidR="003F7328" w:rsidDel="006C1D81" w:rsidRDefault="003F7328" w:rsidP="003F7328">
      <w:pPr>
        <w:pStyle w:val="Prrafodelista"/>
        <w:numPr>
          <w:ilvl w:val="0"/>
          <w:numId w:val="19"/>
        </w:numPr>
        <w:spacing w:line="480" w:lineRule="auto"/>
        <w:rPr>
          <w:del w:id="1868" w:author="Steven Ortiz" w:date="2020-07-03T19:05:00Z"/>
          <w:lang w:eastAsia="es-CO"/>
        </w:rPr>
      </w:pPr>
      <w:del w:id="1869" w:author="Steven Ortiz" w:date="2020-07-03T19:05:00Z">
        <w:r w:rsidDel="006C1D81">
          <w:rPr>
            <w:noProof/>
            <w:lang w:eastAsia="es-CO"/>
          </w:rPr>
          <mc:AlternateContent>
            <mc:Choice Requires="wps">
              <w:drawing>
                <wp:anchor distT="0" distB="0" distL="114300" distR="114300" simplePos="0" relativeHeight="251702272" behindDoc="0" locked="0" layoutInCell="1" allowOverlap="1" wp14:anchorId="24A6566D" wp14:editId="1C4E5324">
                  <wp:simplePos x="0" y="0"/>
                  <wp:positionH relativeFrom="column">
                    <wp:posOffset>1424940</wp:posOffset>
                  </wp:positionH>
                  <wp:positionV relativeFrom="paragraph">
                    <wp:posOffset>2607310</wp:posOffset>
                  </wp:positionV>
                  <wp:extent cx="275780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2757805" cy="635"/>
                          </a:xfrm>
                          <a:prstGeom prst="rect">
                            <a:avLst/>
                          </a:prstGeom>
                          <a:solidFill>
                            <a:prstClr val="white"/>
                          </a:solidFill>
                          <a:ln>
                            <a:noFill/>
                          </a:ln>
                          <a:effectLst/>
                        </wps:spPr>
                        <wps:txbx>
                          <w:txbxContent>
                            <w:p w14:paraId="0C704FB2" w14:textId="77777777" w:rsidR="007D640A" w:rsidRPr="00C72E6E" w:rsidRDefault="007D640A" w:rsidP="003F7328">
                              <w:pPr>
                                <w:pStyle w:val="Descripcin"/>
                                <w:jc w:val="center"/>
                                <w:rPr>
                                  <w:noProof/>
                                  <w:sz w:val="24"/>
                                </w:rPr>
                              </w:pPr>
                              <w:bookmarkStart w:id="1870" w:name="_Ref41330657"/>
                              <w:bookmarkStart w:id="1871" w:name="_Toc41335522"/>
                              <w:r>
                                <w:t xml:space="preserve">Ilustración </w:t>
                              </w: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bookmarkEnd w:id="1870"/>
                              <w:r>
                                <w:t xml:space="preserve"> Bloque de recibir información</w:t>
                              </w:r>
                              <w:bookmarkEnd w:id="18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6566D" id="Cuadro de texto 53" o:spid="_x0000_s1044" type="#_x0000_t202" style="position:absolute;left:0;text-align:left;margin-left:112.2pt;margin-top:205.3pt;width:217.1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" stroked="f">
                  <v:textbox style="mso-fit-shape-to-text:t" inset="0,0,0,0">
                    <w:txbxContent>
                      <w:p w14:paraId="0C704FB2" w14:textId="77777777" w:rsidR="007D640A" w:rsidRPr="00C72E6E" w:rsidRDefault="007D640A" w:rsidP="003F7328">
                        <w:pPr>
                          <w:pStyle w:val="Descripcin"/>
                          <w:jc w:val="center"/>
                          <w:rPr>
                            <w:noProof/>
                            <w:sz w:val="24"/>
                          </w:rPr>
                        </w:pPr>
                        <w:bookmarkStart w:id="1872" w:name="_Ref41330657"/>
                        <w:bookmarkStart w:id="1873" w:name="_Toc41335522"/>
                        <w:r>
                          <w:t xml:space="preserve">Ilustración </w:t>
                        </w: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bookmarkEnd w:id="1872"/>
                        <w:r>
                          <w:t xml:space="preserve"> Bloque de recibir información</w:t>
                        </w:r>
                        <w:bookmarkEnd w:id="1873"/>
                      </w:p>
                    </w:txbxContent>
                  </v:textbox>
                </v:shape>
              </w:pict>
            </mc:Fallback>
          </mc:AlternateContent>
        </w:r>
        <w:r w:rsidDel="006C1D81">
          <w:rPr>
            <w:noProof/>
            <w:lang w:eastAsia="es-CO"/>
          </w:rPr>
          <w:drawing>
            <wp:anchor distT="0" distB="0" distL="114300" distR="114300" simplePos="0" relativeHeight="251700224" behindDoc="0" locked="0" layoutInCell="1" allowOverlap="1" wp14:anchorId="03D840C2" wp14:editId="1A38FA31">
              <wp:simplePos x="0" y="0"/>
              <wp:positionH relativeFrom="margin">
                <wp:align>center</wp:align>
              </wp:positionH>
              <wp:positionV relativeFrom="paragraph">
                <wp:posOffset>1398156</wp:posOffset>
              </wp:positionV>
              <wp:extent cx="2757828" cy="1152525"/>
              <wp:effectExtent l="0" t="0" r="444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49559" t="77248" r="39070" b="14303"/>
                      <a:stretch/>
                    </pic:blipFill>
                    <pic:spPr bwMode="auto">
                      <a:xfrm>
                        <a:off x="0" y="0"/>
                        <a:ext cx="2757828"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sidDel="006C1D81">
          <w:rPr>
            <w:lang w:eastAsia="es-CO"/>
          </w:rPr>
          <w:delText xml:space="preserve">Recibir información: Estos reciben información del tipo 1 o del tipo 2, y en su interior pueden realizar algún procesamiento final. En la </w:delText>
        </w:r>
        <w:r w:rsidDel="006C1D81">
          <w:rPr>
            <w:color w:val="FF0000"/>
            <w:lang w:eastAsia="es-CO"/>
          </w:rPr>
          <w:fldChar w:fldCharType="begin"/>
        </w:r>
        <w:r w:rsidDel="006C1D81">
          <w:rPr>
            <w:lang w:eastAsia="es-CO"/>
          </w:rPr>
          <w:delInstrText xml:space="preserve"> REF _Ref41330657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11</w:delText>
        </w:r>
        <w:r w:rsidDel="006C1D81">
          <w:rPr>
            <w:color w:val="FF0000"/>
            <w:lang w:eastAsia="es-CO"/>
          </w:rPr>
          <w:fldChar w:fldCharType="end"/>
        </w:r>
        <w:r w:rsidDel="006C1D81">
          <w:rPr>
            <w:color w:val="FF0000"/>
            <w:lang w:eastAsia="es-CO"/>
          </w:rPr>
          <w:delText xml:space="preserve"> </w:delText>
        </w:r>
        <w:r w:rsidRPr="000D386E" w:rsidDel="006C1D81">
          <w:rPr>
            <w:lang w:eastAsia="es-CO"/>
          </w:rPr>
          <w:delText>se puede observar la forma del bloque, por ejemplo, este bloque recibe información y la envía por el puerto serie.</w:delText>
        </w:r>
        <w:bookmarkStart w:id="1874" w:name="_Toc44879012"/>
        <w:bookmarkStart w:id="1875" w:name="_Toc44879357"/>
        <w:bookmarkEnd w:id="1874"/>
        <w:bookmarkEnd w:id="1875"/>
      </w:del>
    </w:p>
    <w:p w14:paraId="7CEDB5AD" w14:textId="1703CF51" w:rsidR="004F1734" w:rsidDel="006C1D81" w:rsidRDefault="004F1734" w:rsidP="00945007">
      <w:pPr>
        <w:tabs>
          <w:tab w:val="left" w:pos="142"/>
        </w:tabs>
        <w:spacing w:line="480" w:lineRule="auto"/>
        <w:ind w:left="0"/>
        <w:rPr>
          <w:del w:id="1876" w:author="Steven Ortiz" w:date="2020-07-03T19:05:00Z"/>
          <w:rFonts w:cs="Times New Roman"/>
          <w:szCs w:val="24"/>
        </w:rPr>
      </w:pPr>
      <w:bookmarkStart w:id="1877" w:name="_Toc44879013"/>
      <w:bookmarkStart w:id="1878" w:name="_Toc44879358"/>
      <w:bookmarkEnd w:id="1877"/>
      <w:bookmarkEnd w:id="1878"/>
    </w:p>
    <w:p w14:paraId="465FA3EF" w14:textId="083525A1" w:rsidR="004F1734" w:rsidDel="006C1D81" w:rsidRDefault="004F1734" w:rsidP="00945007">
      <w:pPr>
        <w:tabs>
          <w:tab w:val="left" w:pos="142"/>
        </w:tabs>
        <w:spacing w:line="480" w:lineRule="auto"/>
        <w:ind w:left="0"/>
        <w:rPr>
          <w:del w:id="1879" w:author="Steven Ortiz" w:date="2020-07-03T19:05:00Z"/>
          <w:rFonts w:cs="Times New Roman"/>
          <w:szCs w:val="24"/>
        </w:rPr>
      </w:pPr>
      <w:bookmarkStart w:id="1880" w:name="_Toc44879014"/>
      <w:bookmarkStart w:id="1881" w:name="_Toc44879359"/>
      <w:bookmarkEnd w:id="1880"/>
      <w:bookmarkEnd w:id="1881"/>
    </w:p>
    <w:p w14:paraId="5E20EBDA" w14:textId="79F144BC" w:rsidR="003F7328" w:rsidDel="006C1D81" w:rsidRDefault="003F7328" w:rsidP="00945007">
      <w:pPr>
        <w:tabs>
          <w:tab w:val="left" w:pos="142"/>
        </w:tabs>
        <w:spacing w:line="480" w:lineRule="auto"/>
        <w:ind w:left="0"/>
        <w:rPr>
          <w:del w:id="1882" w:author="Steven Ortiz" w:date="2020-07-03T19:05:00Z"/>
          <w:rFonts w:cs="Times New Roman"/>
          <w:szCs w:val="24"/>
        </w:rPr>
      </w:pPr>
      <w:bookmarkStart w:id="1883" w:name="_Toc44879015"/>
      <w:bookmarkStart w:id="1884" w:name="_Toc44879360"/>
      <w:bookmarkEnd w:id="1883"/>
      <w:bookmarkEnd w:id="1884"/>
    </w:p>
    <w:p w14:paraId="3004F6D8" w14:textId="04008234" w:rsidR="003F7328" w:rsidRPr="000D386E" w:rsidDel="006C1D81" w:rsidRDefault="003F7328" w:rsidP="003F7328">
      <w:pPr>
        <w:pStyle w:val="Prrafodelista"/>
        <w:numPr>
          <w:ilvl w:val="0"/>
          <w:numId w:val="19"/>
        </w:numPr>
        <w:spacing w:line="480" w:lineRule="auto"/>
        <w:rPr>
          <w:del w:id="1885" w:author="Steven Ortiz" w:date="2020-07-03T19:05:00Z"/>
          <w:lang w:eastAsia="es-CO"/>
        </w:rPr>
      </w:pPr>
      <w:del w:id="1886" w:author="Steven Ortiz" w:date="2020-07-03T19:05:00Z">
        <w:r w:rsidRPr="000D386E" w:rsidDel="006C1D81">
          <w:rPr>
            <w:lang w:eastAsia="es-CO"/>
          </w:rPr>
          <w:delText xml:space="preserve">Combinados: Estos pueden recibir información del tipo 1 y tipo 3, procesar esta información recibida y además de ello pueden pasar información o retornar algún valor de cualquier tipo. En la </w:delText>
        </w:r>
        <w:r w:rsidDel="006C1D81">
          <w:rPr>
            <w:color w:val="FF0000"/>
            <w:lang w:eastAsia="es-CO"/>
          </w:rPr>
          <w:fldChar w:fldCharType="begin"/>
        </w:r>
        <w:r w:rsidDel="006C1D81">
          <w:rPr>
            <w:lang w:eastAsia="es-CO"/>
          </w:rPr>
          <w:delInstrText xml:space="preserve"> REF _Ref41330742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12</w:delText>
        </w:r>
        <w:r w:rsidDel="006C1D81">
          <w:rPr>
            <w:color w:val="FF0000"/>
            <w:lang w:eastAsia="es-CO"/>
          </w:rPr>
          <w:fldChar w:fldCharType="end"/>
        </w:r>
        <w:r w:rsidDel="006C1D81">
          <w:rPr>
            <w:color w:val="FF0000"/>
            <w:lang w:eastAsia="es-CO"/>
          </w:rPr>
          <w:delText xml:space="preserve"> </w:delText>
        </w:r>
        <w:r w:rsidRPr="000D386E" w:rsidDel="006C1D81">
          <w:rPr>
            <w:lang w:eastAsia="es-CO"/>
          </w:rPr>
          <w:delText>se observa un bloque de función que analiza que el valor ingresado sea un número y retorna un valor booleano en caso de que este lo sea o no.</w:delText>
        </w:r>
        <w:bookmarkStart w:id="1887" w:name="_Toc44879016"/>
        <w:bookmarkStart w:id="1888" w:name="_Toc44879361"/>
        <w:bookmarkEnd w:id="1887"/>
        <w:bookmarkEnd w:id="1888"/>
      </w:del>
    </w:p>
    <w:p w14:paraId="497E7E7B" w14:textId="228FAD5B" w:rsidR="003F7328" w:rsidDel="006C1D81" w:rsidRDefault="003F7328" w:rsidP="00945007">
      <w:pPr>
        <w:tabs>
          <w:tab w:val="left" w:pos="142"/>
        </w:tabs>
        <w:spacing w:line="480" w:lineRule="auto"/>
        <w:ind w:left="0"/>
        <w:rPr>
          <w:del w:id="1889" w:author="Steven Ortiz" w:date="2020-07-03T19:05:00Z"/>
          <w:rFonts w:cs="Times New Roman"/>
          <w:szCs w:val="24"/>
        </w:rPr>
      </w:pPr>
      <w:bookmarkStart w:id="1890" w:name="_Toc44879017"/>
      <w:bookmarkStart w:id="1891" w:name="_Toc44879362"/>
      <w:bookmarkEnd w:id="1890"/>
      <w:bookmarkEnd w:id="1891"/>
    </w:p>
    <w:p w14:paraId="14C70F80" w14:textId="7C1F9912" w:rsidR="003F7328" w:rsidDel="006C1D81" w:rsidRDefault="003F7328" w:rsidP="00945007">
      <w:pPr>
        <w:tabs>
          <w:tab w:val="left" w:pos="142"/>
        </w:tabs>
        <w:spacing w:line="480" w:lineRule="auto"/>
        <w:ind w:left="0"/>
        <w:rPr>
          <w:del w:id="1892" w:author="Steven Ortiz" w:date="2020-07-03T19:05:00Z"/>
          <w:rFonts w:cs="Times New Roman"/>
          <w:szCs w:val="24"/>
        </w:rPr>
      </w:pPr>
      <w:del w:id="1893" w:author="Steven Ortiz" w:date="2020-07-03T19:05:00Z">
        <w:r w:rsidDel="006C1D81">
          <w:rPr>
            <w:noProof/>
            <w:lang w:eastAsia="es-CO"/>
          </w:rPr>
          <mc:AlternateContent>
            <mc:Choice Requires="wps">
              <w:drawing>
                <wp:anchor distT="0" distB="0" distL="114300" distR="114300" simplePos="0" relativeHeight="251706368" behindDoc="0" locked="0" layoutInCell="1" allowOverlap="1" wp14:anchorId="16E2E79F" wp14:editId="19DC6C9F">
                  <wp:simplePos x="0" y="0"/>
                  <wp:positionH relativeFrom="column">
                    <wp:posOffset>539115</wp:posOffset>
                  </wp:positionH>
                  <wp:positionV relativeFrom="paragraph">
                    <wp:posOffset>1581785</wp:posOffset>
                  </wp:positionV>
                  <wp:extent cx="452691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4526915" cy="635"/>
                          </a:xfrm>
                          <a:prstGeom prst="rect">
                            <a:avLst/>
                          </a:prstGeom>
                          <a:solidFill>
                            <a:prstClr val="white"/>
                          </a:solidFill>
                          <a:ln>
                            <a:noFill/>
                          </a:ln>
                          <a:effectLst/>
                        </wps:spPr>
                        <wps:txbx>
                          <w:txbxContent>
                            <w:p w14:paraId="7096F872" w14:textId="77777777" w:rsidR="007D640A" w:rsidRPr="00880AD1" w:rsidRDefault="007D640A" w:rsidP="003F7328">
                              <w:pPr>
                                <w:pStyle w:val="Descripcin"/>
                                <w:jc w:val="center"/>
                                <w:rPr>
                                  <w:noProof/>
                                  <w:sz w:val="24"/>
                                </w:rPr>
                              </w:pPr>
                              <w:bookmarkStart w:id="1894" w:name="_Ref41330742"/>
                              <w:bookmarkStart w:id="1895" w:name="_Toc41335523"/>
                              <w:r>
                                <w:t xml:space="preserve">Ilustración </w:t>
                              </w: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bookmarkEnd w:id="1894"/>
                              <w:r>
                                <w:t xml:space="preserve"> Bloque Combinado</w:t>
                              </w:r>
                              <w:bookmarkEnd w:id="18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2E79F" id="Cuadro de texto 54" o:spid="_x0000_s1045" type="#_x0000_t202" style="position:absolute;left:0;text-align:left;margin-left:42.45pt;margin-top:124.55pt;width:356.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sBPAIAAHwEAAAOAAAAZHJzL2Uyb0RvYy54bWysVFFv2jAQfp+0/2D5fQRYQWt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" stroked="f">
                  <v:textbox style="mso-fit-shape-to-text:t" inset="0,0,0,0">
                    <w:txbxContent>
                      <w:p w14:paraId="7096F872" w14:textId="77777777" w:rsidR="007D640A" w:rsidRPr="00880AD1" w:rsidRDefault="007D640A" w:rsidP="003F7328">
                        <w:pPr>
                          <w:pStyle w:val="Descripcin"/>
                          <w:jc w:val="center"/>
                          <w:rPr>
                            <w:noProof/>
                            <w:sz w:val="24"/>
                          </w:rPr>
                        </w:pPr>
                        <w:bookmarkStart w:id="1896" w:name="_Ref41330742"/>
                        <w:bookmarkStart w:id="1897" w:name="_Toc41335523"/>
                        <w:r>
                          <w:t xml:space="preserve">Ilustración </w:t>
                        </w: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bookmarkEnd w:id="1896"/>
                        <w:r>
                          <w:t xml:space="preserve"> Bloque Combinado</w:t>
                        </w:r>
                        <w:bookmarkEnd w:id="1897"/>
                      </w:p>
                    </w:txbxContent>
                  </v:textbox>
                </v:shape>
              </w:pict>
            </mc:Fallback>
          </mc:AlternateContent>
        </w:r>
        <w:r w:rsidDel="006C1D81">
          <w:rPr>
            <w:noProof/>
            <w:lang w:eastAsia="es-CO"/>
          </w:rPr>
          <w:drawing>
            <wp:anchor distT="0" distB="0" distL="114300" distR="114300" simplePos="0" relativeHeight="251704320" behindDoc="0" locked="0" layoutInCell="1" allowOverlap="1" wp14:anchorId="383FC988" wp14:editId="022341F9">
              <wp:simplePos x="0" y="0"/>
              <wp:positionH relativeFrom="margin">
                <wp:align>center</wp:align>
              </wp:positionH>
              <wp:positionV relativeFrom="paragraph">
                <wp:posOffset>200981</wp:posOffset>
              </wp:positionV>
              <wp:extent cx="4527140" cy="1323975"/>
              <wp:effectExtent l="0" t="0" r="698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49729" t="76645" r="32281" b="14001"/>
                      <a:stretch/>
                    </pic:blipFill>
                    <pic:spPr bwMode="auto">
                      <a:xfrm>
                        <a:off x="0" y="0"/>
                        <a:ext cx="4527140"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898" w:name="_Toc44879018"/>
        <w:bookmarkStart w:id="1899" w:name="_Toc44879363"/>
        <w:bookmarkEnd w:id="1898"/>
        <w:bookmarkEnd w:id="1899"/>
      </w:del>
    </w:p>
    <w:p w14:paraId="33AA5AAC" w14:textId="085F39B2" w:rsidR="003F7328" w:rsidDel="006C1D81" w:rsidRDefault="003F7328" w:rsidP="00945007">
      <w:pPr>
        <w:tabs>
          <w:tab w:val="left" w:pos="142"/>
        </w:tabs>
        <w:spacing w:line="480" w:lineRule="auto"/>
        <w:ind w:left="0"/>
        <w:rPr>
          <w:del w:id="1900" w:author="Steven Ortiz" w:date="2020-07-03T19:05:00Z"/>
          <w:rFonts w:cs="Times New Roman"/>
          <w:szCs w:val="24"/>
        </w:rPr>
      </w:pPr>
      <w:bookmarkStart w:id="1901" w:name="_Toc44879019"/>
      <w:bookmarkStart w:id="1902" w:name="_Toc44879364"/>
      <w:bookmarkEnd w:id="1901"/>
      <w:bookmarkEnd w:id="1902"/>
    </w:p>
    <w:p w14:paraId="296542AA" w14:textId="48351ECE" w:rsidR="003F7328" w:rsidDel="006C1D81" w:rsidRDefault="003F7328" w:rsidP="00945007">
      <w:pPr>
        <w:tabs>
          <w:tab w:val="left" w:pos="142"/>
        </w:tabs>
        <w:spacing w:line="480" w:lineRule="auto"/>
        <w:ind w:left="0"/>
        <w:rPr>
          <w:del w:id="1903" w:author="Steven Ortiz" w:date="2020-07-03T19:05:00Z"/>
          <w:rFonts w:cs="Times New Roman"/>
          <w:szCs w:val="24"/>
        </w:rPr>
      </w:pPr>
      <w:bookmarkStart w:id="1904" w:name="_Toc44879020"/>
      <w:bookmarkStart w:id="1905" w:name="_Toc44879365"/>
      <w:bookmarkEnd w:id="1904"/>
      <w:bookmarkEnd w:id="1905"/>
    </w:p>
    <w:p w14:paraId="2CBB46DB" w14:textId="38EBA711" w:rsidR="003F7328" w:rsidDel="006C1D81" w:rsidRDefault="003F7328" w:rsidP="00945007">
      <w:pPr>
        <w:tabs>
          <w:tab w:val="left" w:pos="142"/>
        </w:tabs>
        <w:spacing w:line="480" w:lineRule="auto"/>
        <w:ind w:left="0"/>
        <w:rPr>
          <w:del w:id="1906" w:author="Steven Ortiz" w:date="2020-07-03T19:05:00Z"/>
          <w:rFonts w:cs="Times New Roman"/>
          <w:szCs w:val="24"/>
        </w:rPr>
      </w:pPr>
      <w:bookmarkStart w:id="1907" w:name="_Toc44879021"/>
      <w:bookmarkStart w:id="1908" w:name="_Toc44879366"/>
      <w:bookmarkEnd w:id="1907"/>
      <w:bookmarkEnd w:id="1908"/>
    </w:p>
    <w:p w14:paraId="279A03E5" w14:textId="373EAE26" w:rsidR="003F7328" w:rsidRPr="000D386E" w:rsidDel="006C1D81" w:rsidRDefault="003F7328" w:rsidP="003F7328">
      <w:pPr>
        <w:pStyle w:val="Prrafodelista"/>
        <w:numPr>
          <w:ilvl w:val="0"/>
          <w:numId w:val="19"/>
        </w:numPr>
        <w:spacing w:line="480" w:lineRule="auto"/>
        <w:rPr>
          <w:del w:id="1909" w:author="Steven Ortiz" w:date="2020-07-03T19:05:00Z"/>
          <w:lang w:eastAsia="es-CO"/>
        </w:rPr>
      </w:pPr>
      <w:del w:id="1910" w:author="Steven Ortiz" w:date="2020-07-03T19:05:00Z">
        <w:r w:rsidDel="006C1D81">
          <w:rPr>
            <w:noProof/>
            <w:lang w:eastAsia="es-CO"/>
          </w:rPr>
          <mc:AlternateContent>
            <mc:Choice Requires="wps">
              <w:drawing>
                <wp:anchor distT="0" distB="0" distL="114300" distR="114300" simplePos="0" relativeHeight="251710464" behindDoc="0" locked="0" layoutInCell="1" allowOverlap="1" wp14:anchorId="1DA69F96" wp14:editId="1C4504D4">
                  <wp:simplePos x="0" y="0"/>
                  <wp:positionH relativeFrom="column">
                    <wp:posOffset>1029970</wp:posOffset>
                  </wp:positionH>
                  <wp:positionV relativeFrom="paragraph">
                    <wp:posOffset>3749675</wp:posOffset>
                  </wp:positionV>
                  <wp:extent cx="355282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a:effectLst/>
                        </wps:spPr>
                        <wps:txbx>
                          <w:txbxContent>
                            <w:p w14:paraId="4D6C93C4" w14:textId="77777777" w:rsidR="007D640A" w:rsidRPr="008753DE" w:rsidRDefault="007D640A" w:rsidP="003F7328">
                              <w:pPr>
                                <w:pStyle w:val="Descripcin"/>
                                <w:jc w:val="center"/>
                                <w:rPr>
                                  <w:noProof/>
                                  <w:sz w:val="24"/>
                                </w:rPr>
                              </w:pPr>
                              <w:bookmarkStart w:id="1911" w:name="_Ref41330815"/>
                              <w:bookmarkStart w:id="1912" w:name="_Toc41335524"/>
                              <w:r>
                                <w:t xml:space="preserve">Ilustración </w:t>
                              </w: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bookmarkEnd w:id="1911"/>
                              <w:r>
                                <w:t xml:space="preserve"> Bloque tipo condicional, bucle y función</w:t>
                              </w:r>
                              <w:bookmarkEnd w:id="19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69F96" id="Cuadro de texto 55" o:spid="_x0000_s1046" type="#_x0000_t202" style="position:absolute;left:0;text-align:left;margin-left:81.1pt;margin-top:295.25pt;width:279.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" stroked="f">
                  <v:textbox style="mso-fit-shape-to-text:t" inset="0,0,0,0">
                    <w:txbxContent>
                      <w:p w14:paraId="4D6C93C4" w14:textId="77777777" w:rsidR="007D640A" w:rsidRPr="008753DE" w:rsidRDefault="007D640A" w:rsidP="003F7328">
                        <w:pPr>
                          <w:pStyle w:val="Descripcin"/>
                          <w:jc w:val="center"/>
                          <w:rPr>
                            <w:noProof/>
                            <w:sz w:val="24"/>
                          </w:rPr>
                        </w:pPr>
                        <w:bookmarkStart w:id="1913" w:name="_Ref41330815"/>
                        <w:bookmarkStart w:id="1914" w:name="_Toc41335524"/>
                        <w:r>
                          <w:t xml:space="preserve">Ilustración </w:t>
                        </w: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bookmarkEnd w:id="1913"/>
                        <w:r>
                          <w:t xml:space="preserve"> Bloque tipo condicional, bucle y función</w:t>
                        </w:r>
                        <w:bookmarkEnd w:id="1914"/>
                      </w:p>
                    </w:txbxContent>
                  </v:textbox>
                </v:shape>
              </w:pict>
            </mc:Fallback>
          </mc:AlternateContent>
        </w:r>
        <w:r w:rsidDel="006C1D81">
          <w:rPr>
            <w:noProof/>
            <w:lang w:eastAsia="es-CO"/>
          </w:rPr>
          <w:drawing>
            <wp:anchor distT="0" distB="0" distL="114300" distR="114300" simplePos="0" relativeHeight="251708416" behindDoc="0" locked="0" layoutInCell="1" allowOverlap="1" wp14:anchorId="1ED70080" wp14:editId="393AECEA">
              <wp:simplePos x="0" y="0"/>
              <wp:positionH relativeFrom="margin">
                <wp:align>center</wp:align>
              </wp:positionH>
              <wp:positionV relativeFrom="paragraph">
                <wp:posOffset>1491615</wp:posOffset>
              </wp:positionV>
              <wp:extent cx="3552825" cy="2201207"/>
              <wp:effectExtent l="0" t="0" r="0" b="889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49559" t="77550" r="34826" b="5250"/>
                      <a:stretch/>
                    </pic:blipFill>
                    <pic:spPr bwMode="auto">
                      <a:xfrm>
                        <a:off x="0" y="0"/>
                        <a:ext cx="3552825" cy="2201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386E" w:rsidDel="006C1D81">
          <w:rPr>
            <w:lang w:eastAsia="es-CO"/>
          </w:rPr>
          <w:delText xml:space="preserve">Condicionales, bucles y funciones: estos pueden evaluar alguna condición y realizar algunas acciones en específico, tales como repetir algún código, contener funciones entre otras. En la </w:delText>
        </w:r>
        <w:r w:rsidDel="006C1D81">
          <w:rPr>
            <w:color w:val="FF0000"/>
            <w:lang w:eastAsia="es-CO"/>
          </w:rPr>
          <w:fldChar w:fldCharType="begin"/>
        </w:r>
        <w:r w:rsidDel="006C1D81">
          <w:rPr>
            <w:lang w:eastAsia="es-CO"/>
          </w:rPr>
          <w:delInstrText xml:space="preserve"> REF _Ref41330815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13</w:delText>
        </w:r>
        <w:r w:rsidDel="006C1D81">
          <w:rPr>
            <w:color w:val="FF0000"/>
            <w:lang w:eastAsia="es-CO"/>
          </w:rPr>
          <w:fldChar w:fldCharType="end"/>
        </w:r>
        <w:r w:rsidDel="006C1D81">
          <w:rPr>
            <w:color w:val="FF0000"/>
            <w:lang w:eastAsia="es-CO"/>
          </w:rPr>
          <w:delText xml:space="preserve"> </w:delText>
        </w:r>
        <w:r w:rsidRPr="000D386E" w:rsidDel="006C1D81">
          <w:rPr>
            <w:lang w:eastAsia="es-CO"/>
          </w:rPr>
          <w:delText xml:space="preserve">se presenta un bloque de tipo función que puede contener en su interior otros bloques. </w:delText>
        </w:r>
        <w:bookmarkStart w:id="1915" w:name="_Toc44879022"/>
        <w:bookmarkStart w:id="1916" w:name="_Toc44879367"/>
        <w:bookmarkEnd w:id="1915"/>
        <w:bookmarkEnd w:id="1916"/>
      </w:del>
    </w:p>
    <w:p w14:paraId="5A9434D7" w14:textId="7AABB8A6" w:rsidR="003F7328" w:rsidDel="006C1D81" w:rsidRDefault="003F7328" w:rsidP="00945007">
      <w:pPr>
        <w:tabs>
          <w:tab w:val="left" w:pos="142"/>
        </w:tabs>
        <w:spacing w:line="480" w:lineRule="auto"/>
        <w:ind w:left="0"/>
        <w:rPr>
          <w:del w:id="1917" w:author="Steven Ortiz" w:date="2020-07-03T19:05:00Z"/>
          <w:rFonts w:cs="Times New Roman"/>
          <w:szCs w:val="24"/>
        </w:rPr>
      </w:pPr>
      <w:bookmarkStart w:id="1918" w:name="_Toc44879023"/>
      <w:bookmarkStart w:id="1919" w:name="_Toc44879368"/>
      <w:bookmarkEnd w:id="1918"/>
      <w:bookmarkEnd w:id="1919"/>
    </w:p>
    <w:p w14:paraId="02BC1558" w14:textId="28D7B822" w:rsidR="003F7328" w:rsidDel="006C1D81" w:rsidRDefault="003F7328" w:rsidP="00945007">
      <w:pPr>
        <w:tabs>
          <w:tab w:val="left" w:pos="142"/>
        </w:tabs>
        <w:spacing w:line="480" w:lineRule="auto"/>
        <w:ind w:left="0"/>
        <w:rPr>
          <w:del w:id="1920" w:author="Steven Ortiz" w:date="2020-07-03T19:05:00Z"/>
          <w:rFonts w:cs="Times New Roman"/>
          <w:szCs w:val="24"/>
        </w:rPr>
      </w:pPr>
      <w:bookmarkStart w:id="1921" w:name="_Toc44879024"/>
      <w:bookmarkStart w:id="1922" w:name="_Toc44879369"/>
      <w:bookmarkEnd w:id="1921"/>
      <w:bookmarkEnd w:id="1922"/>
    </w:p>
    <w:p w14:paraId="048B8067" w14:textId="76BFC5B1" w:rsidR="003F7328" w:rsidDel="006C1D81" w:rsidRDefault="003F7328" w:rsidP="00945007">
      <w:pPr>
        <w:tabs>
          <w:tab w:val="left" w:pos="142"/>
        </w:tabs>
        <w:spacing w:line="480" w:lineRule="auto"/>
        <w:ind w:left="0"/>
        <w:rPr>
          <w:del w:id="1923" w:author="Steven Ortiz" w:date="2020-07-03T19:05:00Z"/>
          <w:rFonts w:cs="Times New Roman"/>
          <w:szCs w:val="24"/>
        </w:rPr>
      </w:pPr>
      <w:bookmarkStart w:id="1924" w:name="_Toc44879025"/>
      <w:bookmarkStart w:id="1925" w:name="_Toc44879370"/>
      <w:bookmarkEnd w:id="1924"/>
      <w:bookmarkEnd w:id="1925"/>
    </w:p>
    <w:p w14:paraId="76C9A212" w14:textId="3610133C" w:rsidR="003F7328" w:rsidDel="006C1D81" w:rsidRDefault="003F7328" w:rsidP="00945007">
      <w:pPr>
        <w:tabs>
          <w:tab w:val="left" w:pos="142"/>
        </w:tabs>
        <w:spacing w:line="480" w:lineRule="auto"/>
        <w:ind w:left="0"/>
        <w:rPr>
          <w:del w:id="1926" w:author="Steven Ortiz" w:date="2020-07-03T19:05:00Z"/>
          <w:rFonts w:cs="Times New Roman"/>
          <w:szCs w:val="24"/>
        </w:rPr>
      </w:pPr>
      <w:bookmarkStart w:id="1927" w:name="_Toc44879026"/>
      <w:bookmarkStart w:id="1928" w:name="_Toc44879371"/>
      <w:bookmarkEnd w:id="1927"/>
      <w:bookmarkEnd w:id="1928"/>
    </w:p>
    <w:p w14:paraId="305B7548" w14:textId="21BEA90F" w:rsidR="003F7328" w:rsidDel="006C1D81" w:rsidRDefault="003F7328" w:rsidP="00945007">
      <w:pPr>
        <w:tabs>
          <w:tab w:val="left" w:pos="142"/>
        </w:tabs>
        <w:spacing w:line="480" w:lineRule="auto"/>
        <w:ind w:left="0"/>
        <w:rPr>
          <w:del w:id="1929" w:author="Steven Ortiz" w:date="2020-07-03T19:05:00Z"/>
          <w:rFonts w:cs="Times New Roman"/>
          <w:szCs w:val="24"/>
        </w:rPr>
      </w:pPr>
      <w:bookmarkStart w:id="1930" w:name="_Toc44879027"/>
      <w:bookmarkStart w:id="1931" w:name="_Toc44879372"/>
      <w:bookmarkEnd w:id="1930"/>
      <w:bookmarkEnd w:id="1931"/>
    </w:p>
    <w:p w14:paraId="3FAF1350" w14:textId="2A686A22" w:rsidR="003F7328" w:rsidDel="006C1D81" w:rsidRDefault="003F7328" w:rsidP="00945007">
      <w:pPr>
        <w:tabs>
          <w:tab w:val="left" w:pos="142"/>
        </w:tabs>
        <w:spacing w:line="480" w:lineRule="auto"/>
        <w:ind w:left="0"/>
        <w:rPr>
          <w:del w:id="1932" w:author="Steven Ortiz" w:date="2020-07-03T19:05:00Z"/>
          <w:rFonts w:cs="Times New Roman"/>
          <w:szCs w:val="24"/>
        </w:rPr>
      </w:pPr>
      <w:bookmarkStart w:id="1933" w:name="_Toc44879028"/>
      <w:bookmarkStart w:id="1934" w:name="_Toc44879373"/>
      <w:bookmarkEnd w:id="1933"/>
      <w:bookmarkEnd w:id="1934"/>
    </w:p>
    <w:p w14:paraId="3A84BAD5" w14:textId="12551264" w:rsidR="003F7328" w:rsidDel="006C1D81" w:rsidRDefault="003F7328" w:rsidP="003F7328">
      <w:pPr>
        <w:pStyle w:val="Ttulo3"/>
        <w:rPr>
          <w:del w:id="1935" w:author="Steven Ortiz" w:date="2020-07-03T19:05:00Z"/>
          <w:lang w:eastAsia="es-CO"/>
        </w:rPr>
      </w:pPr>
      <w:del w:id="1936" w:author="Steven Ortiz" w:date="2020-07-03T19:05:00Z">
        <w:r w:rsidRPr="00894C80" w:rsidDel="006C1D81">
          <w:rPr>
            <w:lang w:eastAsia="es-CO"/>
          </w:rPr>
          <w:delText>Programación</w:delText>
        </w:r>
        <w:bookmarkStart w:id="1937" w:name="_Toc44879029"/>
        <w:bookmarkStart w:id="1938" w:name="_Toc44879374"/>
        <w:bookmarkEnd w:id="1937"/>
        <w:bookmarkEnd w:id="1938"/>
      </w:del>
    </w:p>
    <w:p w14:paraId="11003DE5" w14:textId="700D65B0" w:rsidR="003F7328" w:rsidDel="006C1D81" w:rsidRDefault="003F7328" w:rsidP="003F7328">
      <w:pPr>
        <w:pStyle w:val="Sinespaciado"/>
        <w:spacing w:line="480" w:lineRule="auto"/>
        <w:rPr>
          <w:del w:id="1939" w:author="Steven Ortiz" w:date="2020-07-03T19:05:00Z"/>
          <w:color w:val="FF0000"/>
          <w:lang w:eastAsia="es-CO"/>
        </w:rPr>
      </w:pPr>
      <w:del w:id="1940" w:author="Steven Ortiz" w:date="2020-07-03T19:05:00Z">
        <w:r w:rsidRPr="00894C80" w:rsidDel="006C1D81">
          <w:rPr>
            <w:lang w:eastAsia="es-CO"/>
          </w:rPr>
          <w:delText xml:space="preserve">Primero se crea un archivo JavaScript y en este se ingresa la definición del bloque que Blockly Developer Tools genera, como se aprecia en la </w:delText>
        </w:r>
        <w:r w:rsidR="00223895" w:rsidDel="006C1D81">
          <w:rPr>
            <w:lang w:eastAsia="es-CO"/>
          </w:rPr>
          <w:fldChar w:fldCharType="begin"/>
        </w:r>
        <w:r w:rsidR="00223895" w:rsidDel="006C1D81">
          <w:rPr>
            <w:lang w:eastAsia="es-CO"/>
          </w:rPr>
          <w:delInstrText xml:space="preserve"> REF _Ref41331237 \h </w:delInstrText>
        </w:r>
        <w:r w:rsidR="00223895" w:rsidDel="006C1D81">
          <w:rPr>
            <w:lang w:eastAsia="es-CO"/>
          </w:rPr>
        </w:r>
        <w:r w:rsidR="00223895" w:rsidDel="006C1D81">
          <w:rPr>
            <w:lang w:eastAsia="es-CO"/>
          </w:rPr>
          <w:fldChar w:fldCharType="separate"/>
        </w:r>
        <w:r w:rsidR="00223895" w:rsidDel="006C1D81">
          <w:delText xml:space="preserve">Ilustración </w:delText>
        </w:r>
        <w:r w:rsidR="00223895" w:rsidDel="006C1D81">
          <w:rPr>
            <w:noProof/>
          </w:rPr>
          <w:delText>14</w:delText>
        </w:r>
        <w:r w:rsidR="00223895" w:rsidDel="006C1D81">
          <w:rPr>
            <w:lang w:eastAsia="es-CO"/>
          </w:rPr>
          <w:fldChar w:fldCharType="end"/>
        </w:r>
        <w:r w:rsidR="00223895" w:rsidDel="006C1D81">
          <w:rPr>
            <w:lang w:eastAsia="es-CO"/>
          </w:rPr>
          <w:delText>.</w:delText>
        </w:r>
        <w:bookmarkStart w:id="1941" w:name="_Toc44879030"/>
        <w:bookmarkStart w:id="1942" w:name="_Toc44879375"/>
        <w:bookmarkEnd w:id="1941"/>
        <w:bookmarkEnd w:id="1942"/>
      </w:del>
    </w:p>
    <w:p w14:paraId="51533CBA" w14:textId="4D0314D0" w:rsidR="003F7328" w:rsidDel="006C1D81" w:rsidRDefault="003F7328" w:rsidP="00945007">
      <w:pPr>
        <w:tabs>
          <w:tab w:val="left" w:pos="142"/>
        </w:tabs>
        <w:spacing w:line="480" w:lineRule="auto"/>
        <w:ind w:left="0"/>
        <w:rPr>
          <w:del w:id="1943" w:author="Steven Ortiz" w:date="2020-07-03T19:05:00Z"/>
          <w:rFonts w:cs="Times New Roman"/>
          <w:szCs w:val="24"/>
        </w:rPr>
      </w:pPr>
      <w:bookmarkStart w:id="1944" w:name="_Toc44879031"/>
      <w:bookmarkStart w:id="1945" w:name="_Toc44879376"/>
      <w:bookmarkEnd w:id="1944"/>
      <w:bookmarkEnd w:id="1945"/>
    </w:p>
    <w:p w14:paraId="014D90CD" w14:textId="0A423D6B" w:rsidR="003F7328" w:rsidDel="006C1D81" w:rsidRDefault="003F7328" w:rsidP="00945007">
      <w:pPr>
        <w:tabs>
          <w:tab w:val="left" w:pos="142"/>
        </w:tabs>
        <w:spacing w:line="480" w:lineRule="auto"/>
        <w:ind w:left="0"/>
        <w:rPr>
          <w:del w:id="1946" w:author="Steven Ortiz" w:date="2020-07-03T19:05:00Z"/>
          <w:rFonts w:cs="Times New Roman"/>
          <w:szCs w:val="24"/>
        </w:rPr>
      </w:pPr>
      <w:bookmarkStart w:id="1947" w:name="_Toc44879032"/>
      <w:bookmarkStart w:id="1948" w:name="_Toc44879377"/>
      <w:bookmarkEnd w:id="1947"/>
      <w:bookmarkEnd w:id="1948"/>
    </w:p>
    <w:p w14:paraId="17B8CB29" w14:textId="2A3ADAC9" w:rsidR="003F7328" w:rsidDel="006C1D81" w:rsidRDefault="003F7328" w:rsidP="00945007">
      <w:pPr>
        <w:tabs>
          <w:tab w:val="left" w:pos="142"/>
        </w:tabs>
        <w:spacing w:line="480" w:lineRule="auto"/>
        <w:ind w:left="0"/>
        <w:rPr>
          <w:del w:id="1949" w:author="Steven Ortiz" w:date="2020-07-03T19:05:00Z"/>
          <w:rFonts w:cs="Times New Roman"/>
          <w:szCs w:val="24"/>
        </w:rPr>
      </w:pPr>
      <w:bookmarkStart w:id="1950" w:name="_Toc44879033"/>
      <w:bookmarkStart w:id="1951" w:name="_Toc44879378"/>
      <w:bookmarkEnd w:id="1950"/>
      <w:bookmarkEnd w:id="1951"/>
    </w:p>
    <w:p w14:paraId="2756B0B3" w14:textId="465E87FA" w:rsidR="003F7328" w:rsidDel="006C1D81" w:rsidRDefault="00223895" w:rsidP="00945007">
      <w:pPr>
        <w:tabs>
          <w:tab w:val="left" w:pos="142"/>
        </w:tabs>
        <w:spacing w:line="480" w:lineRule="auto"/>
        <w:ind w:left="0"/>
        <w:rPr>
          <w:del w:id="1952" w:author="Steven Ortiz" w:date="2020-07-03T19:05:00Z"/>
          <w:rFonts w:cs="Times New Roman"/>
          <w:szCs w:val="24"/>
        </w:rPr>
      </w:pPr>
      <w:del w:id="1953" w:author="Steven Ortiz" w:date="2020-07-03T19:05:00Z">
        <w:r w:rsidDel="006C1D81">
          <w:rPr>
            <w:noProof/>
            <w:lang w:eastAsia="es-CO"/>
          </w:rPr>
          <mc:AlternateContent>
            <mc:Choice Requires="wps">
              <w:drawing>
                <wp:anchor distT="0" distB="0" distL="114300" distR="114300" simplePos="0" relativeHeight="251714560" behindDoc="0" locked="0" layoutInCell="1" allowOverlap="1" wp14:anchorId="249FB29D" wp14:editId="1D93F034">
                  <wp:simplePos x="0" y="0"/>
                  <wp:positionH relativeFrom="column">
                    <wp:posOffset>1205865</wp:posOffset>
                  </wp:positionH>
                  <wp:positionV relativeFrom="paragraph">
                    <wp:posOffset>3216275</wp:posOffset>
                  </wp:positionV>
                  <wp:extent cx="3190875"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a:effectLst/>
                        </wps:spPr>
                        <wps:txbx>
                          <w:txbxContent>
                            <w:p w14:paraId="5EFA8826" w14:textId="77777777" w:rsidR="007D640A" w:rsidRPr="002370B0" w:rsidRDefault="007D640A" w:rsidP="00223895">
                              <w:pPr>
                                <w:pStyle w:val="Descripcin"/>
                                <w:jc w:val="center"/>
                                <w:rPr>
                                  <w:noProof/>
                                  <w:sz w:val="24"/>
                                </w:rPr>
                              </w:pPr>
                              <w:bookmarkStart w:id="1954" w:name="_Ref41331237"/>
                              <w:bookmarkStart w:id="1955" w:name="_Toc41335525"/>
                              <w:r>
                                <w:t xml:space="preserve">Ilustración </w:t>
                              </w:r>
                              <w:r>
                                <w:rPr>
                                  <w:noProof/>
                                </w:rPr>
                                <w:fldChar w:fldCharType="begin"/>
                              </w:r>
                              <w:r>
                                <w:rPr>
                                  <w:noProof/>
                                </w:rPr>
                                <w:instrText xml:space="preserve"> SEQ Ilustración \* ARABIC </w:instrText>
                              </w:r>
                              <w:r>
                                <w:rPr>
                                  <w:noProof/>
                                </w:rPr>
                                <w:fldChar w:fldCharType="separate"/>
                              </w:r>
                              <w:r>
                                <w:rPr>
                                  <w:noProof/>
                                </w:rPr>
                                <w:t>14</w:t>
                              </w:r>
                              <w:r>
                                <w:rPr>
                                  <w:noProof/>
                                </w:rPr>
                                <w:fldChar w:fldCharType="end"/>
                              </w:r>
                              <w:bookmarkEnd w:id="1954"/>
                              <w:r>
                                <w:t xml:space="preserve"> Definición del Bloque, archivo JavaScript</w:t>
                              </w:r>
                              <w:bookmarkEnd w:id="19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FB29D" id="Cuadro de texto 56" o:spid="_x0000_s1047" type="#_x0000_t202" style="position:absolute;left:0;text-align:left;margin-left:94.95pt;margin-top:253.25pt;width:251.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" stroked="f">
                  <v:textbox style="mso-fit-shape-to-text:t" inset="0,0,0,0">
                    <w:txbxContent>
                      <w:p w14:paraId="5EFA8826" w14:textId="77777777" w:rsidR="007D640A" w:rsidRPr="002370B0" w:rsidRDefault="007D640A" w:rsidP="00223895">
                        <w:pPr>
                          <w:pStyle w:val="Descripcin"/>
                          <w:jc w:val="center"/>
                          <w:rPr>
                            <w:noProof/>
                            <w:sz w:val="24"/>
                          </w:rPr>
                        </w:pPr>
                        <w:bookmarkStart w:id="1956" w:name="_Ref41331237"/>
                        <w:bookmarkStart w:id="1957" w:name="_Toc41335525"/>
                        <w:r>
                          <w:t xml:space="preserve">Ilustración </w:t>
                        </w:r>
                        <w:r>
                          <w:rPr>
                            <w:noProof/>
                          </w:rPr>
                          <w:fldChar w:fldCharType="begin"/>
                        </w:r>
                        <w:r>
                          <w:rPr>
                            <w:noProof/>
                          </w:rPr>
                          <w:instrText xml:space="preserve"> SEQ Ilustración \* ARABIC </w:instrText>
                        </w:r>
                        <w:r>
                          <w:rPr>
                            <w:noProof/>
                          </w:rPr>
                          <w:fldChar w:fldCharType="separate"/>
                        </w:r>
                        <w:r>
                          <w:rPr>
                            <w:noProof/>
                          </w:rPr>
                          <w:t>14</w:t>
                        </w:r>
                        <w:r>
                          <w:rPr>
                            <w:noProof/>
                          </w:rPr>
                          <w:fldChar w:fldCharType="end"/>
                        </w:r>
                        <w:bookmarkEnd w:id="1956"/>
                        <w:r>
                          <w:t xml:space="preserve"> Definición del Bloque, archivo JavaScript</w:t>
                        </w:r>
                        <w:bookmarkEnd w:id="1957"/>
                      </w:p>
                    </w:txbxContent>
                  </v:textbox>
                </v:shape>
              </w:pict>
            </mc:Fallback>
          </mc:AlternateContent>
        </w:r>
        <w:r w:rsidR="003F7328" w:rsidDel="006C1D81">
          <w:rPr>
            <w:noProof/>
            <w:lang w:eastAsia="es-CO"/>
          </w:rPr>
          <w:drawing>
            <wp:anchor distT="0" distB="0" distL="114300" distR="114300" simplePos="0" relativeHeight="251712512" behindDoc="0" locked="0" layoutInCell="1" allowOverlap="1" wp14:anchorId="4F72B316" wp14:editId="7E4D35AB">
              <wp:simplePos x="0" y="0"/>
              <wp:positionH relativeFrom="margin">
                <wp:align>center</wp:align>
              </wp:positionH>
              <wp:positionV relativeFrom="paragraph">
                <wp:posOffset>44435</wp:posOffset>
              </wp:positionV>
              <wp:extent cx="3190875" cy="3115310"/>
              <wp:effectExtent l="0" t="0" r="9525" b="889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t="4907" r="73535" b="49144"/>
                      <a:stretch/>
                    </pic:blipFill>
                    <pic:spPr bwMode="auto">
                      <a:xfrm>
                        <a:off x="0" y="0"/>
                        <a:ext cx="3190875" cy="3115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958" w:name="_Toc44879034"/>
        <w:bookmarkStart w:id="1959" w:name="_Toc44879379"/>
        <w:bookmarkEnd w:id="1958"/>
        <w:bookmarkEnd w:id="1959"/>
      </w:del>
    </w:p>
    <w:p w14:paraId="43C588F9" w14:textId="0E41D798" w:rsidR="003F7328" w:rsidDel="006C1D81" w:rsidRDefault="003F7328" w:rsidP="00945007">
      <w:pPr>
        <w:tabs>
          <w:tab w:val="left" w:pos="142"/>
        </w:tabs>
        <w:spacing w:line="480" w:lineRule="auto"/>
        <w:ind w:left="0"/>
        <w:rPr>
          <w:del w:id="1960" w:author="Steven Ortiz" w:date="2020-07-03T19:05:00Z"/>
          <w:rFonts w:cs="Times New Roman"/>
          <w:szCs w:val="24"/>
        </w:rPr>
      </w:pPr>
      <w:bookmarkStart w:id="1961" w:name="_Toc44879035"/>
      <w:bookmarkStart w:id="1962" w:name="_Toc44879380"/>
      <w:bookmarkEnd w:id="1961"/>
      <w:bookmarkEnd w:id="1962"/>
    </w:p>
    <w:p w14:paraId="0C2494A9" w14:textId="0EF8A941" w:rsidR="003F7328" w:rsidDel="006C1D81" w:rsidRDefault="003F7328" w:rsidP="00945007">
      <w:pPr>
        <w:tabs>
          <w:tab w:val="left" w:pos="142"/>
        </w:tabs>
        <w:spacing w:line="480" w:lineRule="auto"/>
        <w:ind w:left="0"/>
        <w:rPr>
          <w:del w:id="1963" w:author="Steven Ortiz" w:date="2020-07-03T19:05:00Z"/>
          <w:rFonts w:cs="Times New Roman"/>
          <w:szCs w:val="24"/>
        </w:rPr>
      </w:pPr>
      <w:bookmarkStart w:id="1964" w:name="_Toc44879036"/>
      <w:bookmarkStart w:id="1965" w:name="_Toc44879381"/>
      <w:bookmarkEnd w:id="1964"/>
      <w:bookmarkEnd w:id="1965"/>
    </w:p>
    <w:p w14:paraId="7267CB3E" w14:textId="7481DD94" w:rsidR="003F7328" w:rsidDel="006C1D81" w:rsidRDefault="003F7328" w:rsidP="00945007">
      <w:pPr>
        <w:tabs>
          <w:tab w:val="left" w:pos="142"/>
        </w:tabs>
        <w:spacing w:line="480" w:lineRule="auto"/>
        <w:ind w:left="0"/>
        <w:rPr>
          <w:del w:id="1966" w:author="Steven Ortiz" w:date="2020-07-03T19:05:00Z"/>
          <w:rFonts w:cs="Times New Roman"/>
          <w:szCs w:val="24"/>
        </w:rPr>
      </w:pPr>
      <w:bookmarkStart w:id="1967" w:name="_Toc44879037"/>
      <w:bookmarkStart w:id="1968" w:name="_Toc44879382"/>
      <w:bookmarkEnd w:id="1967"/>
      <w:bookmarkEnd w:id="1968"/>
    </w:p>
    <w:p w14:paraId="12ECFE0A" w14:textId="351E7519" w:rsidR="003F7328" w:rsidDel="006C1D81" w:rsidRDefault="003F7328" w:rsidP="00945007">
      <w:pPr>
        <w:tabs>
          <w:tab w:val="left" w:pos="142"/>
        </w:tabs>
        <w:spacing w:line="480" w:lineRule="auto"/>
        <w:ind w:left="0"/>
        <w:rPr>
          <w:del w:id="1969" w:author="Steven Ortiz" w:date="2020-07-03T19:05:00Z"/>
          <w:rFonts w:cs="Times New Roman"/>
          <w:szCs w:val="24"/>
        </w:rPr>
      </w:pPr>
      <w:bookmarkStart w:id="1970" w:name="_Toc44879038"/>
      <w:bookmarkStart w:id="1971" w:name="_Toc44879383"/>
      <w:bookmarkEnd w:id="1970"/>
      <w:bookmarkEnd w:id="1971"/>
    </w:p>
    <w:p w14:paraId="28DA8A7E" w14:textId="6C7EFD25" w:rsidR="003F7328" w:rsidDel="006C1D81" w:rsidRDefault="003F7328" w:rsidP="00945007">
      <w:pPr>
        <w:tabs>
          <w:tab w:val="left" w:pos="142"/>
        </w:tabs>
        <w:spacing w:line="480" w:lineRule="auto"/>
        <w:ind w:left="0"/>
        <w:rPr>
          <w:del w:id="1972" w:author="Steven Ortiz" w:date="2020-07-03T19:05:00Z"/>
          <w:rFonts w:cs="Times New Roman"/>
          <w:szCs w:val="24"/>
        </w:rPr>
      </w:pPr>
      <w:bookmarkStart w:id="1973" w:name="_Toc44879039"/>
      <w:bookmarkStart w:id="1974" w:name="_Toc44879384"/>
      <w:bookmarkEnd w:id="1973"/>
      <w:bookmarkEnd w:id="1974"/>
    </w:p>
    <w:p w14:paraId="62FFDAD7" w14:textId="5EC27611" w:rsidR="003F7328" w:rsidDel="006C1D81" w:rsidRDefault="003F7328" w:rsidP="00945007">
      <w:pPr>
        <w:tabs>
          <w:tab w:val="left" w:pos="142"/>
        </w:tabs>
        <w:spacing w:line="480" w:lineRule="auto"/>
        <w:ind w:left="0"/>
        <w:rPr>
          <w:del w:id="1975" w:author="Steven Ortiz" w:date="2020-07-03T19:05:00Z"/>
          <w:rFonts w:cs="Times New Roman"/>
          <w:szCs w:val="24"/>
        </w:rPr>
      </w:pPr>
      <w:bookmarkStart w:id="1976" w:name="_Toc44879040"/>
      <w:bookmarkStart w:id="1977" w:name="_Toc44879385"/>
      <w:bookmarkEnd w:id="1976"/>
      <w:bookmarkEnd w:id="1977"/>
    </w:p>
    <w:p w14:paraId="0C7B467F" w14:textId="65384D4E" w:rsidR="003F7328" w:rsidDel="006C1D81" w:rsidRDefault="003F7328" w:rsidP="00945007">
      <w:pPr>
        <w:tabs>
          <w:tab w:val="left" w:pos="142"/>
        </w:tabs>
        <w:spacing w:line="480" w:lineRule="auto"/>
        <w:ind w:left="0"/>
        <w:rPr>
          <w:del w:id="1978" w:author="Steven Ortiz" w:date="2020-07-03T19:05:00Z"/>
          <w:rFonts w:cs="Times New Roman"/>
          <w:szCs w:val="24"/>
        </w:rPr>
      </w:pPr>
      <w:bookmarkStart w:id="1979" w:name="_Toc44879041"/>
      <w:bookmarkStart w:id="1980" w:name="_Toc44879386"/>
      <w:bookmarkEnd w:id="1979"/>
      <w:bookmarkEnd w:id="1980"/>
    </w:p>
    <w:p w14:paraId="704C2830" w14:textId="7192657C" w:rsidR="00223895" w:rsidDel="006C1D81" w:rsidRDefault="00223895" w:rsidP="00223895">
      <w:pPr>
        <w:pStyle w:val="Sinespaciado"/>
        <w:spacing w:line="480" w:lineRule="auto"/>
        <w:rPr>
          <w:del w:id="1981" w:author="Steven Ortiz" w:date="2020-07-03T19:05:00Z"/>
          <w:lang w:eastAsia="es-CO"/>
        </w:rPr>
      </w:pPr>
      <w:del w:id="1982" w:author="Steven Ortiz" w:date="2020-07-03T19:05:00Z">
        <w:r w:rsidRPr="00894C80" w:rsidDel="006C1D81">
          <w:rPr>
            <w:lang w:eastAsia="es-CO"/>
          </w:rPr>
          <w:delText xml:space="preserve">Se guarda junto con los demás archivos .js (JavaScript) que vienen predeterminados en Blockly como en la </w:delText>
        </w:r>
        <w:r w:rsidDel="006C1D81">
          <w:rPr>
            <w:color w:val="FF0000"/>
            <w:lang w:eastAsia="es-CO"/>
          </w:rPr>
          <w:fldChar w:fldCharType="begin"/>
        </w:r>
        <w:r w:rsidDel="006C1D81">
          <w:rPr>
            <w:lang w:eastAsia="es-CO"/>
          </w:rPr>
          <w:delInstrText xml:space="preserve"> REF _Ref41331337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15</w:delText>
        </w:r>
        <w:r w:rsidDel="006C1D81">
          <w:rPr>
            <w:color w:val="FF0000"/>
            <w:lang w:eastAsia="es-CO"/>
          </w:rPr>
          <w:fldChar w:fldCharType="end"/>
        </w:r>
        <w:r w:rsidRPr="00223895" w:rsidDel="006C1D81">
          <w:rPr>
            <w:lang w:eastAsia="es-CO"/>
          </w:rPr>
          <w:delText>,</w:delText>
        </w:r>
        <w:r w:rsidDel="006C1D81">
          <w:rPr>
            <w:color w:val="FF0000"/>
            <w:lang w:eastAsia="es-CO"/>
          </w:rPr>
          <w:delText xml:space="preserve"> </w:delText>
        </w:r>
        <w:r w:rsidRPr="00894C80" w:rsidDel="006C1D81">
          <w:rPr>
            <w:lang w:eastAsia="es-CO"/>
          </w:rPr>
          <w:delText>esto con el fin de que al ser llamadas esas funciones no generen inconvenientes con la ruta de llamado.</w:delText>
        </w:r>
        <w:bookmarkStart w:id="1983" w:name="_Toc44879042"/>
        <w:bookmarkStart w:id="1984" w:name="_Toc44879387"/>
        <w:bookmarkEnd w:id="1983"/>
        <w:bookmarkEnd w:id="1984"/>
      </w:del>
    </w:p>
    <w:p w14:paraId="34AEA02A" w14:textId="2547E993" w:rsidR="00223895" w:rsidDel="006C1D81" w:rsidRDefault="00223895" w:rsidP="00223895">
      <w:pPr>
        <w:pStyle w:val="Sinespaciado"/>
        <w:spacing w:line="480" w:lineRule="auto"/>
        <w:rPr>
          <w:del w:id="1985" w:author="Steven Ortiz" w:date="2020-07-03T19:05:00Z"/>
          <w:lang w:eastAsia="es-CO"/>
        </w:rPr>
      </w:pPr>
      <w:del w:id="1986" w:author="Steven Ortiz" w:date="2020-07-03T19:05:00Z">
        <w:r w:rsidDel="006C1D81">
          <w:rPr>
            <w:noProof/>
            <w:lang w:eastAsia="es-CO"/>
          </w:rPr>
          <mc:AlternateContent>
            <mc:Choice Requires="wps">
              <w:drawing>
                <wp:anchor distT="0" distB="0" distL="114300" distR="114300" simplePos="0" relativeHeight="251718656" behindDoc="0" locked="0" layoutInCell="1" allowOverlap="1" wp14:anchorId="7310E9CA" wp14:editId="6AE5D035">
                  <wp:simplePos x="0" y="0"/>
                  <wp:positionH relativeFrom="column">
                    <wp:posOffset>586740</wp:posOffset>
                  </wp:positionH>
                  <wp:positionV relativeFrom="paragraph">
                    <wp:posOffset>2647950</wp:posOffset>
                  </wp:positionV>
                  <wp:extent cx="443865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a:effectLst/>
                        </wps:spPr>
                        <wps:txbx>
                          <w:txbxContent>
                            <w:p w14:paraId="33308C26" w14:textId="77777777" w:rsidR="007D640A" w:rsidRPr="005E723E" w:rsidRDefault="007D640A" w:rsidP="00223895">
                              <w:pPr>
                                <w:pStyle w:val="Descripcin"/>
                                <w:jc w:val="center"/>
                                <w:rPr>
                                  <w:noProof/>
                                  <w:sz w:val="24"/>
                                </w:rPr>
                              </w:pPr>
                              <w:bookmarkStart w:id="1987" w:name="_Ref41331337"/>
                              <w:bookmarkStart w:id="1988" w:name="_Toc41335526"/>
                              <w:r>
                                <w:t xml:space="preserve">Ilustración </w:t>
                              </w:r>
                              <w:r>
                                <w:rPr>
                                  <w:noProof/>
                                </w:rPr>
                                <w:fldChar w:fldCharType="begin"/>
                              </w:r>
                              <w:r>
                                <w:rPr>
                                  <w:noProof/>
                                </w:rPr>
                                <w:instrText xml:space="preserve"> SEQ Ilustración \* ARABIC </w:instrText>
                              </w:r>
                              <w:r>
                                <w:rPr>
                                  <w:noProof/>
                                </w:rPr>
                                <w:fldChar w:fldCharType="separate"/>
                              </w:r>
                              <w:r>
                                <w:rPr>
                                  <w:noProof/>
                                </w:rPr>
                                <w:t>15</w:t>
                              </w:r>
                              <w:r>
                                <w:rPr>
                                  <w:noProof/>
                                </w:rPr>
                                <w:fldChar w:fldCharType="end"/>
                              </w:r>
                              <w:bookmarkEnd w:id="1987"/>
                              <w:r>
                                <w:t xml:space="preserve"> Carpeta de definición de bloques</w:t>
                              </w:r>
                              <w:bookmarkEnd w:id="19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0E9CA" id="Cuadro de texto 57" o:spid="_x0000_s1048" type="#_x0000_t202" style="position:absolute;left:0;text-align:left;margin-left:46.2pt;margin-top:208.5pt;width:34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" stroked="f">
                  <v:textbox style="mso-fit-shape-to-text:t" inset="0,0,0,0">
                    <w:txbxContent>
                      <w:p w14:paraId="33308C26" w14:textId="77777777" w:rsidR="007D640A" w:rsidRPr="005E723E" w:rsidRDefault="007D640A" w:rsidP="00223895">
                        <w:pPr>
                          <w:pStyle w:val="Descripcin"/>
                          <w:jc w:val="center"/>
                          <w:rPr>
                            <w:noProof/>
                            <w:sz w:val="24"/>
                          </w:rPr>
                        </w:pPr>
                        <w:bookmarkStart w:id="1989" w:name="_Ref41331337"/>
                        <w:bookmarkStart w:id="1990" w:name="_Toc41335526"/>
                        <w:r>
                          <w:t xml:space="preserve">Ilustración </w:t>
                        </w:r>
                        <w:r>
                          <w:rPr>
                            <w:noProof/>
                          </w:rPr>
                          <w:fldChar w:fldCharType="begin"/>
                        </w:r>
                        <w:r>
                          <w:rPr>
                            <w:noProof/>
                          </w:rPr>
                          <w:instrText xml:space="preserve"> SEQ Ilustración \* ARABIC </w:instrText>
                        </w:r>
                        <w:r>
                          <w:rPr>
                            <w:noProof/>
                          </w:rPr>
                          <w:fldChar w:fldCharType="separate"/>
                        </w:r>
                        <w:r>
                          <w:rPr>
                            <w:noProof/>
                          </w:rPr>
                          <w:t>15</w:t>
                        </w:r>
                        <w:r>
                          <w:rPr>
                            <w:noProof/>
                          </w:rPr>
                          <w:fldChar w:fldCharType="end"/>
                        </w:r>
                        <w:bookmarkEnd w:id="1989"/>
                        <w:r>
                          <w:t xml:space="preserve"> Carpeta de definición de bloques</w:t>
                        </w:r>
                        <w:bookmarkEnd w:id="1990"/>
                      </w:p>
                    </w:txbxContent>
                  </v:textbox>
                </v:shape>
              </w:pict>
            </mc:Fallback>
          </mc:AlternateContent>
        </w:r>
        <w:r w:rsidDel="006C1D81">
          <w:rPr>
            <w:noProof/>
            <w:lang w:eastAsia="es-CO"/>
          </w:rPr>
          <w:drawing>
            <wp:anchor distT="0" distB="0" distL="114300" distR="114300" simplePos="0" relativeHeight="251716608" behindDoc="0" locked="0" layoutInCell="1" allowOverlap="1" wp14:anchorId="0D717BC4" wp14:editId="55A5C114">
              <wp:simplePos x="0" y="0"/>
              <wp:positionH relativeFrom="margin">
                <wp:align>center</wp:align>
              </wp:positionH>
              <wp:positionV relativeFrom="paragraph">
                <wp:posOffset>86895</wp:posOffset>
              </wp:positionV>
              <wp:extent cx="4438650" cy="2504667"/>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12086" t="7245" r="39572" b="45060"/>
                      <a:stretch/>
                    </pic:blipFill>
                    <pic:spPr bwMode="auto">
                      <a:xfrm>
                        <a:off x="0" y="0"/>
                        <a:ext cx="4438650" cy="25046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991" w:name="_Toc44879043"/>
        <w:bookmarkStart w:id="1992" w:name="_Toc44879388"/>
        <w:bookmarkEnd w:id="1991"/>
        <w:bookmarkEnd w:id="1992"/>
      </w:del>
    </w:p>
    <w:p w14:paraId="2A43464C" w14:textId="60285BC5" w:rsidR="003F7328" w:rsidDel="006C1D81" w:rsidRDefault="003F7328" w:rsidP="00945007">
      <w:pPr>
        <w:tabs>
          <w:tab w:val="left" w:pos="142"/>
        </w:tabs>
        <w:spacing w:line="480" w:lineRule="auto"/>
        <w:ind w:left="0"/>
        <w:rPr>
          <w:del w:id="1993" w:author="Steven Ortiz" w:date="2020-07-03T19:05:00Z"/>
          <w:rFonts w:cs="Times New Roman"/>
          <w:szCs w:val="24"/>
        </w:rPr>
      </w:pPr>
      <w:bookmarkStart w:id="1994" w:name="_Toc44879044"/>
      <w:bookmarkStart w:id="1995" w:name="_Toc44879389"/>
      <w:bookmarkEnd w:id="1994"/>
      <w:bookmarkEnd w:id="1995"/>
    </w:p>
    <w:p w14:paraId="71EC9FAF" w14:textId="07557EBE" w:rsidR="003F7328" w:rsidDel="006C1D81" w:rsidRDefault="003F7328" w:rsidP="00945007">
      <w:pPr>
        <w:tabs>
          <w:tab w:val="left" w:pos="142"/>
        </w:tabs>
        <w:spacing w:line="480" w:lineRule="auto"/>
        <w:ind w:left="0"/>
        <w:rPr>
          <w:del w:id="1996" w:author="Steven Ortiz" w:date="2020-07-03T19:05:00Z"/>
          <w:rFonts w:cs="Times New Roman"/>
          <w:szCs w:val="24"/>
        </w:rPr>
      </w:pPr>
      <w:bookmarkStart w:id="1997" w:name="_Toc44879045"/>
      <w:bookmarkStart w:id="1998" w:name="_Toc44879390"/>
      <w:bookmarkEnd w:id="1997"/>
      <w:bookmarkEnd w:id="1998"/>
    </w:p>
    <w:p w14:paraId="1DB6E0C1" w14:textId="75EC0142" w:rsidR="00223895" w:rsidDel="006C1D81" w:rsidRDefault="00223895" w:rsidP="00945007">
      <w:pPr>
        <w:tabs>
          <w:tab w:val="left" w:pos="142"/>
        </w:tabs>
        <w:spacing w:line="480" w:lineRule="auto"/>
        <w:ind w:left="0"/>
        <w:rPr>
          <w:del w:id="1999" w:author="Steven Ortiz" w:date="2020-07-03T19:05:00Z"/>
          <w:rFonts w:cs="Times New Roman"/>
          <w:szCs w:val="24"/>
        </w:rPr>
      </w:pPr>
      <w:bookmarkStart w:id="2000" w:name="_Toc44879046"/>
      <w:bookmarkStart w:id="2001" w:name="_Toc44879391"/>
      <w:bookmarkEnd w:id="2000"/>
      <w:bookmarkEnd w:id="2001"/>
    </w:p>
    <w:p w14:paraId="0BD92069" w14:textId="79F930B1" w:rsidR="00223895" w:rsidDel="006C1D81" w:rsidRDefault="00223895" w:rsidP="00945007">
      <w:pPr>
        <w:tabs>
          <w:tab w:val="left" w:pos="142"/>
        </w:tabs>
        <w:spacing w:line="480" w:lineRule="auto"/>
        <w:ind w:left="0"/>
        <w:rPr>
          <w:del w:id="2002" w:author="Steven Ortiz" w:date="2020-07-03T19:05:00Z"/>
          <w:rFonts w:cs="Times New Roman"/>
          <w:szCs w:val="24"/>
        </w:rPr>
      </w:pPr>
      <w:bookmarkStart w:id="2003" w:name="_Toc44879047"/>
      <w:bookmarkStart w:id="2004" w:name="_Toc44879392"/>
      <w:bookmarkEnd w:id="2003"/>
      <w:bookmarkEnd w:id="2004"/>
    </w:p>
    <w:p w14:paraId="23BD1CE2" w14:textId="67CDEFE8" w:rsidR="00223895" w:rsidDel="006C1D81" w:rsidRDefault="00223895" w:rsidP="00945007">
      <w:pPr>
        <w:tabs>
          <w:tab w:val="left" w:pos="142"/>
        </w:tabs>
        <w:spacing w:line="480" w:lineRule="auto"/>
        <w:ind w:left="0"/>
        <w:rPr>
          <w:del w:id="2005" w:author="Steven Ortiz" w:date="2020-07-03T19:05:00Z"/>
          <w:rFonts w:cs="Times New Roman"/>
          <w:szCs w:val="24"/>
        </w:rPr>
      </w:pPr>
      <w:bookmarkStart w:id="2006" w:name="_Toc44879048"/>
      <w:bookmarkStart w:id="2007" w:name="_Toc44879393"/>
      <w:bookmarkEnd w:id="2006"/>
      <w:bookmarkEnd w:id="2007"/>
    </w:p>
    <w:p w14:paraId="2909E18B" w14:textId="62798FFD" w:rsidR="00223895" w:rsidDel="006C1D81" w:rsidRDefault="00223895" w:rsidP="00945007">
      <w:pPr>
        <w:tabs>
          <w:tab w:val="left" w:pos="142"/>
        </w:tabs>
        <w:spacing w:line="480" w:lineRule="auto"/>
        <w:ind w:left="0"/>
        <w:rPr>
          <w:del w:id="2008" w:author="Steven Ortiz" w:date="2020-07-03T19:05:00Z"/>
          <w:rFonts w:cs="Times New Roman"/>
          <w:szCs w:val="24"/>
        </w:rPr>
      </w:pPr>
      <w:bookmarkStart w:id="2009" w:name="_Toc44879049"/>
      <w:bookmarkStart w:id="2010" w:name="_Toc44879394"/>
      <w:bookmarkEnd w:id="2009"/>
      <w:bookmarkEnd w:id="2010"/>
    </w:p>
    <w:p w14:paraId="7B1E6A5C" w14:textId="1BE4C847" w:rsidR="00223895" w:rsidDel="006C1D81" w:rsidRDefault="00223895" w:rsidP="00223895">
      <w:pPr>
        <w:pStyle w:val="Sinespaciado"/>
        <w:spacing w:line="480" w:lineRule="auto"/>
        <w:rPr>
          <w:del w:id="2011" w:author="Steven Ortiz" w:date="2020-07-03T19:05:00Z"/>
          <w:lang w:eastAsia="es-CO"/>
        </w:rPr>
      </w:pPr>
      <w:del w:id="2012" w:author="Steven Ortiz" w:date="2020-07-03T19:05:00Z">
        <w:r w:rsidRPr="00894C80" w:rsidDel="006C1D81">
          <w:rPr>
            <w:lang w:eastAsia="es-CO"/>
          </w:rPr>
          <w:delText xml:space="preserve">Cuando ya se tenga este archivo guardado, lo siguiente es crear el archivo generador para el código en Python. </w:delText>
        </w:r>
        <w:r w:rsidDel="006C1D81">
          <w:rPr>
            <w:lang w:eastAsia="es-CO"/>
          </w:rPr>
          <w:delText>Se</w:delText>
        </w:r>
        <w:r w:rsidRPr="00894C80" w:rsidDel="006C1D81">
          <w:rPr>
            <w:lang w:eastAsia="es-CO"/>
          </w:rPr>
          <w:delText xml:space="preserve"> crea el archivo y se agrega el código generado en Blockly Developer Tools, y en la parte “ code = ‘…’ ” se agrega el código correspondiente en Python. La </w:delText>
        </w:r>
        <w:r w:rsidDel="006C1D81">
          <w:rPr>
            <w:color w:val="FF0000"/>
            <w:lang w:eastAsia="es-CO"/>
          </w:rPr>
          <w:fldChar w:fldCharType="begin"/>
        </w:r>
        <w:r w:rsidDel="006C1D81">
          <w:rPr>
            <w:lang w:eastAsia="es-CO"/>
          </w:rPr>
          <w:delInstrText xml:space="preserve"> REF _Ref41331542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16</w:delText>
        </w:r>
        <w:r w:rsidDel="006C1D81">
          <w:rPr>
            <w:color w:val="FF0000"/>
            <w:lang w:eastAsia="es-CO"/>
          </w:rPr>
          <w:fldChar w:fldCharType="end"/>
        </w:r>
        <w:r w:rsidDel="006C1D81">
          <w:rPr>
            <w:color w:val="FF0000"/>
            <w:lang w:eastAsia="es-CO"/>
          </w:rPr>
          <w:delText xml:space="preserve"> </w:delText>
        </w:r>
        <w:r w:rsidRPr="00894C80" w:rsidDel="006C1D81">
          <w:rPr>
            <w:lang w:eastAsia="es-CO"/>
          </w:rPr>
          <w:delText>es un ejemplo de generador Python.</w:delText>
        </w:r>
        <w:bookmarkStart w:id="2013" w:name="_Toc44879050"/>
        <w:bookmarkStart w:id="2014" w:name="_Toc44879395"/>
        <w:bookmarkEnd w:id="2013"/>
        <w:bookmarkEnd w:id="2014"/>
      </w:del>
    </w:p>
    <w:p w14:paraId="58E33598" w14:textId="45D38731" w:rsidR="00223895" w:rsidDel="006C1D81" w:rsidRDefault="00223895" w:rsidP="00223895">
      <w:pPr>
        <w:pStyle w:val="Sinespaciado"/>
        <w:spacing w:line="480" w:lineRule="auto"/>
        <w:rPr>
          <w:del w:id="2015" w:author="Steven Ortiz" w:date="2020-07-03T19:05:00Z"/>
          <w:lang w:eastAsia="es-CO"/>
        </w:rPr>
      </w:pPr>
      <w:del w:id="2016" w:author="Steven Ortiz" w:date="2020-07-03T19:05:00Z">
        <w:r w:rsidDel="006C1D81">
          <w:rPr>
            <w:noProof/>
            <w:lang w:eastAsia="es-CO"/>
          </w:rPr>
          <mc:AlternateContent>
            <mc:Choice Requires="wps">
              <w:drawing>
                <wp:anchor distT="0" distB="0" distL="114300" distR="114300" simplePos="0" relativeHeight="251722752" behindDoc="0" locked="0" layoutInCell="1" allowOverlap="1" wp14:anchorId="52ED02EB" wp14:editId="6995C55D">
                  <wp:simplePos x="0" y="0"/>
                  <wp:positionH relativeFrom="column">
                    <wp:posOffset>249555</wp:posOffset>
                  </wp:positionH>
                  <wp:positionV relativeFrom="paragraph">
                    <wp:posOffset>1283970</wp:posOffset>
                  </wp:positionV>
                  <wp:extent cx="5113020"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a:effectLst/>
                        </wps:spPr>
                        <wps:txbx>
                          <w:txbxContent>
                            <w:p w14:paraId="2BCA8FF6" w14:textId="77777777" w:rsidR="007D640A" w:rsidRPr="00942CBB" w:rsidRDefault="007D640A" w:rsidP="00223895">
                              <w:pPr>
                                <w:pStyle w:val="Descripcin"/>
                                <w:jc w:val="center"/>
                                <w:rPr>
                                  <w:noProof/>
                                  <w:sz w:val="24"/>
                                </w:rPr>
                              </w:pPr>
                              <w:bookmarkStart w:id="2017" w:name="_Ref41331542"/>
                              <w:bookmarkStart w:id="2018" w:name="_Toc41335527"/>
                              <w:r>
                                <w:t xml:space="preserve">Ilustración </w:t>
                              </w:r>
                              <w:r>
                                <w:rPr>
                                  <w:noProof/>
                                </w:rPr>
                                <w:fldChar w:fldCharType="begin"/>
                              </w:r>
                              <w:r>
                                <w:rPr>
                                  <w:noProof/>
                                </w:rPr>
                                <w:instrText xml:space="preserve"> SEQ Ilustración \* ARABIC </w:instrText>
                              </w:r>
                              <w:r>
                                <w:rPr>
                                  <w:noProof/>
                                </w:rPr>
                                <w:fldChar w:fldCharType="separate"/>
                              </w:r>
                              <w:r>
                                <w:rPr>
                                  <w:noProof/>
                                </w:rPr>
                                <w:t>16</w:t>
                              </w:r>
                              <w:r>
                                <w:rPr>
                                  <w:noProof/>
                                </w:rPr>
                                <w:fldChar w:fldCharType="end"/>
                              </w:r>
                              <w:bookmarkEnd w:id="2017"/>
                              <w:r>
                                <w:t xml:space="preserve"> Generador Python</w:t>
                              </w:r>
                              <w:bookmarkEnd w:id="2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D02EB" id="Cuadro de texto 58" o:spid="_x0000_s1049" type="#_x0000_t202" style="position:absolute;left:0;text-align:left;margin-left:19.65pt;margin-top:101.1pt;width:402.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" stroked="f">
                  <v:textbox style="mso-fit-shape-to-text:t" inset="0,0,0,0">
                    <w:txbxContent>
                      <w:p w14:paraId="2BCA8FF6" w14:textId="77777777" w:rsidR="007D640A" w:rsidRPr="00942CBB" w:rsidRDefault="007D640A" w:rsidP="00223895">
                        <w:pPr>
                          <w:pStyle w:val="Descripcin"/>
                          <w:jc w:val="center"/>
                          <w:rPr>
                            <w:noProof/>
                            <w:sz w:val="24"/>
                          </w:rPr>
                        </w:pPr>
                        <w:bookmarkStart w:id="2019" w:name="_Ref41331542"/>
                        <w:bookmarkStart w:id="2020" w:name="_Toc41335527"/>
                        <w:r>
                          <w:t xml:space="preserve">Ilustración </w:t>
                        </w:r>
                        <w:r>
                          <w:rPr>
                            <w:noProof/>
                          </w:rPr>
                          <w:fldChar w:fldCharType="begin"/>
                        </w:r>
                        <w:r>
                          <w:rPr>
                            <w:noProof/>
                          </w:rPr>
                          <w:instrText xml:space="preserve"> SEQ Ilustración \* ARABIC </w:instrText>
                        </w:r>
                        <w:r>
                          <w:rPr>
                            <w:noProof/>
                          </w:rPr>
                          <w:fldChar w:fldCharType="separate"/>
                        </w:r>
                        <w:r>
                          <w:rPr>
                            <w:noProof/>
                          </w:rPr>
                          <w:t>16</w:t>
                        </w:r>
                        <w:r>
                          <w:rPr>
                            <w:noProof/>
                          </w:rPr>
                          <w:fldChar w:fldCharType="end"/>
                        </w:r>
                        <w:bookmarkEnd w:id="2019"/>
                        <w:r>
                          <w:t xml:space="preserve"> Generador Python</w:t>
                        </w:r>
                        <w:bookmarkEnd w:id="2020"/>
                      </w:p>
                    </w:txbxContent>
                  </v:textbox>
                </v:shape>
              </w:pict>
            </mc:Fallback>
          </mc:AlternateContent>
        </w:r>
        <w:r w:rsidDel="006C1D81">
          <w:rPr>
            <w:noProof/>
            <w:lang w:eastAsia="es-CO"/>
          </w:rPr>
          <w:drawing>
            <wp:anchor distT="0" distB="0" distL="114300" distR="114300" simplePos="0" relativeHeight="251720704" behindDoc="0" locked="0" layoutInCell="1" allowOverlap="1" wp14:anchorId="31C17261" wp14:editId="654DB4CC">
              <wp:simplePos x="0" y="0"/>
              <wp:positionH relativeFrom="margin">
                <wp:align>center</wp:align>
              </wp:positionH>
              <wp:positionV relativeFrom="paragraph">
                <wp:posOffset>74666</wp:posOffset>
              </wp:positionV>
              <wp:extent cx="5113502" cy="1152525"/>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29362" t="37130" r="5126" b="36607"/>
                      <a:stretch/>
                    </pic:blipFill>
                    <pic:spPr bwMode="auto">
                      <a:xfrm>
                        <a:off x="0" y="0"/>
                        <a:ext cx="5113502"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021" w:name="_Toc44879051"/>
        <w:bookmarkStart w:id="2022" w:name="_Toc44879396"/>
        <w:bookmarkEnd w:id="2021"/>
        <w:bookmarkEnd w:id="2022"/>
      </w:del>
    </w:p>
    <w:p w14:paraId="1F8BF0E5" w14:textId="487CFFF0" w:rsidR="00223895" w:rsidDel="006C1D81" w:rsidRDefault="00223895" w:rsidP="00223895">
      <w:pPr>
        <w:pStyle w:val="Sinespaciado"/>
        <w:spacing w:line="480" w:lineRule="auto"/>
        <w:rPr>
          <w:del w:id="2023" w:author="Steven Ortiz" w:date="2020-07-03T19:05:00Z"/>
          <w:lang w:eastAsia="es-CO"/>
        </w:rPr>
      </w:pPr>
      <w:bookmarkStart w:id="2024" w:name="_Toc44879052"/>
      <w:bookmarkStart w:id="2025" w:name="_Toc44879397"/>
      <w:bookmarkEnd w:id="2024"/>
      <w:bookmarkEnd w:id="2025"/>
    </w:p>
    <w:p w14:paraId="56A55183" w14:textId="7E737DFD" w:rsidR="00223895" w:rsidDel="006C1D81" w:rsidRDefault="00223895" w:rsidP="00945007">
      <w:pPr>
        <w:tabs>
          <w:tab w:val="left" w:pos="142"/>
        </w:tabs>
        <w:spacing w:line="480" w:lineRule="auto"/>
        <w:ind w:left="0"/>
        <w:rPr>
          <w:del w:id="2026" w:author="Steven Ortiz" w:date="2020-07-03T19:05:00Z"/>
          <w:rFonts w:cs="Times New Roman"/>
          <w:szCs w:val="24"/>
        </w:rPr>
      </w:pPr>
      <w:bookmarkStart w:id="2027" w:name="_Toc44879053"/>
      <w:bookmarkStart w:id="2028" w:name="_Toc44879398"/>
      <w:bookmarkEnd w:id="2027"/>
      <w:bookmarkEnd w:id="2028"/>
    </w:p>
    <w:p w14:paraId="1F350401" w14:textId="2FB55104" w:rsidR="00223895" w:rsidDel="006C1D81" w:rsidRDefault="00223895" w:rsidP="00945007">
      <w:pPr>
        <w:tabs>
          <w:tab w:val="left" w:pos="142"/>
        </w:tabs>
        <w:spacing w:line="480" w:lineRule="auto"/>
        <w:ind w:left="0"/>
        <w:rPr>
          <w:del w:id="2029" w:author="Steven Ortiz" w:date="2020-07-03T19:05:00Z"/>
          <w:rFonts w:cs="Times New Roman"/>
          <w:szCs w:val="24"/>
        </w:rPr>
      </w:pPr>
      <w:bookmarkStart w:id="2030" w:name="_Toc44879054"/>
      <w:bookmarkStart w:id="2031" w:name="_Toc44879399"/>
      <w:bookmarkEnd w:id="2030"/>
      <w:bookmarkEnd w:id="2031"/>
    </w:p>
    <w:p w14:paraId="4FE7660A" w14:textId="2430E493" w:rsidR="00223895" w:rsidDel="006C1D81" w:rsidRDefault="00223895" w:rsidP="00223895">
      <w:pPr>
        <w:pStyle w:val="Sinespaciado"/>
        <w:spacing w:line="480" w:lineRule="auto"/>
        <w:ind w:firstLine="708"/>
        <w:rPr>
          <w:del w:id="2032" w:author="Steven Ortiz" w:date="2020-07-03T19:05:00Z"/>
          <w:color w:val="FF0000"/>
          <w:lang w:eastAsia="es-CO"/>
        </w:rPr>
      </w:pPr>
      <w:del w:id="2033" w:author="Steven Ortiz" w:date="2020-07-03T19:05:00Z">
        <w:r w:rsidRPr="00894C80" w:rsidDel="006C1D81">
          <w:rPr>
            <w:lang w:eastAsia="es-CO"/>
          </w:rPr>
          <w:delText xml:space="preserve">De igual forma que el archivo .js (Javascript) del bloque, este archivo generador se guarda en su ruta correspondiente de la carpeta de Blockly como en la </w:delText>
        </w:r>
        <w:r w:rsidDel="006C1D81">
          <w:rPr>
            <w:lang w:eastAsia="es-CO"/>
          </w:rPr>
          <w:fldChar w:fldCharType="begin"/>
        </w:r>
        <w:r w:rsidDel="006C1D81">
          <w:rPr>
            <w:lang w:eastAsia="es-CO"/>
          </w:rPr>
          <w:delInstrText xml:space="preserve"> REF _Ref41331628 \h </w:delInstrText>
        </w:r>
        <w:r w:rsidDel="006C1D81">
          <w:rPr>
            <w:lang w:eastAsia="es-CO"/>
          </w:rPr>
        </w:r>
        <w:r w:rsidDel="006C1D81">
          <w:rPr>
            <w:lang w:eastAsia="es-CO"/>
          </w:rPr>
          <w:fldChar w:fldCharType="separate"/>
        </w:r>
        <w:r w:rsidDel="006C1D81">
          <w:delText xml:space="preserve">Ilustración </w:delText>
        </w:r>
        <w:r w:rsidDel="006C1D81">
          <w:rPr>
            <w:noProof/>
          </w:rPr>
          <w:delText>17</w:delText>
        </w:r>
        <w:r w:rsidDel="006C1D81">
          <w:rPr>
            <w:lang w:eastAsia="es-CO"/>
          </w:rPr>
          <w:fldChar w:fldCharType="end"/>
        </w:r>
        <w:r w:rsidDel="006C1D81">
          <w:rPr>
            <w:lang w:eastAsia="es-CO"/>
          </w:rPr>
          <w:delText>.</w:delText>
        </w:r>
        <w:bookmarkStart w:id="2034" w:name="_Toc44879055"/>
        <w:bookmarkStart w:id="2035" w:name="_Toc44879400"/>
        <w:bookmarkEnd w:id="2034"/>
        <w:bookmarkEnd w:id="2035"/>
      </w:del>
    </w:p>
    <w:p w14:paraId="7B427900" w14:textId="0953B4CA" w:rsidR="00223895" w:rsidDel="006C1D81" w:rsidRDefault="00223895" w:rsidP="00223895">
      <w:pPr>
        <w:pStyle w:val="Sinespaciado"/>
        <w:spacing w:line="480" w:lineRule="auto"/>
        <w:ind w:firstLine="0"/>
        <w:rPr>
          <w:del w:id="2036" w:author="Steven Ortiz" w:date="2020-07-03T19:05:00Z"/>
          <w:color w:val="FF0000"/>
          <w:lang w:eastAsia="es-CO"/>
        </w:rPr>
      </w:pPr>
      <w:del w:id="2037" w:author="Steven Ortiz" w:date="2020-07-03T19:05:00Z">
        <w:r w:rsidDel="006C1D81">
          <w:rPr>
            <w:noProof/>
            <w:lang w:eastAsia="es-CO"/>
          </w:rPr>
          <mc:AlternateContent>
            <mc:Choice Requires="wps">
              <w:drawing>
                <wp:anchor distT="0" distB="0" distL="114300" distR="114300" simplePos="0" relativeHeight="251726848" behindDoc="0" locked="0" layoutInCell="1" allowOverlap="1" wp14:anchorId="711DF3D6" wp14:editId="25205101">
                  <wp:simplePos x="0" y="0"/>
                  <wp:positionH relativeFrom="column">
                    <wp:posOffset>462915</wp:posOffset>
                  </wp:positionH>
                  <wp:positionV relativeFrom="paragraph">
                    <wp:posOffset>3112770</wp:posOffset>
                  </wp:positionV>
                  <wp:extent cx="4684395"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4684395" cy="635"/>
                          </a:xfrm>
                          <a:prstGeom prst="rect">
                            <a:avLst/>
                          </a:prstGeom>
                          <a:solidFill>
                            <a:prstClr val="white"/>
                          </a:solidFill>
                          <a:ln>
                            <a:noFill/>
                          </a:ln>
                          <a:effectLst/>
                        </wps:spPr>
                        <wps:txbx>
                          <w:txbxContent>
                            <w:p w14:paraId="7C2AC214" w14:textId="77777777" w:rsidR="007D640A" w:rsidRPr="0077148E" w:rsidRDefault="007D640A" w:rsidP="00223895">
                              <w:pPr>
                                <w:pStyle w:val="Descripcin"/>
                                <w:jc w:val="center"/>
                                <w:rPr>
                                  <w:noProof/>
                                  <w:sz w:val="24"/>
                                </w:rPr>
                              </w:pPr>
                              <w:bookmarkStart w:id="2038" w:name="_Ref41331628"/>
                              <w:bookmarkStart w:id="2039" w:name="_Toc41335528"/>
                              <w:r>
                                <w:t xml:space="preserve">Ilustración </w:t>
                              </w:r>
                              <w:r>
                                <w:rPr>
                                  <w:noProof/>
                                </w:rPr>
                                <w:fldChar w:fldCharType="begin"/>
                              </w:r>
                              <w:r>
                                <w:rPr>
                                  <w:noProof/>
                                </w:rPr>
                                <w:instrText xml:space="preserve"> SEQ Ilustración \* ARABIC </w:instrText>
                              </w:r>
                              <w:r>
                                <w:rPr>
                                  <w:noProof/>
                                </w:rPr>
                                <w:fldChar w:fldCharType="separate"/>
                              </w:r>
                              <w:r>
                                <w:rPr>
                                  <w:noProof/>
                                </w:rPr>
                                <w:t>17</w:t>
                              </w:r>
                              <w:r>
                                <w:rPr>
                                  <w:noProof/>
                                </w:rPr>
                                <w:fldChar w:fldCharType="end"/>
                              </w:r>
                              <w:bookmarkEnd w:id="2038"/>
                              <w:r>
                                <w:t xml:space="preserve"> Carpeta con generadores Python</w:t>
                              </w:r>
                              <w:bookmarkEnd w:id="20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DF3D6" id="Cuadro de texto 59" o:spid="_x0000_s1050" type="#_x0000_t202" style="position:absolute;left:0;text-align:left;margin-left:36.45pt;margin-top:245.1pt;width:368.8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" stroked="f">
                  <v:textbox style="mso-fit-shape-to-text:t" inset="0,0,0,0">
                    <w:txbxContent>
                      <w:p w14:paraId="7C2AC214" w14:textId="77777777" w:rsidR="007D640A" w:rsidRPr="0077148E" w:rsidRDefault="007D640A" w:rsidP="00223895">
                        <w:pPr>
                          <w:pStyle w:val="Descripcin"/>
                          <w:jc w:val="center"/>
                          <w:rPr>
                            <w:noProof/>
                            <w:sz w:val="24"/>
                          </w:rPr>
                        </w:pPr>
                        <w:bookmarkStart w:id="2040" w:name="_Ref41331628"/>
                        <w:bookmarkStart w:id="2041" w:name="_Toc41335528"/>
                        <w:r>
                          <w:t xml:space="preserve">Ilustración </w:t>
                        </w:r>
                        <w:r>
                          <w:rPr>
                            <w:noProof/>
                          </w:rPr>
                          <w:fldChar w:fldCharType="begin"/>
                        </w:r>
                        <w:r>
                          <w:rPr>
                            <w:noProof/>
                          </w:rPr>
                          <w:instrText xml:space="preserve"> SEQ Ilustración \* ARABIC </w:instrText>
                        </w:r>
                        <w:r>
                          <w:rPr>
                            <w:noProof/>
                          </w:rPr>
                          <w:fldChar w:fldCharType="separate"/>
                        </w:r>
                        <w:r>
                          <w:rPr>
                            <w:noProof/>
                          </w:rPr>
                          <w:t>17</w:t>
                        </w:r>
                        <w:r>
                          <w:rPr>
                            <w:noProof/>
                          </w:rPr>
                          <w:fldChar w:fldCharType="end"/>
                        </w:r>
                        <w:bookmarkEnd w:id="2040"/>
                        <w:r>
                          <w:t xml:space="preserve"> Carpeta con generadores Python</w:t>
                        </w:r>
                        <w:bookmarkEnd w:id="2041"/>
                      </w:p>
                    </w:txbxContent>
                  </v:textbox>
                </v:shape>
              </w:pict>
            </mc:Fallback>
          </mc:AlternateContent>
        </w:r>
        <w:r w:rsidDel="006C1D81">
          <w:rPr>
            <w:noProof/>
            <w:lang w:eastAsia="es-CO"/>
          </w:rPr>
          <w:drawing>
            <wp:anchor distT="0" distB="0" distL="114300" distR="114300" simplePos="0" relativeHeight="251724800" behindDoc="0" locked="0" layoutInCell="1" allowOverlap="1" wp14:anchorId="63D05B5E" wp14:editId="4B4E1457">
              <wp:simplePos x="0" y="0"/>
              <wp:positionH relativeFrom="margin">
                <wp:align>center</wp:align>
              </wp:positionH>
              <wp:positionV relativeFrom="paragraph">
                <wp:posOffset>190678</wp:posOffset>
              </wp:positionV>
              <wp:extent cx="4684395" cy="2865546"/>
              <wp:effectExtent l="0" t="0" r="1905"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2389" t="6642" r="41277" b="42945"/>
                      <a:stretch/>
                    </pic:blipFill>
                    <pic:spPr bwMode="auto">
                      <a:xfrm>
                        <a:off x="0" y="0"/>
                        <a:ext cx="4684395" cy="2865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042" w:name="_Toc44879056"/>
        <w:bookmarkStart w:id="2043" w:name="_Toc44879401"/>
        <w:bookmarkEnd w:id="2042"/>
        <w:bookmarkEnd w:id="2043"/>
      </w:del>
    </w:p>
    <w:p w14:paraId="4029005E" w14:textId="7C069CF6" w:rsidR="00223895" w:rsidDel="006C1D81" w:rsidRDefault="00223895" w:rsidP="00945007">
      <w:pPr>
        <w:tabs>
          <w:tab w:val="left" w:pos="142"/>
        </w:tabs>
        <w:spacing w:line="480" w:lineRule="auto"/>
        <w:ind w:left="0"/>
        <w:rPr>
          <w:del w:id="2044" w:author="Steven Ortiz" w:date="2020-07-03T19:05:00Z"/>
          <w:rFonts w:cs="Times New Roman"/>
          <w:szCs w:val="24"/>
        </w:rPr>
      </w:pPr>
      <w:bookmarkStart w:id="2045" w:name="_Toc44879057"/>
      <w:bookmarkStart w:id="2046" w:name="_Toc44879402"/>
      <w:bookmarkEnd w:id="2045"/>
      <w:bookmarkEnd w:id="2046"/>
    </w:p>
    <w:p w14:paraId="7FFFEA4A" w14:textId="24C08F44" w:rsidR="00223895" w:rsidDel="006C1D81" w:rsidRDefault="00223895" w:rsidP="00945007">
      <w:pPr>
        <w:tabs>
          <w:tab w:val="left" w:pos="142"/>
        </w:tabs>
        <w:spacing w:line="480" w:lineRule="auto"/>
        <w:ind w:left="0"/>
        <w:rPr>
          <w:del w:id="2047" w:author="Steven Ortiz" w:date="2020-07-03T19:05:00Z"/>
          <w:rFonts w:cs="Times New Roman"/>
          <w:szCs w:val="24"/>
        </w:rPr>
      </w:pPr>
      <w:bookmarkStart w:id="2048" w:name="_Toc44879058"/>
      <w:bookmarkStart w:id="2049" w:name="_Toc44879403"/>
      <w:bookmarkEnd w:id="2048"/>
      <w:bookmarkEnd w:id="2049"/>
    </w:p>
    <w:p w14:paraId="17CC186A" w14:textId="0A44EDF6" w:rsidR="00223895" w:rsidDel="006C1D81" w:rsidRDefault="00223895" w:rsidP="00945007">
      <w:pPr>
        <w:tabs>
          <w:tab w:val="left" w:pos="142"/>
        </w:tabs>
        <w:spacing w:line="480" w:lineRule="auto"/>
        <w:ind w:left="0"/>
        <w:rPr>
          <w:del w:id="2050" w:author="Steven Ortiz" w:date="2020-07-03T19:05:00Z"/>
          <w:rFonts w:cs="Times New Roman"/>
          <w:szCs w:val="24"/>
        </w:rPr>
      </w:pPr>
      <w:bookmarkStart w:id="2051" w:name="_Toc44879059"/>
      <w:bookmarkStart w:id="2052" w:name="_Toc44879404"/>
      <w:bookmarkEnd w:id="2051"/>
      <w:bookmarkEnd w:id="2052"/>
    </w:p>
    <w:p w14:paraId="0BD153FB" w14:textId="1169AA12" w:rsidR="00223895" w:rsidDel="006C1D81" w:rsidRDefault="00223895" w:rsidP="00945007">
      <w:pPr>
        <w:tabs>
          <w:tab w:val="left" w:pos="142"/>
        </w:tabs>
        <w:spacing w:line="480" w:lineRule="auto"/>
        <w:ind w:left="0"/>
        <w:rPr>
          <w:del w:id="2053" w:author="Steven Ortiz" w:date="2020-07-03T19:05:00Z"/>
          <w:rFonts w:cs="Times New Roman"/>
          <w:szCs w:val="24"/>
        </w:rPr>
      </w:pPr>
      <w:bookmarkStart w:id="2054" w:name="_Toc44879060"/>
      <w:bookmarkStart w:id="2055" w:name="_Toc44879405"/>
      <w:bookmarkEnd w:id="2054"/>
      <w:bookmarkEnd w:id="2055"/>
    </w:p>
    <w:p w14:paraId="788F83DF" w14:textId="1DAE34C1" w:rsidR="00223895" w:rsidDel="006C1D81" w:rsidRDefault="00223895" w:rsidP="00945007">
      <w:pPr>
        <w:tabs>
          <w:tab w:val="left" w:pos="142"/>
        </w:tabs>
        <w:spacing w:line="480" w:lineRule="auto"/>
        <w:ind w:left="0"/>
        <w:rPr>
          <w:del w:id="2056" w:author="Steven Ortiz" w:date="2020-07-03T19:05:00Z"/>
          <w:rFonts w:cs="Times New Roman"/>
          <w:szCs w:val="24"/>
        </w:rPr>
      </w:pPr>
      <w:bookmarkStart w:id="2057" w:name="_Toc44879061"/>
      <w:bookmarkStart w:id="2058" w:name="_Toc44879406"/>
      <w:bookmarkEnd w:id="2057"/>
      <w:bookmarkEnd w:id="2058"/>
    </w:p>
    <w:p w14:paraId="34C2EAFD" w14:textId="3F2A9D24" w:rsidR="00223895" w:rsidDel="006C1D81" w:rsidRDefault="00223895" w:rsidP="00945007">
      <w:pPr>
        <w:tabs>
          <w:tab w:val="left" w:pos="142"/>
        </w:tabs>
        <w:spacing w:line="480" w:lineRule="auto"/>
        <w:ind w:left="0"/>
        <w:rPr>
          <w:del w:id="2059" w:author="Steven Ortiz" w:date="2020-07-03T19:05:00Z"/>
          <w:rFonts w:cs="Times New Roman"/>
          <w:szCs w:val="24"/>
        </w:rPr>
      </w:pPr>
      <w:bookmarkStart w:id="2060" w:name="_Toc44879062"/>
      <w:bookmarkStart w:id="2061" w:name="_Toc44879407"/>
      <w:bookmarkEnd w:id="2060"/>
      <w:bookmarkEnd w:id="2061"/>
    </w:p>
    <w:p w14:paraId="34BDB1D2" w14:textId="60DB3D6D" w:rsidR="00223895" w:rsidDel="006C1D81" w:rsidRDefault="00223895" w:rsidP="00945007">
      <w:pPr>
        <w:tabs>
          <w:tab w:val="left" w:pos="142"/>
        </w:tabs>
        <w:spacing w:line="480" w:lineRule="auto"/>
        <w:ind w:left="0"/>
        <w:rPr>
          <w:del w:id="2062" w:author="Steven Ortiz" w:date="2020-07-03T19:05:00Z"/>
          <w:rFonts w:cs="Times New Roman"/>
          <w:szCs w:val="24"/>
        </w:rPr>
      </w:pPr>
      <w:bookmarkStart w:id="2063" w:name="_Toc44879063"/>
      <w:bookmarkStart w:id="2064" w:name="_Toc44879408"/>
      <w:bookmarkEnd w:id="2063"/>
      <w:bookmarkEnd w:id="2064"/>
    </w:p>
    <w:p w14:paraId="6C5B8AD2" w14:textId="6EB3D910" w:rsidR="00223895" w:rsidDel="006C1D81" w:rsidRDefault="00223895" w:rsidP="00223895">
      <w:pPr>
        <w:pStyle w:val="Sinespaciado"/>
        <w:spacing w:line="480" w:lineRule="auto"/>
        <w:ind w:firstLine="708"/>
        <w:rPr>
          <w:del w:id="2065" w:author="Steven Ortiz" w:date="2020-07-03T19:05:00Z"/>
          <w:color w:val="FF0000"/>
          <w:lang w:eastAsia="es-CO"/>
        </w:rPr>
      </w:pPr>
      <w:del w:id="2066" w:author="Steven Ortiz" w:date="2020-07-03T19:05:00Z">
        <w:r w:rsidRPr="00894C80" w:rsidDel="006C1D81">
          <w:rPr>
            <w:lang w:eastAsia="es-CO"/>
          </w:rPr>
          <w:delText xml:space="preserve">Luego de haber realizado este proceso para agregar el bloque nuevo a Blockly, lo siguiente a realizar es el llamado desde la interfaz web, en el archivo HTML 5 como en la </w:delText>
        </w:r>
        <w:r w:rsidDel="006C1D81">
          <w:rPr>
            <w:lang w:eastAsia="es-CO"/>
          </w:rPr>
          <w:fldChar w:fldCharType="begin"/>
        </w:r>
        <w:r w:rsidDel="006C1D81">
          <w:rPr>
            <w:lang w:eastAsia="es-CO"/>
          </w:rPr>
          <w:delInstrText xml:space="preserve"> REF _Ref41331715 \h </w:delInstrText>
        </w:r>
        <w:r w:rsidDel="006C1D81">
          <w:rPr>
            <w:lang w:eastAsia="es-CO"/>
          </w:rPr>
        </w:r>
        <w:r w:rsidDel="006C1D81">
          <w:rPr>
            <w:lang w:eastAsia="es-CO"/>
          </w:rPr>
          <w:fldChar w:fldCharType="separate"/>
        </w:r>
        <w:r w:rsidDel="006C1D81">
          <w:delText xml:space="preserve">Ilustración </w:delText>
        </w:r>
        <w:r w:rsidDel="006C1D81">
          <w:rPr>
            <w:noProof/>
          </w:rPr>
          <w:delText>18</w:delText>
        </w:r>
        <w:r w:rsidDel="006C1D81">
          <w:rPr>
            <w:lang w:eastAsia="es-CO"/>
          </w:rPr>
          <w:fldChar w:fldCharType="end"/>
        </w:r>
        <w:r w:rsidDel="006C1D81">
          <w:rPr>
            <w:lang w:eastAsia="es-CO"/>
          </w:rPr>
          <w:delText>.</w:delText>
        </w:r>
        <w:bookmarkStart w:id="2067" w:name="_Toc44879064"/>
        <w:bookmarkStart w:id="2068" w:name="_Toc44879409"/>
        <w:bookmarkEnd w:id="2067"/>
        <w:bookmarkEnd w:id="2068"/>
      </w:del>
    </w:p>
    <w:p w14:paraId="0EE989B6" w14:textId="049B32ED" w:rsidR="00223895" w:rsidDel="006C1D81" w:rsidRDefault="00223895" w:rsidP="00223895">
      <w:pPr>
        <w:pStyle w:val="Sinespaciado"/>
        <w:spacing w:line="480" w:lineRule="auto"/>
        <w:ind w:firstLine="708"/>
        <w:rPr>
          <w:del w:id="2069" w:author="Steven Ortiz" w:date="2020-07-03T19:05:00Z"/>
          <w:color w:val="FF0000"/>
          <w:lang w:eastAsia="es-CO"/>
        </w:rPr>
      </w:pPr>
      <w:bookmarkStart w:id="2070" w:name="_Toc44879065"/>
      <w:bookmarkStart w:id="2071" w:name="_Toc44879410"/>
      <w:bookmarkEnd w:id="2070"/>
      <w:bookmarkEnd w:id="2071"/>
    </w:p>
    <w:p w14:paraId="3054C27E" w14:textId="50FD682B" w:rsidR="00223895" w:rsidDel="006C1D81" w:rsidRDefault="00223895" w:rsidP="00223895">
      <w:pPr>
        <w:pStyle w:val="Sinespaciado"/>
        <w:spacing w:line="480" w:lineRule="auto"/>
        <w:ind w:firstLine="708"/>
        <w:rPr>
          <w:del w:id="2072" w:author="Steven Ortiz" w:date="2020-07-03T19:05:00Z"/>
          <w:color w:val="FF0000"/>
          <w:lang w:eastAsia="es-CO"/>
        </w:rPr>
      </w:pPr>
      <w:bookmarkStart w:id="2073" w:name="_Toc44879066"/>
      <w:bookmarkStart w:id="2074" w:name="_Toc44879411"/>
      <w:bookmarkEnd w:id="2073"/>
      <w:bookmarkEnd w:id="2074"/>
    </w:p>
    <w:p w14:paraId="3EB6182B" w14:textId="40C607F4" w:rsidR="00223895" w:rsidDel="006C1D81" w:rsidRDefault="00223895" w:rsidP="00223895">
      <w:pPr>
        <w:pStyle w:val="Sinespaciado"/>
        <w:spacing w:line="480" w:lineRule="auto"/>
        <w:ind w:firstLine="708"/>
        <w:rPr>
          <w:del w:id="2075" w:author="Steven Ortiz" w:date="2020-07-03T19:05:00Z"/>
          <w:color w:val="FF0000"/>
          <w:lang w:eastAsia="es-CO"/>
        </w:rPr>
      </w:pPr>
      <w:del w:id="2076" w:author="Steven Ortiz" w:date="2020-07-03T19:05:00Z">
        <w:r w:rsidDel="006C1D81">
          <w:rPr>
            <w:noProof/>
            <w:lang w:eastAsia="es-CO"/>
          </w:rPr>
          <mc:AlternateContent>
            <mc:Choice Requires="wps">
              <w:drawing>
                <wp:anchor distT="0" distB="0" distL="114300" distR="114300" simplePos="0" relativeHeight="251730944" behindDoc="0" locked="0" layoutInCell="1" allowOverlap="1" wp14:anchorId="0D6F3CBA" wp14:editId="7F796D5B">
                  <wp:simplePos x="0" y="0"/>
                  <wp:positionH relativeFrom="column">
                    <wp:posOffset>424815</wp:posOffset>
                  </wp:positionH>
                  <wp:positionV relativeFrom="paragraph">
                    <wp:posOffset>1945640</wp:posOffset>
                  </wp:positionV>
                  <wp:extent cx="4758055"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4758055" cy="635"/>
                          </a:xfrm>
                          <a:prstGeom prst="rect">
                            <a:avLst/>
                          </a:prstGeom>
                          <a:solidFill>
                            <a:prstClr val="white"/>
                          </a:solidFill>
                          <a:ln>
                            <a:noFill/>
                          </a:ln>
                          <a:effectLst/>
                        </wps:spPr>
                        <wps:txbx>
                          <w:txbxContent>
                            <w:p w14:paraId="1A6CDB2C" w14:textId="77777777" w:rsidR="007D640A" w:rsidRPr="00326C5E" w:rsidRDefault="007D640A" w:rsidP="00223895">
                              <w:pPr>
                                <w:pStyle w:val="Descripcin"/>
                                <w:jc w:val="center"/>
                                <w:rPr>
                                  <w:noProof/>
                                  <w:sz w:val="24"/>
                                </w:rPr>
                              </w:pPr>
                              <w:bookmarkStart w:id="2077" w:name="_Ref41331715"/>
                              <w:bookmarkStart w:id="2078" w:name="_Toc41335529"/>
                              <w:r>
                                <w:t xml:space="preserve">Ilustración </w:t>
                              </w: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bookmarkEnd w:id="2077"/>
                              <w:r>
                                <w:t xml:space="preserve"> Llamado de bloques a través de HTML</w:t>
                              </w:r>
                              <w:bookmarkEnd w:id="20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F3CBA" id="Cuadro de texto 60" o:spid="_x0000_s1051" type="#_x0000_t202" style="position:absolute;left:0;text-align:left;margin-left:33.45pt;margin-top:153.2pt;width:374.6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" stroked="f">
                  <v:textbox style="mso-fit-shape-to-text:t" inset="0,0,0,0">
                    <w:txbxContent>
                      <w:p w14:paraId="1A6CDB2C" w14:textId="77777777" w:rsidR="007D640A" w:rsidRPr="00326C5E" w:rsidRDefault="007D640A" w:rsidP="00223895">
                        <w:pPr>
                          <w:pStyle w:val="Descripcin"/>
                          <w:jc w:val="center"/>
                          <w:rPr>
                            <w:noProof/>
                            <w:sz w:val="24"/>
                          </w:rPr>
                        </w:pPr>
                        <w:bookmarkStart w:id="2079" w:name="_Ref41331715"/>
                        <w:bookmarkStart w:id="2080" w:name="_Toc41335529"/>
                        <w:r>
                          <w:t xml:space="preserve">Ilustración </w:t>
                        </w: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bookmarkEnd w:id="2079"/>
                        <w:r>
                          <w:t xml:space="preserve"> Llamado de bloques a través de HTML</w:t>
                        </w:r>
                        <w:bookmarkEnd w:id="2080"/>
                      </w:p>
                    </w:txbxContent>
                  </v:textbox>
                </v:shape>
              </w:pict>
            </mc:Fallback>
          </mc:AlternateContent>
        </w:r>
        <w:r w:rsidDel="006C1D81">
          <w:rPr>
            <w:noProof/>
            <w:lang w:eastAsia="es-CO"/>
          </w:rPr>
          <w:drawing>
            <wp:anchor distT="0" distB="0" distL="114300" distR="114300" simplePos="0" relativeHeight="251728896" behindDoc="0" locked="0" layoutInCell="1" allowOverlap="1" wp14:anchorId="70652854" wp14:editId="73C90A7C">
              <wp:simplePos x="0" y="0"/>
              <wp:positionH relativeFrom="margin">
                <wp:align>center</wp:align>
              </wp:positionH>
              <wp:positionV relativeFrom="paragraph">
                <wp:posOffset>60004</wp:posOffset>
              </wp:positionV>
              <wp:extent cx="4758267" cy="1828800"/>
              <wp:effectExtent l="0" t="0" r="444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26137" t="32602" r="26171" b="34796"/>
                      <a:stretch/>
                    </pic:blipFill>
                    <pic:spPr bwMode="auto">
                      <a:xfrm>
                        <a:off x="0" y="0"/>
                        <a:ext cx="4758267"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081" w:name="_Toc44879067"/>
        <w:bookmarkStart w:id="2082" w:name="_Toc44879412"/>
        <w:bookmarkEnd w:id="2081"/>
        <w:bookmarkEnd w:id="2082"/>
      </w:del>
    </w:p>
    <w:p w14:paraId="6AC9EC88" w14:textId="29558040" w:rsidR="00223895" w:rsidDel="006C1D81" w:rsidRDefault="00223895" w:rsidP="00223895">
      <w:pPr>
        <w:pStyle w:val="Sinespaciado"/>
        <w:spacing w:line="480" w:lineRule="auto"/>
        <w:ind w:firstLine="708"/>
        <w:rPr>
          <w:del w:id="2083" w:author="Steven Ortiz" w:date="2020-07-03T19:05:00Z"/>
          <w:lang w:eastAsia="es-CO"/>
        </w:rPr>
      </w:pPr>
      <w:bookmarkStart w:id="2084" w:name="_Toc44879068"/>
      <w:bookmarkStart w:id="2085" w:name="_Toc44879413"/>
      <w:bookmarkEnd w:id="2084"/>
      <w:bookmarkEnd w:id="2085"/>
    </w:p>
    <w:p w14:paraId="5F83FF1C" w14:textId="5025F0A4" w:rsidR="00223895" w:rsidDel="006C1D81" w:rsidRDefault="00223895" w:rsidP="00223895">
      <w:pPr>
        <w:pStyle w:val="Sinespaciado"/>
        <w:spacing w:line="480" w:lineRule="auto"/>
        <w:rPr>
          <w:del w:id="2086" w:author="Steven Ortiz" w:date="2020-07-03T19:05:00Z"/>
          <w:lang w:eastAsia="es-CO"/>
        </w:rPr>
      </w:pPr>
      <w:bookmarkStart w:id="2087" w:name="_Toc44879069"/>
      <w:bookmarkStart w:id="2088" w:name="_Toc44879414"/>
      <w:bookmarkEnd w:id="2087"/>
      <w:bookmarkEnd w:id="2088"/>
    </w:p>
    <w:p w14:paraId="65DECFFA" w14:textId="5A8D91CD" w:rsidR="00223895" w:rsidDel="006C1D81" w:rsidRDefault="00223895" w:rsidP="00945007">
      <w:pPr>
        <w:tabs>
          <w:tab w:val="left" w:pos="142"/>
        </w:tabs>
        <w:spacing w:line="480" w:lineRule="auto"/>
        <w:ind w:left="0"/>
        <w:rPr>
          <w:del w:id="2089" w:author="Steven Ortiz" w:date="2020-07-03T19:05:00Z"/>
          <w:rFonts w:cs="Times New Roman"/>
          <w:szCs w:val="24"/>
        </w:rPr>
      </w:pPr>
      <w:bookmarkStart w:id="2090" w:name="_Toc44879070"/>
      <w:bookmarkStart w:id="2091" w:name="_Toc44879415"/>
      <w:bookmarkEnd w:id="2090"/>
      <w:bookmarkEnd w:id="2091"/>
    </w:p>
    <w:p w14:paraId="2FDD9EDC" w14:textId="041F5798" w:rsidR="00223895" w:rsidDel="006C1D81" w:rsidRDefault="00223895" w:rsidP="00945007">
      <w:pPr>
        <w:tabs>
          <w:tab w:val="left" w:pos="142"/>
        </w:tabs>
        <w:spacing w:line="480" w:lineRule="auto"/>
        <w:ind w:left="0"/>
        <w:rPr>
          <w:del w:id="2092" w:author="Steven Ortiz" w:date="2020-07-03T19:05:00Z"/>
          <w:rFonts w:cs="Times New Roman"/>
          <w:szCs w:val="24"/>
        </w:rPr>
      </w:pPr>
      <w:bookmarkStart w:id="2093" w:name="_Toc44879071"/>
      <w:bookmarkStart w:id="2094" w:name="_Toc44879416"/>
      <w:bookmarkEnd w:id="2093"/>
      <w:bookmarkEnd w:id="2094"/>
    </w:p>
    <w:p w14:paraId="64242D1F" w14:textId="417007D5" w:rsidR="00223895" w:rsidDel="006C1D81" w:rsidRDefault="00223895" w:rsidP="00945007">
      <w:pPr>
        <w:tabs>
          <w:tab w:val="left" w:pos="142"/>
        </w:tabs>
        <w:spacing w:line="480" w:lineRule="auto"/>
        <w:ind w:left="0"/>
        <w:rPr>
          <w:del w:id="2095" w:author="Steven Ortiz" w:date="2020-07-03T19:05:00Z"/>
          <w:rFonts w:cs="Times New Roman"/>
          <w:szCs w:val="24"/>
        </w:rPr>
      </w:pPr>
      <w:bookmarkStart w:id="2096" w:name="_Toc44879072"/>
      <w:bookmarkStart w:id="2097" w:name="_Toc44879417"/>
      <w:bookmarkEnd w:id="2096"/>
      <w:bookmarkEnd w:id="2097"/>
    </w:p>
    <w:p w14:paraId="5AE3D7E0" w14:textId="2E6167DA" w:rsidR="00223895" w:rsidDel="006C1D81" w:rsidRDefault="00223895" w:rsidP="00223895">
      <w:pPr>
        <w:pStyle w:val="Sinespaciado"/>
        <w:spacing w:line="480" w:lineRule="auto"/>
        <w:rPr>
          <w:del w:id="2098" w:author="Steven Ortiz" w:date="2020-07-03T19:05:00Z"/>
          <w:lang w:eastAsia="es-CO"/>
        </w:rPr>
      </w:pPr>
      <w:del w:id="2099" w:author="Steven Ortiz" w:date="2020-07-03T19:05:00Z">
        <w:r w:rsidDel="006C1D81">
          <w:rPr>
            <w:lang w:eastAsia="es-CO"/>
          </w:rPr>
          <w:delText xml:space="preserve">Ya realizado todo lo anterior, se procede a compilar todo el programa, para lo cual se abre la terminal, se ingresa a la carpeta del proyecto y se ejecuta el archivo build.py como en la </w:delText>
        </w:r>
        <w:r w:rsidR="00531FA7" w:rsidDel="006C1D81">
          <w:rPr>
            <w:lang w:eastAsia="es-CO"/>
          </w:rPr>
          <w:fldChar w:fldCharType="begin"/>
        </w:r>
        <w:r w:rsidR="00531FA7" w:rsidDel="006C1D81">
          <w:rPr>
            <w:lang w:eastAsia="es-CO"/>
          </w:rPr>
          <w:delInstrText xml:space="preserve"> REF _Ref41331858 \h </w:delInstrText>
        </w:r>
        <w:r w:rsidR="00531FA7" w:rsidDel="006C1D81">
          <w:rPr>
            <w:lang w:eastAsia="es-CO"/>
          </w:rPr>
        </w:r>
        <w:r w:rsidR="00531FA7" w:rsidDel="006C1D81">
          <w:rPr>
            <w:lang w:eastAsia="es-CO"/>
          </w:rPr>
          <w:fldChar w:fldCharType="separate"/>
        </w:r>
        <w:r w:rsidR="00531FA7" w:rsidDel="006C1D81">
          <w:delText xml:space="preserve">Ilustración </w:delText>
        </w:r>
        <w:r w:rsidR="00531FA7" w:rsidDel="006C1D81">
          <w:rPr>
            <w:noProof/>
          </w:rPr>
          <w:delText>19</w:delText>
        </w:r>
        <w:r w:rsidR="00531FA7" w:rsidDel="006C1D81">
          <w:rPr>
            <w:lang w:eastAsia="es-CO"/>
          </w:rPr>
          <w:fldChar w:fldCharType="end"/>
        </w:r>
        <w:r w:rsidR="00531FA7" w:rsidDel="006C1D81">
          <w:rPr>
            <w:lang w:eastAsia="es-CO"/>
          </w:rPr>
          <w:delText>.</w:delText>
        </w:r>
        <w:bookmarkStart w:id="2100" w:name="_Toc44879073"/>
        <w:bookmarkStart w:id="2101" w:name="_Toc44879418"/>
        <w:bookmarkEnd w:id="2100"/>
        <w:bookmarkEnd w:id="2101"/>
      </w:del>
    </w:p>
    <w:p w14:paraId="71DD8F81" w14:textId="50DB765F" w:rsidR="00223895" w:rsidDel="006C1D81" w:rsidRDefault="00223895" w:rsidP="00223895">
      <w:pPr>
        <w:pStyle w:val="Sinespaciado"/>
        <w:spacing w:line="480" w:lineRule="auto"/>
        <w:rPr>
          <w:del w:id="2102" w:author="Steven Ortiz" w:date="2020-07-03T19:05:00Z"/>
          <w:lang w:eastAsia="es-CO"/>
        </w:rPr>
      </w:pPr>
      <w:del w:id="2103" w:author="Steven Ortiz" w:date="2020-07-03T19:05:00Z">
        <w:r w:rsidDel="006C1D81">
          <w:rPr>
            <w:noProof/>
            <w:lang w:eastAsia="es-CO"/>
          </w:rPr>
          <mc:AlternateContent>
            <mc:Choice Requires="wps">
              <w:drawing>
                <wp:anchor distT="0" distB="0" distL="114300" distR="114300" simplePos="0" relativeHeight="251735040" behindDoc="0" locked="0" layoutInCell="1" allowOverlap="1" wp14:anchorId="02A42D83" wp14:editId="6F72B4CE">
                  <wp:simplePos x="0" y="0"/>
                  <wp:positionH relativeFrom="column">
                    <wp:posOffset>377190</wp:posOffset>
                  </wp:positionH>
                  <wp:positionV relativeFrom="paragraph">
                    <wp:posOffset>3297555</wp:posOffset>
                  </wp:positionV>
                  <wp:extent cx="4856480"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a:effectLst/>
                        </wps:spPr>
                        <wps:txbx>
                          <w:txbxContent>
                            <w:p w14:paraId="54FB9DE7" w14:textId="77777777" w:rsidR="007D640A" w:rsidRPr="00255286" w:rsidRDefault="007D640A" w:rsidP="00223895">
                              <w:pPr>
                                <w:pStyle w:val="Descripcin"/>
                                <w:jc w:val="center"/>
                                <w:rPr>
                                  <w:noProof/>
                                  <w:sz w:val="24"/>
                                </w:rPr>
                              </w:pPr>
                              <w:bookmarkStart w:id="2104" w:name="_Ref41331858"/>
                              <w:bookmarkStart w:id="2105" w:name="_Toc41335530"/>
                              <w:r>
                                <w:t xml:space="preserve">Ilustración </w:t>
                              </w:r>
                              <w:r>
                                <w:rPr>
                                  <w:noProof/>
                                </w:rPr>
                                <w:fldChar w:fldCharType="begin"/>
                              </w:r>
                              <w:r>
                                <w:rPr>
                                  <w:noProof/>
                                </w:rPr>
                                <w:instrText xml:space="preserve"> SEQ Ilustración \* ARABIC </w:instrText>
                              </w:r>
                              <w:r>
                                <w:rPr>
                                  <w:noProof/>
                                </w:rPr>
                                <w:fldChar w:fldCharType="separate"/>
                              </w:r>
                              <w:r>
                                <w:rPr>
                                  <w:noProof/>
                                </w:rPr>
                                <w:t>19</w:t>
                              </w:r>
                              <w:r>
                                <w:rPr>
                                  <w:noProof/>
                                </w:rPr>
                                <w:fldChar w:fldCharType="end"/>
                              </w:r>
                              <w:bookmarkEnd w:id="2104"/>
                              <w:r>
                                <w:t xml:space="preserve"> Compilación de </w:t>
                              </w:r>
                              <w:proofErr w:type="spellStart"/>
                              <w:r>
                                <w:t>Blockly</w:t>
                              </w:r>
                              <w:bookmarkEnd w:id="2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42D83" id="Cuadro de texto 61" o:spid="_x0000_s1052" type="#_x0000_t202" style="position:absolute;left:0;text-align:left;margin-left:29.7pt;margin-top:259.65pt;width:382.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" stroked="f">
                  <v:textbox style="mso-fit-shape-to-text:t" inset="0,0,0,0">
                    <w:txbxContent>
                      <w:p w14:paraId="54FB9DE7" w14:textId="77777777" w:rsidR="007D640A" w:rsidRPr="00255286" w:rsidRDefault="007D640A" w:rsidP="00223895">
                        <w:pPr>
                          <w:pStyle w:val="Descripcin"/>
                          <w:jc w:val="center"/>
                          <w:rPr>
                            <w:noProof/>
                            <w:sz w:val="24"/>
                          </w:rPr>
                        </w:pPr>
                        <w:bookmarkStart w:id="2106" w:name="_Ref41331858"/>
                        <w:bookmarkStart w:id="2107" w:name="_Toc41335530"/>
                        <w:r>
                          <w:t xml:space="preserve">Ilustración </w:t>
                        </w:r>
                        <w:r>
                          <w:rPr>
                            <w:noProof/>
                          </w:rPr>
                          <w:fldChar w:fldCharType="begin"/>
                        </w:r>
                        <w:r>
                          <w:rPr>
                            <w:noProof/>
                          </w:rPr>
                          <w:instrText xml:space="preserve"> SEQ Ilustración \* ARABIC </w:instrText>
                        </w:r>
                        <w:r>
                          <w:rPr>
                            <w:noProof/>
                          </w:rPr>
                          <w:fldChar w:fldCharType="separate"/>
                        </w:r>
                        <w:r>
                          <w:rPr>
                            <w:noProof/>
                          </w:rPr>
                          <w:t>19</w:t>
                        </w:r>
                        <w:r>
                          <w:rPr>
                            <w:noProof/>
                          </w:rPr>
                          <w:fldChar w:fldCharType="end"/>
                        </w:r>
                        <w:bookmarkEnd w:id="2106"/>
                        <w:r>
                          <w:t xml:space="preserve"> Compilación de </w:t>
                        </w:r>
                        <w:proofErr w:type="spellStart"/>
                        <w:r>
                          <w:t>Blockly</w:t>
                        </w:r>
                        <w:bookmarkEnd w:id="2107"/>
                        <w:proofErr w:type="spellEnd"/>
                      </w:p>
                    </w:txbxContent>
                  </v:textbox>
                </v:shape>
              </w:pict>
            </mc:Fallback>
          </mc:AlternateContent>
        </w:r>
        <w:r w:rsidDel="006C1D81">
          <w:rPr>
            <w:noProof/>
            <w:lang w:eastAsia="es-CO"/>
          </w:rPr>
          <w:drawing>
            <wp:anchor distT="0" distB="0" distL="114300" distR="114300" simplePos="0" relativeHeight="251732992" behindDoc="0" locked="0" layoutInCell="1" allowOverlap="1" wp14:anchorId="1E8F4837" wp14:editId="79D21675">
              <wp:simplePos x="0" y="0"/>
              <wp:positionH relativeFrom="margin">
                <wp:align>center</wp:align>
              </wp:positionH>
              <wp:positionV relativeFrom="paragraph">
                <wp:posOffset>82971</wp:posOffset>
              </wp:positionV>
              <wp:extent cx="4856480" cy="3157855"/>
              <wp:effectExtent l="0" t="0" r="1270" b="44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t="36138" r="52174" b="8544"/>
                      <a:stretch/>
                    </pic:blipFill>
                    <pic:spPr bwMode="auto">
                      <a:xfrm>
                        <a:off x="0" y="0"/>
                        <a:ext cx="4856480" cy="3157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108" w:name="_Toc44879074"/>
        <w:bookmarkStart w:id="2109" w:name="_Toc44879419"/>
        <w:bookmarkEnd w:id="2108"/>
        <w:bookmarkEnd w:id="2109"/>
      </w:del>
    </w:p>
    <w:p w14:paraId="5BD72D9D" w14:textId="206221C2" w:rsidR="00223895" w:rsidDel="006C1D81" w:rsidRDefault="00223895" w:rsidP="00945007">
      <w:pPr>
        <w:tabs>
          <w:tab w:val="left" w:pos="142"/>
        </w:tabs>
        <w:spacing w:line="480" w:lineRule="auto"/>
        <w:ind w:left="0"/>
        <w:rPr>
          <w:del w:id="2110" w:author="Steven Ortiz" w:date="2020-07-03T19:05:00Z"/>
          <w:rFonts w:cs="Times New Roman"/>
          <w:szCs w:val="24"/>
        </w:rPr>
      </w:pPr>
      <w:bookmarkStart w:id="2111" w:name="_Toc44879075"/>
      <w:bookmarkStart w:id="2112" w:name="_Toc44879420"/>
      <w:bookmarkEnd w:id="2111"/>
      <w:bookmarkEnd w:id="2112"/>
    </w:p>
    <w:p w14:paraId="68FDD3A6" w14:textId="6FB5D575" w:rsidR="00531FA7" w:rsidDel="006C1D81" w:rsidRDefault="00531FA7" w:rsidP="00945007">
      <w:pPr>
        <w:tabs>
          <w:tab w:val="left" w:pos="142"/>
        </w:tabs>
        <w:spacing w:line="480" w:lineRule="auto"/>
        <w:ind w:left="0"/>
        <w:rPr>
          <w:del w:id="2113" w:author="Steven Ortiz" w:date="2020-07-03T19:05:00Z"/>
          <w:rFonts w:cs="Times New Roman"/>
          <w:szCs w:val="24"/>
        </w:rPr>
      </w:pPr>
      <w:bookmarkStart w:id="2114" w:name="_Toc44879076"/>
      <w:bookmarkStart w:id="2115" w:name="_Toc44879421"/>
      <w:bookmarkEnd w:id="2114"/>
      <w:bookmarkEnd w:id="2115"/>
    </w:p>
    <w:p w14:paraId="6CAD6B8E" w14:textId="2DCADC5F" w:rsidR="00531FA7" w:rsidDel="006C1D81" w:rsidRDefault="00531FA7" w:rsidP="00945007">
      <w:pPr>
        <w:tabs>
          <w:tab w:val="left" w:pos="142"/>
        </w:tabs>
        <w:spacing w:line="480" w:lineRule="auto"/>
        <w:ind w:left="0"/>
        <w:rPr>
          <w:del w:id="2116" w:author="Steven Ortiz" w:date="2020-07-03T19:05:00Z"/>
          <w:rFonts w:cs="Times New Roman"/>
          <w:szCs w:val="24"/>
        </w:rPr>
      </w:pPr>
      <w:bookmarkStart w:id="2117" w:name="_Toc44879077"/>
      <w:bookmarkStart w:id="2118" w:name="_Toc44879422"/>
      <w:bookmarkEnd w:id="2117"/>
      <w:bookmarkEnd w:id="2118"/>
    </w:p>
    <w:p w14:paraId="54042823" w14:textId="5A74ED85" w:rsidR="00531FA7" w:rsidDel="006C1D81" w:rsidRDefault="00531FA7" w:rsidP="00945007">
      <w:pPr>
        <w:tabs>
          <w:tab w:val="left" w:pos="142"/>
        </w:tabs>
        <w:spacing w:line="480" w:lineRule="auto"/>
        <w:ind w:left="0"/>
        <w:rPr>
          <w:del w:id="2119" w:author="Steven Ortiz" w:date="2020-07-03T19:05:00Z"/>
          <w:rFonts w:cs="Times New Roman"/>
          <w:szCs w:val="24"/>
        </w:rPr>
      </w:pPr>
      <w:bookmarkStart w:id="2120" w:name="_Toc44879078"/>
      <w:bookmarkStart w:id="2121" w:name="_Toc44879423"/>
      <w:bookmarkEnd w:id="2120"/>
      <w:bookmarkEnd w:id="2121"/>
    </w:p>
    <w:p w14:paraId="3E84A2CD" w14:textId="52C8EC52" w:rsidR="00531FA7" w:rsidDel="006C1D81" w:rsidRDefault="00531FA7" w:rsidP="00945007">
      <w:pPr>
        <w:tabs>
          <w:tab w:val="left" w:pos="142"/>
        </w:tabs>
        <w:spacing w:line="480" w:lineRule="auto"/>
        <w:ind w:left="0"/>
        <w:rPr>
          <w:del w:id="2122" w:author="Steven Ortiz" w:date="2020-07-03T19:05:00Z"/>
          <w:rFonts w:cs="Times New Roman"/>
          <w:szCs w:val="24"/>
        </w:rPr>
      </w:pPr>
      <w:bookmarkStart w:id="2123" w:name="_Toc44879079"/>
      <w:bookmarkStart w:id="2124" w:name="_Toc44879424"/>
      <w:bookmarkEnd w:id="2123"/>
      <w:bookmarkEnd w:id="2124"/>
    </w:p>
    <w:p w14:paraId="01667562" w14:textId="011ED9F0" w:rsidR="00531FA7" w:rsidDel="006C1D81" w:rsidRDefault="00531FA7" w:rsidP="00945007">
      <w:pPr>
        <w:tabs>
          <w:tab w:val="left" w:pos="142"/>
        </w:tabs>
        <w:spacing w:line="480" w:lineRule="auto"/>
        <w:ind w:left="0"/>
        <w:rPr>
          <w:del w:id="2125" w:author="Steven Ortiz" w:date="2020-07-03T19:05:00Z"/>
          <w:rFonts w:cs="Times New Roman"/>
          <w:szCs w:val="24"/>
        </w:rPr>
      </w:pPr>
      <w:bookmarkStart w:id="2126" w:name="_Toc44879080"/>
      <w:bookmarkStart w:id="2127" w:name="_Toc44879425"/>
      <w:bookmarkEnd w:id="2126"/>
      <w:bookmarkEnd w:id="2127"/>
    </w:p>
    <w:p w14:paraId="52B1DB16" w14:textId="179B7EFE" w:rsidR="00531FA7" w:rsidDel="006C1D81" w:rsidRDefault="00531FA7" w:rsidP="00945007">
      <w:pPr>
        <w:tabs>
          <w:tab w:val="left" w:pos="142"/>
        </w:tabs>
        <w:spacing w:line="480" w:lineRule="auto"/>
        <w:ind w:left="0"/>
        <w:rPr>
          <w:del w:id="2128" w:author="Steven Ortiz" w:date="2020-07-03T19:05:00Z"/>
          <w:rFonts w:cs="Times New Roman"/>
          <w:szCs w:val="24"/>
        </w:rPr>
      </w:pPr>
      <w:bookmarkStart w:id="2129" w:name="_Toc44879081"/>
      <w:bookmarkStart w:id="2130" w:name="_Toc44879426"/>
      <w:bookmarkEnd w:id="2129"/>
      <w:bookmarkEnd w:id="2130"/>
    </w:p>
    <w:p w14:paraId="0C2EB476" w14:textId="43638F98" w:rsidR="00531FA7" w:rsidDel="006C1D81" w:rsidRDefault="00531FA7" w:rsidP="00945007">
      <w:pPr>
        <w:tabs>
          <w:tab w:val="left" w:pos="142"/>
        </w:tabs>
        <w:spacing w:line="480" w:lineRule="auto"/>
        <w:ind w:left="0"/>
        <w:rPr>
          <w:del w:id="2131" w:author="Steven Ortiz" w:date="2020-07-03T19:05:00Z"/>
          <w:rFonts w:cs="Times New Roman"/>
          <w:szCs w:val="24"/>
        </w:rPr>
      </w:pPr>
      <w:bookmarkStart w:id="2132" w:name="_Toc44879082"/>
      <w:bookmarkStart w:id="2133" w:name="_Toc44879427"/>
      <w:bookmarkEnd w:id="2132"/>
      <w:bookmarkEnd w:id="2133"/>
    </w:p>
    <w:p w14:paraId="76CDCD29" w14:textId="4B30DF6C" w:rsidR="00531FA7" w:rsidDel="006C1D81" w:rsidRDefault="00531FA7" w:rsidP="00531FA7">
      <w:pPr>
        <w:pStyle w:val="Sinespaciado"/>
        <w:spacing w:line="480" w:lineRule="auto"/>
        <w:rPr>
          <w:del w:id="2134" w:author="Steven Ortiz" w:date="2020-07-03T19:05:00Z"/>
          <w:color w:val="FF0000"/>
          <w:lang w:eastAsia="es-CO"/>
        </w:rPr>
      </w:pPr>
      <w:del w:id="2135" w:author="Steven Ortiz" w:date="2020-07-03T19:05:00Z">
        <w:r w:rsidRPr="00894C80" w:rsidDel="006C1D81">
          <w:rPr>
            <w:lang w:eastAsia="es-CO"/>
          </w:rPr>
          <w:delText xml:space="preserve">Lo siguiente es comprobar que el bloque funcione y genere el código en Python correspondiente como en la </w:delText>
        </w:r>
        <w:r w:rsidDel="006C1D81">
          <w:rPr>
            <w:lang w:eastAsia="es-CO"/>
          </w:rPr>
          <w:fldChar w:fldCharType="begin"/>
        </w:r>
        <w:r w:rsidDel="006C1D81">
          <w:rPr>
            <w:lang w:eastAsia="es-CO"/>
          </w:rPr>
          <w:delInstrText xml:space="preserve"> REF _Ref41331979 \h </w:delInstrText>
        </w:r>
        <w:r w:rsidDel="006C1D81">
          <w:rPr>
            <w:lang w:eastAsia="es-CO"/>
          </w:rPr>
        </w:r>
        <w:r w:rsidDel="006C1D81">
          <w:rPr>
            <w:lang w:eastAsia="es-CO"/>
          </w:rPr>
          <w:fldChar w:fldCharType="separate"/>
        </w:r>
        <w:r w:rsidDel="006C1D81">
          <w:delText xml:space="preserve">Ilustración </w:delText>
        </w:r>
        <w:r w:rsidDel="006C1D81">
          <w:rPr>
            <w:noProof/>
          </w:rPr>
          <w:delText>20</w:delText>
        </w:r>
        <w:r w:rsidDel="006C1D81">
          <w:rPr>
            <w:lang w:eastAsia="es-CO"/>
          </w:rPr>
          <w:fldChar w:fldCharType="end"/>
        </w:r>
        <w:r w:rsidDel="006C1D81">
          <w:rPr>
            <w:lang w:eastAsia="es-CO"/>
          </w:rPr>
          <w:delText>.</w:delText>
        </w:r>
        <w:bookmarkStart w:id="2136" w:name="_Toc44879083"/>
        <w:bookmarkStart w:id="2137" w:name="_Toc44879428"/>
        <w:bookmarkEnd w:id="2136"/>
        <w:bookmarkEnd w:id="2137"/>
      </w:del>
    </w:p>
    <w:p w14:paraId="504483DF" w14:textId="2CF81D3C" w:rsidR="00531FA7" w:rsidDel="006C1D81" w:rsidRDefault="00531FA7" w:rsidP="00531FA7">
      <w:pPr>
        <w:pStyle w:val="Sinespaciado"/>
        <w:spacing w:line="480" w:lineRule="auto"/>
        <w:rPr>
          <w:del w:id="2138" w:author="Steven Ortiz" w:date="2020-07-03T19:05:00Z"/>
          <w:color w:val="FF0000"/>
          <w:lang w:eastAsia="es-CO"/>
        </w:rPr>
      </w:pPr>
      <w:bookmarkStart w:id="2139" w:name="_Toc44879084"/>
      <w:bookmarkStart w:id="2140" w:name="_Toc44879429"/>
      <w:bookmarkEnd w:id="2139"/>
      <w:bookmarkEnd w:id="2140"/>
    </w:p>
    <w:p w14:paraId="6F83E417" w14:textId="4AF4B3D1" w:rsidR="00531FA7" w:rsidDel="006C1D81" w:rsidRDefault="00531FA7" w:rsidP="00531FA7">
      <w:pPr>
        <w:pStyle w:val="Sinespaciado"/>
        <w:spacing w:line="480" w:lineRule="auto"/>
        <w:rPr>
          <w:del w:id="2141" w:author="Steven Ortiz" w:date="2020-07-03T19:05:00Z"/>
          <w:color w:val="FF0000"/>
          <w:lang w:eastAsia="es-CO"/>
        </w:rPr>
      </w:pPr>
      <w:del w:id="2142" w:author="Steven Ortiz" w:date="2020-07-03T19:05:00Z">
        <w:r w:rsidDel="006C1D81">
          <w:rPr>
            <w:noProof/>
            <w:lang w:eastAsia="es-CO"/>
          </w:rPr>
          <mc:AlternateContent>
            <mc:Choice Requires="wps">
              <w:drawing>
                <wp:anchor distT="0" distB="0" distL="114300" distR="114300" simplePos="0" relativeHeight="251739136" behindDoc="0" locked="0" layoutInCell="1" allowOverlap="1" wp14:anchorId="0BB4745A" wp14:editId="24E05F43">
                  <wp:simplePos x="0" y="0"/>
                  <wp:positionH relativeFrom="column">
                    <wp:posOffset>-7620</wp:posOffset>
                  </wp:positionH>
                  <wp:positionV relativeFrom="paragraph">
                    <wp:posOffset>3077845</wp:posOffset>
                  </wp:positionV>
                  <wp:extent cx="5610225" cy="635"/>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2813326F" w14:textId="77777777" w:rsidR="007D640A" w:rsidRPr="00E93668" w:rsidRDefault="007D640A" w:rsidP="00531FA7">
                              <w:pPr>
                                <w:pStyle w:val="Descripcin"/>
                                <w:jc w:val="center"/>
                                <w:rPr>
                                  <w:noProof/>
                                  <w:sz w:val="24"/>
                                </w:rPr>
                              </w:pPr>
                              <w:bookmarkStart w:id="2143" w:name="_Ref41331979"/>
                              <w:bookmarkStart w:id="2144" w:name="_Toc41335531"/>
                              <w:r>
                                <w:t xml:space="preserve">Ilustración </w:t>
                              </w:r>
                              <w:r>
                                <w:rPr>
                                  <w:noProof/>
                                </w:rPr>
                                <w:fldChar w:fldCharType="begin"/>
                              </w:r>
                              <w:r>
                                <w:rPr>
                                  <w:noProof/>
                                </w:rPr>
                                <w:instrText xml:space="preserve"> SEQ Ilustración \* ARABIC </w:instrText>
                              </w:r>
                              <w:r>
                                <w:rPr>
                                  <w:noProof/>
                                </w:rPr>
                                <w:fldChar w:fldCharType="separate"/>
                              </w:r>
                              <w:r>
                                <w:rPr>
                                  <w:noProof/>
                                </w:rPr>
                                <w:t>20</w:t>
                              </w:r>
                              <w:r>
                                <w:rPr>
                                  <w:noProof/>
                                </w:rPr>
                                <w:fldChar w:fldCharType="end"/>
                              </w:r>
                              <w:bookmarkEnd w:id="2143"/>
                              <w:r>
                                <w:t xml:space="preserve"> Comprobación del bloque</w:t>
                              </w:r>
                              <w:bookmarkEnd w:id="2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4745A" id="Cuadro de texto 62" o:spid="_x0000_s1053" type="#_x0000_t202" style="position:absolute;left:0;text-align:left;margin-left:-.6pt;margin-top:242.35pt;width:441.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" stroked="f">
                  <v:textbox style="mso-fit-shape-to-text:t" inset="0,0,0,0">
                    <w:txbxContent>
                      <w:p w14:paraId="2813326F" w14:textId="77777777" w:rsidR="007D640A" w:rsidRPr="00E93668" w:rsidRDefault="007D640A" w:rsidP="00531FA7">
                        <w:pPr>
                          <w:pStyle w:val="Descripcin"/>
                          <w:jc w:val="center"/>
                          <w:rPr>
                            <w:noProof/>
                            <w:sz w:val="24"/>
                          </w:rPr>
                        </w:pPr>
                        <w:bookmarkStart w:id="2145" w:name="_Ref41331979"/>
                        <w:bookmarkStart w:id="2146" w:name="_Toc41335531"/>
                        <w:r>
                          <w:t xml:space="preserve">Ilustración </w:t>
                        </w:r>
                        <w:r>
                          <w:rPr>
                            <w:noProof/>
                          </w:rPr>
                          <w:fldChar w:fldCharType="begin"/>
                        </w:r>
                        <w:r>
                          <w:rPr>
                            <w:noProof/>
                          </w:rPr>
                          <w:instrText xml:space="preserve"> SEQ Ilustración \* ARABIC </w:instrText>
                        </w:r>
                        <w:r>
                          <w:rPr>
                            <w:noProof/>
                          </w:rPr>
                          <w:fldChar w:fldCharType="separate"/>
                        </w:r>
                        <w:r>
                          <w:rPr>
                            <w:noProof/>
                          </w:rPr>
                          <w:t>20</w:t>
                        </w:r>
                        <w:r>
                          <w:rPr>
                            <w:noProof/>
                          </w:rPr>
                          <w:fldChar w:fldCharType="end"/>
                        </w:r>
                        <w:bookmarkEnd w:id="2145"/>
                        <w:r>
                          <w:t xml:space="preserve"> Comprobación del bloque</w:t>
                        </w:r>
                        <w:bookmarkEnd w:id="2146"/>
                      </w:p>
                    </w:txbxContent>
                  </v:textbox>
                </v:shape>
              </w:pict>
            </mc:Fallback>
          </mc:AlternateContent>
        </w:r>
        <w:r w:rsidDel="006C1D81">
          <w:rPr>
            <w:noProof/>
            <w:lang w:eastAsia="es-CO"/>
          </w:rPr>
          <w:drawing>
            <wp:anchor distT="0" distB="0" distL="114300" distR="114300" simplePos="0" relativeHeight="251737088" behindDoc="0" locked="0" layoutInCell="1" allowOverlap="1" wp14:anchorId="4EB35A84" wp14:editId="51A4573D">
              <wp:simplePos x="0" y="0"/>
              <wp:positionH relativeFrom="margin">
                <wp:align>right</wp:align>
              </wp:positionH>
              <wp:positionV relativeFrom="paragraph">
                <wp:posOffset>10795</wp:posOffset>
              </wp:positionV>
              <wp:extent cx="5610225" cy="3009900"/>
              <wp:effectExtent l="0" t="0" r="952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147" w:name="_Toc44879085"/>
        <w:bookmarkStart w:id="2148" w:name="_Toc44879430"/>
        <w:bookmarkEnd w:id="2147"/>
        <w:bookmarkEnd w:id="2148"/>
      </w:del>
    </w:p>
    <w:p w14:paraId="31D23DA4" w14:textId="4A14EF6B" w:rsidR="00531FA7" w:rsidDel="006C1D81" w:rsidRDefault="00531FA7" w:rsidP="00531FA7">
      <w:pPr>
        <w:pStyle w:val="Sinespaciado"/>
        <w:spacing w:line="480" w:lineRule="auto"/>
        <w:rPr>
          <w:del w:id="2149" w:author="Steven Ortiz" w:date="2020-07-03T19:05:00Z"/>
          <w:color w:val="FF0000"/>
          <w:lang w:eastAsia="es-CO"/>
        </w:rPr>
      </w:pPr>
      <w:bookmarkStart w:id="2150" w:name="_Toc44879086"/>
      <w:bookmarkStart w:id="2151" w:name="_Toc44879431"/>
      <w:bookmarkEnd w:id="2150"/>
      <w:bookmarkEnd w:id="2151"/>
    </w:p>
    <w:p w14:paraId="69939D02" w14:textId="2031A993" w:rsidR="00531FA7" w:rsidDel="006C1D81" w:rsidRDefault="00531FA7" w:rsidP="00945007">
      <w:pPr>
        <w:tabs>
          <w:tab w:val="left" w:pos="142"/>
        </w:tabs>
        <w:spacing w:line="480" w:lineRule="auto"/>
        <w:ind w:left="0"/>
        <w:rPr>
          <w:del w:id="2152" w:author="Steven Ortiz" w:date="2020-07-03T19:05:00Z"/>
          <w:rFonts w:cs="Times New Roman"/>
          <w:szCs w:val="24"/>
        </w:rPr>
      </w:pPr>
      <w:bookmarkStart w:id="2153" w:name="_Toc44879087"/>
      <w:bookmarkStart w:id="2154" w:name="_Toc44879432"/>
      <w:bookmarkEnd w:id="2153"/>
      <w:bookmarkEnd w:id="2154"/>
    </w:p>
    <w:p w14:paraId="5EFB4D29" w14:textId="2C432DBE" w:rsidR="00531FA7" w:rsidDel="006C1D81" w:rsidRDefault="00531FA7" w:rsidP="00945007">
      <w:pPr>
        <w:tabs>
          <w:tab w:val="left" w:pos="142"/>
        </w:tabs>
        <w:spacing w:line="480" w:lineRule="auto"/>
        <w:ind w:left="0"/>
        <w:rPr>
          <w:del w:id="2155" w:author="Steven Ortiz" w:date="2020-07-03T19:05:00Z"/>
          <w:rFonts w:cs="Times New Roman"/>
          <w:szCs w:val="24"/>
        </w:rPr>
      </w:pPr>
      <w:bookmarkStart w:id="2156" w:name="_Toc44879088"/>
      <w:bookmarkStart w:id="2157" w:name="_Toc44879433"/>
      <w:bookmarkEnd w:id="2156"/>
      <w:bookmarkEnd w:id="2157"/>
    </w:p>
    <w:p w14:paraId="69CC0C43" w14:textId="283E947D" w:rsidR="00531FA7" w:rsidDel="006C1D81" w:rsidRDefault="00531FA7" w:rsidP="00945007">
      <w:pPr>
        <w:tabs>
          <w:tab w:val="left" w:pos="142"/>
        </w:tabs>
        <w:spacing w:line="480" w:lineRule="auto"/>
        <w:ind w:left="0"/>
        <w:rPr>
          <w:del w:id="2158" w:author="Steven Ortiz" w:date="2020-07-03T19:05:00Z"/>
          <w:rFonts w:cs="Times New Roman"/>
          <w:szCs w:val="24"/>
        </w:rPr>
      </w:pPr>
      <w:bookmarkStart w:id="2159" w:name="_Toc44879089"/>
      <w:bookmarkStart w:id="2160" w:name="_Toc44879434"/>
      <w:bookmarkEnd w:id="2159"/>
      <w:bookmarkEnd w:id="2160"/>
    </w:p>
    <w:p w14:paraId="53FF5588" w14:textId="03D33750" w:rsidR="00531FA7" w:rsidDel="006C1D81" w:rsidRDefault="00531FA7" w:rsidP="00945007">
      <w:pPr>
        <w:tabs>
          <w:tab w:val="left" w:pos="142"/>
        </w:tabs>
        <w:spacing w:line="480" w:lineRule="auto"/>
        <w:ind w:left="0"/>
        <w:rPr>
          <w:del w:id="2161" w:author="Steven Ortiz" w:date="2020-07-03T19:05:00Z"/>
          <w:rFonts w:cs="Times New Roman"/>
          <w:szCs w:val="24"/>
        </w:rPr>
      </w:pPr>
      <w:bookmarkStart w:id="2162" w:name="_Toc44879090"/>
      <w:bookmarkStart w:id="2163" w:name="_Toc44879435"/>
      <w:bookmarkEnd w:id="2162"/>
      <w:bookmarkEnd w:id="2163"/>
    </w:p>
    <w:p w14:paraId="05813187" w14:textId="58FD9881" w:rsidR="00531FA7" w:rsidDel="006C1D81" w:rsidRDefault="00531FA7" w:rsidP="00945007">
      <w:pPr>
        <w:tabs>
          <w:tab w:val="left" w:pos="142"/>
        </w:tabs>
        <w:spacing w:line="480" w:lineRule="auto"/>
        <w:ind w:left="0"/>
        <w:rPr>
          <w:del w:id="2164" w:author="Steven Ortiz" w:date="2020-07-03T19:05:00Z"/>
          <w:rFonts w:cs="Times New Roman"/>
          <w:szCs w:val="24"/>
        </w:rPr>
      </w:pPr>
      <w:bookmarkStart w:id="2165" w:name="_Toc44879091"/>
      <w:bookmarkStart w:id="2166" w:name="_Toc44879436"/>
      <w:bookmarkEnd w:id="2165"/>
      <w:bookmarkEnd w:id="2166"/>
    </w:p>
    <w:p w14:paraId="4855C9D4" w14:textId="13D07FA8" w:rsidR="00531FA7" w:rsidDel="006C1D81" w:rsidRDefault="00531FA7" w:rsidP="00945007">
      <w:pPr>
        <w:tabs>
          <w:tab w:val="left" w:pos="142"/>
        </w:tabs>
        <w:spacing w:line="480" w:lineRule="auto"/>
        <w:ind w:left="0"/>
        <w:rPr>
          <w:del w:id="2167" w:author="Steven Ortiz" w:date="2020-07-03T19:05:00Z"/>
          <w:rFonts w:cs="Times New Roman"/>
          <w:szCs w:val="24"/>
        </w:rPr>
      </w:pPr>
      <w:bookmarkStart w:id="2168" w:name="_Toc44879092"/>
      <w:bookmarkStart w:id="2169" w:name="_Toc44879437"/>
      <w:bookmarkEnd w:id="2168"/>
      <w:bookmarkEnd w:id="2169"/>
    </w:p>
    <w:p w14:paraId="1E2CB64A" w14:textId="6A1C30A2" w:rsidR="00531FA7" w:rsidDel="006C1D81" w:rsidRDefault="00531FA7" w:rsidP="00531FA7">
      <w:pPr>
        <w:pStyle w:val="Ttulo3"/>
        <w:rPr>
          <w:del w:id="2170" w:author="Steven Ortiz" w:date="2020-07-03T19:05:00Z"/>
          <w:lang w:eastAsia="es-CO"/>
        </w:rPr>
      </w:pPr>
      <w:del w:id="2171" w:author="Steven Ortiz" w:date="2020-07-03T19:05:00Z">
        <w:r w:rsidRPr="00894C80" w:rsidDel="006C1D81">
          <w:rPr>
            <w:lang w:eastAsia="es-CO"/>
          </w:rPr>
          <w:delText>Descargar Código generado en Python.</w:delText>
        </w:r>
        <w:bookmarkStart w:id="2172" w:name="_Toc44879093"/>
        <w:bookmarkStart w:id="2173" w:name="_Toc44879438"/>
        <w:bookmarkEnd w:id="2172"/>
        <w:bookmarkEnd w:id="2173"/>
      </w:del>
    </w:p>
    <w:p w14:paraId="3459FA6B" w14:textId="678732B6" w:rsidR="00531FA7" w:rsidDel="006C1D81" w:rsidRDefault="00531FA7" w:rsidP="00531FA7">
      <w:pPr>
        <w:pStyle w:val="Sinespaciado"/>
        <w:spacing w:line="480" w:lineRule="auto"/>
        <w:rPr>
          <w:del w:id="2174" w:author="Steven Ortiz" w:date="2020-07-03T19:05:00Z"/>
          <w:color w:val="FF0000"/>
          <w:lang w:eastAsia="es-CO"/>
        </w:rPr>
      </w:pPr>
      <w:del w:id="2175" w:author="Steven Ortiz" w:date="2020-07-03T19:05:00Z">
        <w:r w:rsidDel="006C1D81">
          <w:rPr>
            <w:lang w:eastAsia="es-CO"/>
          </w:rPr>
          <w:delText>Se le agrega un botón</w:delText>
        </w:r>
        <w:r w:rsidRPr="00894C80" w:rsidDel="006C1D81">
          <w:rPr>
            <w:lang w:eastAsia="es-CO"/>
          </w:rPr>
          <w:delText xml:space="preserve"> </w:delText>
        </w:r>
        <w:r w:rsidDel="006C1D81">
          <w:rPr>
            <w:lang w:eastAsia="es-CO"/>
          </w:rPr>
          <w:delText xml:space="preserve">en el archivo HTML para descargar </w:delText>
        </w:r>
        <w:r w:rsidRPr="00894C80" w:rsidDel="006C1D81">
          <w:rPr>
            <w:lang w:eastAsia="es-CO"/>
          </w:rPr>
          <w:delText xml:space="preserve">el archivo .py (Python) y verificar que el programa realizado por el usuario sea el correcto. </w:delText>
        </w:r>
        <w:bookmarkStart w:id="2176" w:name="_Toc44879094"/>
        <w:bookmarkStart w:id="2177" w:name="_Toc44879439"/>
        <w:bookmarkEnd w:id="2176"/>
        <w:bookmarkEnd w:id="2177"/>
      </w:del>
    </w:p>
    <w:p w14:paraId="7AE8A3EC" w14:textId="032D3A14" w:rsidR="00531FA7" w:rsidDel="006C1D81" w:rsidRDefault="00531FA7" w:rsidP="00531FA7">
      <w:pPr>
        <w:pStyle w:val="Sinespaciado"/>
        <w:spacing w:line="480" w:lineRule="auto"/>
        <w:rPr>
          <w:del w:id="2178" w:author="Steven Ortiz" w:date="2020-07-03T19:05:00Z"/>
          <w:color w:val="FF0000"/>
          <w:lang w:eastAsia="es-CO"/>
        </w:rPr>
      </w:pPr>
      <w:del w:id="2179" w:author="Steven Ortiz" w:date="2020-07-03T19:05:00Z">
        <w:r w:rsidDel="006C1D81">
          <w:rPr>
            <w:color w:val="FF0000"/>
            <w:lang w:eastAsia="es-CO"/>
          </w:rPr>
          <w:delText xml:space="preserve"> </w:delText>
        </w:r>
        <w:r w:rsidRPr="00A4695F" w:rsidDel="006C1D81">
          <w:rPr>
            <w:lang w:eastAsia="es-CO"/>
          </w:rPr>
          <w:delText xml:space="preserve">Por tanto, se realiza la prueba realizando un programa tipo Blink (parpadeo) en Blockly como en la </w:delText>
        </w:r>
        <w:r w:rsidDel="006C1D81">
          <w:rPr>
            <w:lang w:eastAsia="es-CO"/>
          </w:rPr>
          <w:fldChar w:fldCharType="begin"/>
        </w:r>
        <w:r w:rsidDel="006C1D81">
          <w:rPr>
            <w:lang w:eastAsia="es-CO"/>
          </w:rPr>
          <w:delInstrText xml:space="preserve"> REF _Ref41332076 \h </w:delInstrText>
        </w:r>
        <w:r w:rsidDel="006C1D81">
          <w:rPr>
            <w:lang w:eastAsia="es-CO"/>
          </w:rPr>
        </w:r>
        <w:r w:rsidDel="006C1D81">
          <w:rPr>
            <w:lang w:eastAsia="es-CO"/>
          </w:rPr>
          <w:fldChar w:fldCharType="separate"/>
        </w:r>
        <w:r w:rsidDel="006C1D81">
          <w:delText xml:space="preserve">Ilustración </w:delText>
        </w:r>
        <w:r w:rsidDel="006C1D81">
          <w:rPr>
            <w:noProof/>
          </w:rPr>
          <w:delText>21</w:delText>
        </w:r>
        <w:r w:rsidDel="006C1D81">
          <w:rPr>
            <w:lang w:eastAsia="es-CO"/>
          </w:rPr>
          <w:fldChar w:fldCharType="end"/>
        </w:r>
        <w:r w:rsidDel="006C1D81">
          <w:rPr>
            <w:lang w:eastAsia="es-CO"/>
          </w:rPr>
          <w:delText>.</w:delText>
        </w:r>
        <w:bookmarkStart w:id="2180" w:name="_Toc44879095"/>
        <w:bookmarkStart w:id="2181" w:name="_Toc44879440"/>
        <w:bookmarkEnd w:id="2180"/>
        <w:bookmarkEnd w:id="2181"/>
      </w:del>
    </w:p>
    <w:p w14:paraId="49E598C2" w14:textId="0EF014A1" w:rsidR="00531FA7" w:rsidDel="006C1D81" w:rsidRDefault="00531FA7" w:rsidP="00945007">
      <w:pPr>
        <w:tabs>
          <w:tab w:val="left" w:pos="142"/>
        </w:tabs>
        <w:spacing w:line="480" w:lineRule="auto"/>
        <w:ind w:left="0"/>
        <w:rPr>
          <w:del w:id="2182" w:author="Steven Ortiz" w:date="2020-07-03T19:05:00Z"/>
          <w:rFonts w:cs="Times New Roman"/>
          <w:szCs w:val="24"/>
        </w:rPr>
      </w:pPr>
      <w:del w:id="2183" w:author="Steven Ortiz" w:date="2020-07-03T19:05:00Z">
        <w:r w:rsidDel="006C1D81">
          <w:rPr>
            <w:noProof/>
            <w:lang w:eastAsia="es-CO"/>
          </w:rPr>
          <mc:AlternateContent>
            <mc:Choice Requires="wps">
              <w:drawing>
                <wp:anchor distT="0" distB="0" distL="114300" distR="114300" simplePos="0" relativeHeight="251743232" behindDoc="0" locked="0" layoutInCell="1" allowOverlap="1" wp14:anchorId="28B39E78" wp14:editId="0DD33D3C">
                  <wp:simplePos x="0" y="0"/>
                  <wp:positionH relativeFrom="column">
                    <wp:posOffset>1316355</wp:posOffset>
                  </wp:positionH>
                  <wp:positionV relativeFrom="paragraph">
                    <wp:posOffset>2875280</wp:posOffset>
                  </wp:positionV>
                  <wp:extent cx="2980055"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a:effectLst/>
                        </wps:spPr>
                        <wps:txbx>
                          <w:txbxContent>
                            <w:p w14:paraId="41FD3B2B" w14:textId="77777777" w:rsidR="007D640A" w:rsidRPr="001667E7" w:rsidRDefault="007D640A" w:rsidP="00531FA7">
                              <w:pPr>
                                <w:pStyle w:val="Descripcin"/>
                                <w:jc w:val="center"/>
                                <w:rPr>
                                  <w:noProof/>
                                  <w:sz w:val="24"/>
                                </w:rPr>
                              </w:pPr>
                              <w:bookmarkStart w:id="2184" w:name="_Ref41332076"/>
                              <w:bookmarkStart w:id="2185" w:name="_Toc41335532"/>
                              <w:r>
                                <w:t xml:space="preserve">Ilustración </w:t>
                              </w:r>
                              <w:r>
                                <w:rPr>
                                  <w:noProof/>
                                </w:rPr>
                                <w:fldChar w:fldCharType="begin"/>
                              </w:r>
                              <w:r>
                                <w:rPr>
                                  <w:noProof/>
                                </w:rPr>
                                <w:instrText xml:space="preserve"> SEQ Ilustración \* ARABIC </w:instrText>
                              </w:r>
                              <w:r>
                                <w:rPr>
                                  <w:noProof/>
                                </w:rPr>
                                <w:fldChar w:fldCharType="separate"/>
                              </w:r>
                              <w:r>
                                <w:rPr>
                                  <w:noProof/>
                                </w:rPr>
                                <w:t>21</w:t>
                              </w:r>
                              <w:r>
                                <w:rPr>
                                  <w:noProof/>
                                </w:rPr>
                                <w:fldChar w:fldCharType="end"/>
                              </w:r>
                              <w:bookmarkEnd w:id="2184"/>
                              <w:r>
                                <w:t xml:space="preserve"> Programación de un </w:t>
                              </w:r>
                              <w:proofErr w:type="spellStart"/>
                              <w:r>
                                <w:t>Blink</w:t>
                              </w:r>
                              <w:proofErr w:type="spellEnd"/>
                              <w:r>
                                <w:t xml:space="preserve"> con </w:t>
                              </w:r>
                              <w:proofErr w:type="spellStart"/>
                              <w:r>
                                <w:t>Blockly</w:t>
                              </w:r>
                              <w:bookmarkEnd w:id="21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39E78" id="Cuadro de texto 63" o:spid="_x0000_s1054" type="#_x0000_t202" style="position:absolute;left:0;text-align:left;margin-left:103.65pt;margin-top:226.4pt;width:234.6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" stroked="f">
                  <v:textbox style="mso-fit-shape-to-text:t" inset="0,0,0,0">
                    <w:txbxContent>
                      <w:p w14:paraId="41FD3B2B" w14:textId="77777777" w:rsidR="007D640A" w:rsidRPr="001667E7" w:rsidRDefault="007D640A" w:rsidP="00531FA7">
                        <w:pPr>
                          <w:pStyle w:val="Descripcin"/>
                          <w:jc w:val="center"/>
                          <w:rPr>
                            <w:noProof/>
                            <w:sz w:val="24"/>
                          </w:rPr>
                        </w:pPr>
                        <w:bookmarkStart w:id="2186" w:name="_Ref41332076"/>
                        <w:bookmarkStart w:id="2187" w:name="_Toc41335532"/>
                        <w:r>
                          <w:t xml:space="preserve">Ilustración </w:t>
                        </w:r>
                        <w:r>
                          <w:rPr>
                            <w:noProof/>
                          </w:rPr>
                          <w:fldChar w:fldCharType="begin"/>
                        </w:r>
                        <w:r>
                          <w:rPr>
                            <w:noProof/>
                          </w:rPr>
                          <w:instrText xml:space="preserve"> SEQ Ilustración \* ARABIC </w:instrText>
                        </w:r>
                        <w:r>
                          <w:rPr>
                            <w:noProof/>
                          </w:rPr>
                          <w:fldChar w:fldCharType="separate"/>
                        </w:r>
                        <w:r>
                          <w:rPr>
                            <w:noProof/>
                          </w:rPr>
                          <w:t>21</w:t>
                        </w:r>
                        <w:r>
                          <w:rPr>
                            <w:noProof/>
                          </w:rPr>
                          <w:fldChar w:fldCharType="end"/>
                        </w:r>
                        <w:bookmarkEnd w:id="2186"/>
                        <w:r>
                          <w:t xml:space="preserve"> Programación de un </w:t>
                        </w:r>
                        <w:proofErr w:type="spellStart"/>
                        <w:r>
                          <w:t>Blink</w:t>
                        </w:r>
                        <w:proofErr w:type="spellEnd"/>
                        <w:r>
                          <w:t xml:space="preserve"> con </w:t>
                        </w:r>
                        <w:proofErr w:type="spellStart"/>
                        <w:r>
                          <w:t>Blockly</w:t>
                        </w:r>
                        <w:bookmarkEnd w:id="2187"/>
                        <w:proofErr w:type="spellEnd"/>
                      </w:p>
                    </w:txbxContent>
                  </v:textbox>
                </v:shape>
              </w:pict>
            </mc:Fallback>
          </mc:AlternateContent>
        </w:r>
        <w:r w:rsidDel="006C1D81">
          <w:rPr>
            <w:noProof/>
            <w:lang w:eastAsia="es-CO"/>
          </w:rPr>
          <w:drawing>
            <wp:anchor distT="0" distB="0" distL="114300" distR="114300" simplePos="0" relativeHeight="251741184" behindDoc="0" locked="0" layoutInCell="1" allowOverlap="1" wp14:anchorId="7BE0DFE4" wp14:editId="7CFA1766">
              <wp:simplePos x="0" y="0"/>
              <wp:positionH relativeFrom="margin">
                <wp:align>center</wp:align>
              </wp:positionH>
              <wp:positionV relativeFrom="paragraph">
                <wp:posOffset>75101</wp:posOffset>
              </wp:positionV>
              <wp:extent cx="2980055" cy="27432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24949" t="22944" r="40767" b="20935"/>
                      <a:stretch/>
                    </pic:blipFill>
                    <pic:spPr bwMode="auto">
                      <a:xfrm>
                        <a:off x="0" y="0"/>
                        <a:ext cx="298005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188" w:name="_Toc44879096"/>
        <w:bookmarkStart w:id="2189" w:name="_Toc44879441"/>
        <w:bookmarkEnd w:id="2188"/>
        <w:bookmarkEnd w:id="2189"/>
      </w:del>
    </w:p>
    <w:p w14:paraId="0822266B" w14:textId="55FA805C" w:rsidR="00531FA7" w:rsidDel="006C1D81" w:rsidRDefault="00531FA7" w:rsidP="00945007">
      <w:pPr>
        <w:tabs>
          <w:tab w:val="left" w:pos="142"/>
        </w:tabs>
        <w:spacing w:line="480" w:lineRule="auto"/>
        <w:ind w:left="0"/>
        <w:rPr>
          <w:del w:id="2190" w:author="Steven Ortiz" w:date="2020-07-03T19:05:00Z"/>
          <w:rFonts w:cs="Times New Roman"/>
          <w:szCs w:val="24"/>
        </w:rPr>
      </w:pPr>
      <w:bookmarkStart w:id="2191" w:name="_Toc44879097"/>
      <w:bookmarkStart w:id="2192" w:name="_Toc44879442"/>
      <w:bookmarkEnd w:id="2191"/>
      <w:bookmarkEnd w:id="2192"/>
    </w:p>
    <w:p w14:paraId="2128857B" w14:textId="061B371F" w:rsidR="00531FA7" w:rsidDel="006C1D81" w:rsidRDefault="00531FA7" w:rsidP="00945007">
      <w:pPr>
        <w:tabs>
          <w:tab w:val="left" w:pos="142"/>
        </w:tabs>
        <w:spacing w:line="480" w:lineRule="auto"/>
        <w:ind w:left="0"/>
        <w:rPr>
          <w:del w:id="2193" w:author="Steven Ortiz" w:date="2020-07-03T19:05:00Z"/>
          <w:rFonts w:cs="Times New Roman"/>
          <w:szCs w:val="24"/>
        </w:rPr>
      </w:pPr>
      <w:bookmarkStart w:id="2194" w:name="_Toc44879098"/>
      <w:bookmarkStart w:id="2195" w:name="_Toc44879443"/>
      <w:bookmarkEnd w:id="2194"/>
      <w:bookmarkEnd w:id="2195"/>
    </w:p>
    <w:p w14:paraId="2A957269" w14:textId="5D1E50BD" w:rsidR="00531FA7" w:rsidDel="006C1D81" w:rsidRDefault="00531FA7" w:rsidP="00945007">
      <w:pPr>
        <w:tabs>
          <w:tab w:val="left" w:pos="142"/>
        </w:tabs>
        <w:spacing w:line="480" w:lineRule="auto"/>
        <w:ind w:left="0"/>
        <w:rPr>
          <w:del w:id="2196" w:author="Steven Ortiz" w:date="2020-07-03T19:05:00Z"/>
          <w:rFonts w:cs="Times New Roman"/>
          <w:szCs w:val="24"/>
        </w:rPr>
      </w:pPr>
      <w:bookmarkStart w:id="2197" w:name="_Toc44879099"/>
      <w:bookmarkStart w:id="2198" w:name="_Toc44879444"/>
      <w:bookmarkEnd w:id="2197"/>
      <w:bookmarkEnd w:id="2198"/>
    </w:p>
    <w:p w14:paraId="4252FEDC" w14:textId="6F0C5081" w:rsidR="00531FA7" w:rsidDel="006C1D81" w:rsidRDefault="00531FA7" w:rsidP="00945007">
      <w:pPr>
        <w:tabs>
          <w:tab w:val="left" w:pos="142"/>
        </w:tabs>
        <w:spacing w:line="480" w:lineRule="auto"/>
        <w:ind w:left="0"/>
        <w:rPr>
          <w:del w:id="2199" w:author="Steven Ortiz" w:date="2020-07-03T19:05:00Z"/>
          <w:rFonts w:cs="Times New Roman"/>
          <w:szCs w:val="24"/>
        </w:rPr>
      </w:pPr>
      <w:bookmarkStart w:id="2200" w:name="_Toc44879100"/>
      <w:bookmarkStart w:id="2201" w:name="_Toc44879445"/>
      <w:bookmarkEnd w:id="2200"/>
      <w:bookmarkEnd w:id="2201"/>
    </w:p>
    <w:p w14:paraId="05081A2A" w14:textId="467949A4" w:rsidR="00531FA7" w:rsidDel="006C1D81" w:rsidRDefault="00531FA7" w:rsidP="00945007">
      <w:pPr>
        <w:tabs>
          <w:tab w:val="left" w:pos="142"/>
        </w:tabs>
        <w:spacing w:line="480" w:lineRule="auto"/>
        <w:ind w:left="0"/>
        <w:rPr>
          <w:del w:id="2202" w:author="Steven Ortiz" w:date="2020-07-03T19:05:00Z"/>
          <w:rFonts w:cs="Times New Roman"/>
          <w:szCs w:val="24"/>
        </w:rPr>
      </w:pPr>
      <w:bookmarkStart w:id="2203" w:name="_Toc44879101"/>
      <w:bookmarkStart w:id="2204" w:name="_Toc44879446"/>
      <w:bookmarkEnd w:id="2203"/>
      <w:bookmarkEnd w:id="2204"/>
    </w:p>
    <w:p w14:paraId="22E06160" w14:textId="360AFE42" w:rsidR="00531FA7" w:rsidDel="006C1D81" w:rsidRDefault="00531FA7" w:rsidP="00945007">
      <w:pPr>
        <w:tabs>
          <w:tab w:val="left" w:pos="142"/>
        </w:tabs>
        <w:spacing w:line="480" w:lineRule="auto"/>
        <w:ind w:left="0"/>
        <w:rPr>
          <w:del w:id="2205" w:author="Steven Ortiz" w:date="2020-07-03T19:05:00Z"/>
          <w:rFonts w:cs="Times New Roman"/>
          <w:szCs w:val="24"/>
        </w:rPr>
      </w:pPr>
      <w:bookmarkStart w:id="2206" w:name="_Toc44879102"/>
      <w:bookmarkStart w:id="2207" w:name="_Toc44879447"/>
      <w:bookmarkEnd w:id="2206"/>
      <w:bookmarkEnd w:id="2207"/>
    </w:p>
    <w:p w14:paraId="1504687C" w14:textId="40E76E09" w:rsidR="00531FA7" w:rsidDel="006C1D81" w:rsidRDefault="00531FA7" w:rsidP="00531FA7">
      <w:pPr>
        <w:pStyle w:val="Sinespaciado"/>
        <w:spacing w:line="480" w:lineRule="auto"/>
        <w:rPr>
          <w:del w:id="2208" w:author="Steven Ortiz" w:date="2020-07-03T19:05:00Z"/>
          <w:lang w:eastAsia="es-CO"/>
        </w:rPr>
      </w:pPr>
      <w:del w:id="2209" w:author="Steven Ortiz" w:date="2020-07-03T19:05:00Z">
        <w:r w:rsidRPr="00A4695F" w:rsidDel="006C1D81">
          <w:rPr>
            <w:lang w:eastAsia="es-CO"/>
          </w:rPr>
          <w:delText xml:space="preserve">Se verifica el código en Python generado por la Web como en la </w:delText>
        </w:r>
        <w:r w:rsidDel="006C1D81">
          <w:rPr>
            <w:lang w:eastAsia="es-CO"/>
          </w:rPr>
          <w:fldChar w:fldCharType="begin"/>
        </w:r>
        <w:r w:rsidDel="006C1D81">
          <w:rPr>
            <w:lang w:eastAsia="es-CO"/>
          </w:rPr>
          <w:delInstrText xml:space="preserve"> REF _Ref41332208 \h </w:delInstrText>
        </w:r>
        <w:r w:rsidDel="006C1D81">
          <w:rPr>
            <w:lang w:eastAsia="es-CO"/>
          </w:rPr>
        </w:r>
        <w:r w:rsidDel="006C1D81">
          <w:rPr>
            <w:lang w:eastAsia="es-CO"/>
          </w:rPr>
          <w:fldChar w:fldCharType="separate"/>
        </w:r>
        <w:r w:rsidDel="006C1D81">
          <w:delText xml:space="preserve">Ilustración </w:delText>
        </w:r>
        <w:r w:rsidDel="006C1D81">
          <w:rPr>
            <w:noProof/>
          </w:rPr>
          <w:delText>22</w:delText>
        </w:r>
        <w:r w:rsidDel="006C1D81">
          <w:rPr>
            <w:lang w:eastAsia="es-CO"/>
          </w:rPr>
          <w:fldChar w:fldCharType="end"/>
        </w:r>
        <w:r w:rsidDel="006C1D81">
          <w:rPr>
            <w:lang w:eastAsia="es-CO"/>
          </w:rPr>
          <w:delText>.</w:delText>
        </w:r>
        <w:bookmarkStart w:id="2210" w:name="_Toc44879103"/>
        <w:bookmarkStart w:id="2211" w:name="_Toc44879448"/>
        <w:bookmarkEnd w:id="2210"/>
        <w:bookmarkEnd w:id="2211"/>
      </w:del>
    </w:p>
    <w:p w14:paraId="652910E5" w14:textId="5599883A" w:rsidR="00531FA7" w:rsidDel="006C1D81" w:rsidRDefault="00531FA7" w:rsidP="00945007">
      <w:pPr>
        <w:tabs>
          <w:tab w:val="left" w:pos="142"/>
        </w:tabs>
        <w:spacing w:line="480" w:lineRule="auto"/>
        <w:ind w:left="0"/>
        <w:rPr>
          <w:del w:id="2212" w:author="Steven Ortiz" w:date="2020-07-03T19:05:00Z"/>
          <w:rFonts w:cs="Times New Roman"/>
          <w:szCs w:val="24"/>
        </w:rPr>
      </w:pPr>
      <w:del w:id="2213" w:author="Steven Ortiz" w:date="2020-07-03T19:05:00Z">
        <w:r w:rsidDel="006C1D81">
          <w:rPr>
            <w:noProof/>
            <w:lang w:eastAsia="es-CO"/>
          </w:rPr>
          <mc:AlternateContent>
            <mc:Choice Requires="wps">
              <w:drawing>
                <wp:anchor distT="0" distB="0" distL="114300" distR="114300" simplePos="0" relativeHeight="251747328" behindDoc="0" locked="0" layoutInCell="1" allowOverlap="1" wp14:anchorId="2160A1B6" wp14:editId="13288E20">
                  <wp:simplePos x="0" y="0"/>
                  <wp:positionH relativeFrom="column">
                    <wp:posOffset>1310640</wp:posOffset>
                  </wp:positionH>
                  <wp:positionV relativeFrom="paragraph">
                    <wp:posOffset>4003040</wp:posOffset>
                  </wp:positionV>
                  <wp:extent cx="2981325"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14:paraId="17F86ECB" w14:textId="77777777" w:rsidR="007D640A" w:rsidRPr="0096175E" w:rsidRDefault="007D640A" w:rsidP="00531FA7">
                              <w:pPr>
                                <w:pStyle w:val="Descripcin"/>
                                <w:jc w:val="center"/>
                                <w:rPr>
                                  <w:noProof/>
                                  <w:sz w:val="24"/>
                                </w:rPr>
                              </w:pPr>
                              <w:bookmarkStart w:id="2214" w:name="_Ref41332208"/>
                              <w:bookmarkStart w:id="2215" w:name="_Toc41335533"/>
                              <w:r>
                                <w:t xml:space="preserve">Ilustración </w:t>
                              </w:r>
                              <w:r>
                                <w:rPr>
                                  <w:noProof/>
                                </w:rPr>
                                <w:fldChar w:fldCharType="begin"/>
                              </w:r>
                              <w:r>
                                <w:rPr>
                                  <w:noProof/>
                                </w:rPr>
                                <w:instrText xml:space="preserve"> SEQ Ilustración \* ARABIC </w:instrText>
                              </w:r>
                              <w:r>
                                <w:rPr>
                                  <w:noProof/>
                                </w:rPr>
                                <w:fldChar w:fldCharType="separate"/>
                              </w:r>
                              <w:r>
                                <w:rPr>
                                  <w:noProof/>
                                </w:rPr>
                                <w:t>22</w:t>
                              </w:r>
                              <w:r>
                                <w:rPr>
                                  <w:noProof/>
                                </w:rPr>
                                <w:fldChar w:fldCharType="end"/>
                              </w:r>
                              <w:bookmarkEnd w:id="2214"/>
                              <w:r>
                                <w:t xml:space="preserve"> Código Python generado por </w:t>
                              </w:r>
                              <w:proofErr w:type="spellStart"/>
                              <w:r>
                                <w:t>Blockly</w:t>
                              </w:r>
                              <w:bookmarkEnd w:id="22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0A1B6" id="Cuadro de texto 65" o:spid="_x0000_s1055" type="#_x0000_t202" style="position:absolute;left:0;text-align:left;margin-left:103.2pt;margin-top:315.2pt;width:234.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" stroked="f">
                  <v:textbox style="mso-fit-shape-to-text:t" inset="0,0,0,0">
                    <w:txbxContent>
                      <w:p w14:paraId="17F86ECB" w14:textId="77777777" w:rsidR="007D640A" w:rsidRPr="0096175E" w:rsidRDefault="007D640A" w:rsidP="00531FA7">
                        <w:pPr>
                          <w:pStyle w:val="Descripcin"/>
                          <w:jc w:val="center"/>
                          <w:rPr>
                            <w:noProof/>
                            <w:sz w:val="24"/>
                          </w:rPr>
                        </w:pPr>
                        <w:bookmarkStart w:id="2216" w:name="_Ref41332208"/>
                        <w:bookmarkStart w:id="2217" w:name="_Toc41335533"/>
                        <w:r>
                          <w:t xml:space="preserve">Ilustración </w:t>
                        </w:r>
                        <w:r>
                          <w:rPr>
                            <w:noProof/>
                          </w:rPr>
                          <w:fldChar w:fldCharType="begin"/>
                        </w:r>
                        <w:r>
                          <w:rPr>
                            <w:noProof/>
                          </w:rPr>
                          <w:instrText xml:space="preserve"> SEQ Ilustración \* ARABIC </w:instrText>
                        </w:r>
                        <w:r>
                          <w:rPr>
                            <w:noProof/>
                          </w:rPr>
                          <w:fldChar w:fldCharType="separate"/>
                        </w:r>
                        <w:r>
                          <w:rPr>
                            <w:noProof/>
                          </w:rPr>
                          <w:t>22</w:t>
                        </w:r>
                        <w:r>
                          <w:rPr>
                            <w:noProof/>
                          </w:rPr>
                          <w:fldChar w:fldCharType="end"/>
                        </w:r>
                        <w:bookmarkEnd w:id="2216"/>
                        <w:r>
                          <w:t xml:space="preserve"> Código Python generado por </w:t>
                        </w:r>
                        <w:proofErr w:type="spellStart"/>
                        <w:r>
                          <w:t>Blockly</w:t>
                        </w:r>
                        <w:bookmarkEnd w:id="2217"/>
                        <w:proofErr w:type="spellEnd"/>
                      </w:p>
                    </w:txbxContent>
                  </v:textbox>
                </v:shape>
              </w:pict>
            </mc:Fallback>
          </mc:AlternateContent>
        </w:r>
        <w:r w:rsidDel="006C1D81">
          <w:rPr>
            <w:noProof/>
            <w:lang w:eastAsia="es-CO"/>
          </w:rPr>
          <w:drawing>
            <wp:anchor distT="0" distB="0" distL="114300" distR="114300" simplePos="0" relativeHeight="251745280" behindDoc="0" locked="0" layoutInCell="1" allowOverlap="1" wp14:anchorId="15E10E49" wp14:editId="75EDC3E2">
              <wp:simplePos x="0" y="0"/>
              <wp:positionH relativeFrom="margin">
                <wp:align>center</wp:align>
              </wp:positionH>
              <wp:positionV relativeFrom="paragraph">
                <wp:posOffset>49295</wp:posOffset>
              </wp:positionV>
              <wp:extent cx="2981325" cy="3896995"/>
              <wp:effectExtent l="0" t="0" r="9525" b="825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25288" t="28074" r="48744" b="11551"/>
                      <a:stretch/>
                    </pic:blipFill>
                    <pic:spPr bwMode="auto">
                      <a:xfrm>
                        <a:off x="0" y="0"/>
                        <a:ext cx="2981325" cy="3896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218" w:name="_Toc44879104"/>
        <w:bookmarkStart w:id="2219" w:name="_Toc44879449"/>
        <w:bookmarkEnd w:id="2218"/>
        <w:bookmarkEnd w:id="2219"/>
      </w:del>
    </w:p>
    <w:p w14:paraId="737A15B4" w14:textId="385C0CDF" w:rsidR="00531FA7" w:rsidDel="006C1D81" w:rsidRDefault="00531FA7" w:rsidP="00945007">
      <w:pPr>
        <w:tabs>
          <w:tab w:val="left" w:pos="142"/>
        </w:tabs>
        <w:spacing w:line="480" w:lineRule="auto"/>
        <w:ind w:left="0"/>
        <w:rPr>
          <w:del w:id="2220" w:author="Steven Ortiz" w:date="2020-07-03T19:05:00Z"/>
          <w:rFonts w:cs="Times New Roman"/>
          <w:szCs w:val="24"/>
        </w:rPr>
      </w:pPr>
      <w:bookmarkStart w:id="2221" w:name="_Toc44879105"/>
      <w:bookmarkStart w:id="2222" w:name="_Toc44879450"/>
      <w:bookmarkEnd w:id="2221"/>
      <w:bookmarkEnd w:id="2222"/>
    </w:p>
    <w:p w14:paraId="2D9F858A" w14:textId="3E669D68" w:rsidR="00531FA7" w:rsidDel="006C1D81" w:rsidRDefault="00531FA7" w:rsidP="00945007">
      <w:pPr>
        <w:tabs>
          <w:tab w:val="left" w:pos="142"/>
        </w:tabs>
        <w:spacing w:line="480" w:lineRule="auto"/>
        <w:ind w:left="0"/>
        <w:rPr>
          <w:del w:id="2223" w:author="Steven Ortiz" w:date="2020-07-03T19:05:00Z"/>
          <w:rFonts w:cs="Times New Roman"/>
          <w:szCs w:val="24"/>
        </w:rPr>
      </w:pPr>
      <w:bookmarkStart w:id="2224" w:name="_Toc44879106"/>
      <w:bookmarkStart w:id="2225" w:name="_Toc44879451"/>
      <w:bookmarkEnd w:id="2224"/>
      <w:bookmarkEnd w:id="2225"/>
    </w:p>
    <w:p w14:paraId="5BD2CF61" w14:textId="01B162D2" w:rsidR="00531FA7" w:rsidDel="006C1D81" w:rsidRDefault="00531FA7" w:rsidP="00945007">
      <w:pPr>
        <w:tabs>
          <w:tab w:val="left" w:pos="142"/>
        </w:tabs>
        <w:spacing w:line="480" w:lineRule="auto"/>
        <w:ind w:left="0"/>
        <w:rPr>
          <w:del w:id="2226" w:author="Steven Ortiz" w:date="2020-07-03T19:05:00Z"/>
          <w:rFonts w:cs="Times New Roman"/>
          <w:szCs w:val="24"/>
        </w:rPr>
      </w:pPr>
      <w:bookmarkStart w:id="2227" w:name="_Toc44879107"/>
      <w:bookmarkStart w:id="2228" w:name="_Toc44879452"/>
      <w:bookmarkEnd w:id="2227"/>
      <w:bookmarkEnd w:id="2228"/>
    </w:p>
    <w:p w14:paraId="416AAAAF" w14:textId="0D28C312" w:rsidR="00531FA7" w:rsidDel="006C1D81" w:rsidRDefault="00531FA7" w:rsidP="00945007">
      <w:pPr>
        <w:tabs>
          <w:tab w:val="left" w:pos="142"/>
        </w:tabs>
        <w:spacing w:line="480" w:lineRule="auto"/>
        <w:ind w:left="0"/>
        <w:rPr>
          <w:del w:id="2229" w:author="Steven Ortiz" w:date="2020-07-03T19:05:00Z"/>
          <w:rFonts w:cs="Times New Roman"/>
          <w:szCs w:val="24"/>
        </w:rPr>
      </w:pPr>
      <w:bookmarkStart w:id="2230" w:name="_Toc44879108"/>
      <w:bookmarkStart w:id="2231" w:name="_Toc44879453"/>
      <w:bookmarkEnd w:id="2230"/>
      <w:bookmarkEnd w:id="2231"/>
    </w:p>
    <w:p w14:paraId="3422CB60" w14:textId="6FD04688" w:rsidR="00531FA7" w:rsidDel="006C1D81" w:rsidRDefault="00531FA7" w:rsidP="00945007">
      <w:pPr>
        <w:tabs>
          <w:tab w:val="left" w:pos="142"/>
        </w:tabs>
        <w:spacing w:line="480" w:lineRule="auto"/>
        <w:ind w:left="0"/>
        <w:rPr>
          <w:del w:id="2232" w:author="Steven Ortiz" w:date="2020-07-03T19:05:00Z"/>
          <w:rFonts w:cs="Times New Roman"/>
          <w:szCs w:val="24"/>
        </w:rPr>
      </w:pPr>
      <w:bookmarkStart w:id="2233" w:name="_Toc44879109"/>
      <w:bookmarkStart w:id="2234" w:name="_Toc44879454"/>
      <w:bookmarkEnd w:id="2233"/>
      <w:bookmarkEnd w:id="2234"/>
    </w:p>
    <w:p w14:paraId="35E0E683" w14:textId="242EBAB2" w:rsidR="00531FA7" w:rsidDel="006C1D81" w:rsidRDefault="00531FA7" w:rsidP="00945007">
      <w:pPr>
        <w:tabs>
          <w:tab w:val="left" w:pos="142"/>
        </w:tabs>
        <w:spacing w:line="480" w:lineRule="auto"/>
        <w:ind w:left="0"/>
        <w:rPr>
          <w:del w:id="2235" w:author="Steven Ortiz" w:date="2020-07-03T19:05:00Z"/>
          <w:rFonts w:cs="Times New Roman"/>
          <w:szCs w:val="24"/>
        </w:rPr>
      </w:pPr>
      <w:bookmarkStart w:id="2236" w:name="_Toc44879110"/>
      <w:bookmarkStart w:id="2237" w:name="_Toc44879455"/>
      <w:bookmarkEnd w:id="2236"/>
      <w:bookmarkEnd w:id="2237"/>
    </w:p>
    <w:p w14:paraId="0FF7F1C1" w14:textId="2FBD0D91" w:rsidR="00531FA7" w:rsidDel="006C1D81" w:rsidRDefault="00531FA7" w:rsidP="00945007">
      <w:pPr>
        <w:tabs>
          <w:tab w:val="left" w:pos="142"/>
        </w:tabs>
        <w:spacing w:line="480" w:lineRule="auto"/>
        <w:ind w:left="0"/>
        <w:rPr>
          <w:del w:id="2238" w:author="Steven Ortiz" w:date="2020-07-03T19:05:00Z"/>
          <w:rFonts w:cs="Times New Roman"/>
          <w:szCs w:val="24"/>
        </w:rPr>
      </w:pPr>
      <w:bookmarkStart w:id="2239" w:name="_Toc44879111"/>
      <w:bookmarkStart w:id="2240" w:name="_Toc44879456"/>
      <w:bookmarkEnd w:id="2239"/>
      <w:bookmarkEnd w:id="2240"/>
    </w:p>
    <w:p w14:paraId="36023B80" w14:textId="02BE316C" w:rsidR="00531FA7" w:rsidDel="006C1D81" w:rsidRDefault="00531FA7" w:rsidP="00945007">
      <w:pPr>
        <w:tabs>
          <w:tab w:val="left" w:pos="142"/>
        </w:tabs>
        <w:spacing w:line="480" w:lineRule="auto"/>
        <w:ind w:left="0"/>
        <w:rPr>
          <w:del w:id="2241" w:author="Steven Ortiz" w:date="2020-07-03T19:05:00Z"/>
          <w:rFonts w:cs="Times New Roman"/>
          <w:szCs w:val="24"/>
        </w:rPr>
      </w:pPr>
      <w:bookmarkStart w:id="2242" w:name="_Toc44879112"/>
      <w:bookmarkStart w:id="2243" w:name="_Toc44879457"/>
      <w:bookmarkEnd w:id="2242"/>
      <w:bookmarkEnd w:id="2243"/>
    </w:p>
    <w:p w14:paraId="0EB174CB" w14:textId="557AA31F" w:rsidR="00531FA7" w:rsidDel="006C1D81" w:rsidRDefault="00531FA7" w:rsidP="00945007">
      <w:pPr>
        <w:tabs>
          <w:tab w:val="left" w:pos="142"/>
        </w:tabs>
        <w:spacing w:line="480" w:lineRule="auto"/>
        <w:ind w:left="0"/>
        <w:rPr>
          <w:del w:id="2244" w:author="Steven Ortiz" w:date="2020-07-03T19:05:00Z"/>
          <w:rFonts w:cs="Times New Roman"/>
          <w:szCs w:val="24"/>
        </w:rPr>
      </w:pPr>
      <w:bookmarkStart w:id="2245" w:name="_Toc44879113"/>
      <w:bookmarkStart w:id="2246" w:name="_Toc44879458"/>
      <w:bookmarkEnd w:id="2245"/>
      <w:bookmarkEnd w:id="2246"/>
    </w:p>
    <w:p w14:paraId="48DA5AAD" w14:textId="0F38B064" w:rsidR="00531FA7" w:rsidRPr="00894C80" w:rsidDel="006C1D81" w:rsidRDefault="00531FA7" w:rsidP="00531FA7">
      <w:pPr>
        <w:pStyle w:val="Sinespaciado"/>
        <w:spacing w:line="480" w:lineRule="auto"/>
        <w:rPr>
          <w:del w:id="2247" w:author="Steven Ortiz" w:date="2020-07-03T19:05:00Z"/>
          <w:lang w:eastAsia="es-CO"/>
        </w:rPr>
      </w:pPr>
      <w:del w:id="2248" w:author="Steven Ortiz" w:date="2020-07-03T19:05:00Z">
        <w:r w:rsidRPr="00A4695F" w:rsidDel="006C1D81">
          <w:rPr>
            <w:lang w:eastAsia="es-CO"/>
          </w:rPr>
          <w:delText>Se procede a descargar el archiv</w:delText>
        </w:r>
        <w:r w:rsidDel="006C1D81">
          <w:rPr>
            <w:lang w:eastAsia="es-CO"/>
          </w:rPr>
          <w:delText>o desde el botón agregado anteriormente.</w:delText>
        </w:r>
        <w:bookmarkStart w:id="2249" w:name="_Toc44879114"/>
        <w:bookmarkStart w:id="2250" w:name="_Toc44879459"/>
        <w:bookmarkEnd w:id="2249"/>
        <w:bookmarkEnd w:id="2250"/>
      </w:del>
    </w:p>
    <w:p w14:paraId="7BD56AE6" w14:textId="32643D5A" w:rsidR="00531FA7" w:rsidDel="006C1D81" w:rsidRDefault="00531FA7" w:rsidP="00531FA7">
      <w:pPr>
        <w:pStyle w:val="Ttulo3"/>
        <w:rPr>
          <w:del w:id="2251" w:author="Steven Ortiz" w:date="2020-07-03T19:05:00Z"/>
          <w:lang w:eastAsia="es-CO"/>
        </w:rPr>
      </w:pPr>
      <w:del w:id="2252" w:author="Steven Ortiz" w:date="2020-07-03T19:05:00Z">
        <w:r w:rsidRPr="00A4695F" w:rsidDel="006C1D81">
          <w:rPr>
            <w:lang w:eastAsia="es-CO"/>
          </w:rPr>
          <w:delText>Envío Por WebSocket.</w:delText>
        </w:r>
        <w:bookmarkStart w:id="2253" w:name="_Toc44879115"/>
        <w:bookmarkStart w:id="2254" w:name="_Toc44879460"/>
        <w:bookmarkEnd w:id="2253"/>
        <w:bookmarkEnd w:id="2254"/>
      </w:del>
    </w:p>
    <w:p w14:paraId="4572E168" w14:textId="594172BB" w:rsidR="00531FA7" w:rsidDel="006C1D81" w:rsidRDefault="00531FA7" w:rsidP="00531FA7">
      <w:pPr>
        <w:pStyle w:val="Sinespaciado"/>
        <w:spacing w:line="480" w:lineRule="auto"/>
        <w:rPr>
          <w:del w:id="2255" w:author="Steven Ortiz" w:date="2020-07-03T19:05:00Z"/>
          <w:lang w:eastAsia="es-CO"/>
        </w:rPr>
      </w:pPr>
      <w:del w:id="2256" w:author="Steven Ortiz" w:date="2020-07-03T19:05:00Z">
        <w:r w:rsidDel="006C1D81">
          <w:rPr>
            <w:lang w:eastAsia="es-CO"/>
          </w:rPr>
          <w:delText>L</w:delText>
        </w:r>
        <w:r w:rsidRPr="00A4695F" w:rsidDel="006C1D81">
          <w:rPr>
            <w:lang w:eastAsia="es-CO"/>
          </w:rPr>
          <w:delText xml:space="preserve">as tarjetas de desarrollo ESP soportan WebSocket el cual puede ser aprovechado para poder enviar el programa generado desde la web, sin necesidad de tener conectada la tarjeta al computador, sino mediante una conexión vía red. </w:delText>
        </w:r>
        <w:r w:rsidRPr="00531FA7" w:rsidDel="006C1D81">
          <w:rPr>
            <w:lang w:eastAsia="es-CO"/>
          </w:rPr>
          <w:delText>Ver</w:delText>
        </w:r>
        <w:r w:rsidRPr="00A4695F" w:rsidDel="006C1D81">
          <w:rPr>
            <w:color w:val="FF0000"/>
            <w:lang w:eastAsia="es-CO"/>
          </w:rPr>
          <w:delText xml:space="preserve"> </w:delText>
        </w:r>
        <w:r w:rsidR="00410964" w:rsidDel="006C1D81">
          <w:rPr>
            <w:lang w:eastAsia="es-CO"/>
          </w:rPr>
          <w:fldChar w:fldCharType="begin"/>
        </w:r>
        <w:r w:rsidR="00410964" w:rsidDel="006C1D81">
          <w:rPr>
            <w:color w:val="FF0000"/>
            <w:lang w:eastAsia="es-CO"/>
          </w:rPr>
          <w:delInstrText xml:space="preserve"> REF _Ref41332550 \h </w:delInstrText>
        </w:r>
        <w:r w:rsidR="00410964" w:rsidDel="006C1D81">
          <w:rPr>
            <w:lang w:eastAsia="es-CO"/>
          </w:rPr>
        </w:r>
        <w:r w:rsidR="00410964" w:rsidDel="006C1D81">
          <w:rPr>
            <w:lang w:eastAsia="es-CO"/>
          </w:rPr>
          <w:fldChar w:fldCharType="separate"/>
        </w:r>
        <w:r w:rsidR="00410964" w:rsidDel="006C1D81">
          <w:delText xml:space="preserve">Ilustración </w:delText>
        </w:r>
        <w:r w:rsidR="00410964" w:rsidDel="006C1D81">
          <w:rPr>
            <w:noProof/>
          </w:rPr>
          <w:delText>23</w:delText>
        </w:r>
        <w:r w:rsidR="00410964" w:rsidDel="006C1D81">
          <w:rPr>
            <w:lang w:eastAsia="es-CO"/>
          </w:rPr>
          <w:fldChar w:fldCharType="end"/>
        </w:r>
        <w:r w:rsidR="00410964" w:rsidDel="006C1D81">
          <w:rPr>
            <w:lang w:eastAsia="es-CO"/>
          </w:rPr>
          <w:delText xml:space="preserve">, </w:delText>
        </w:r>
        <w:r w:rsidRPr="00A4695F" w:rsidDel="006C1D81">
          <w:rPr>
            <w:lang w:eastAsia="es-CO"/>
          </w:rPr>
          <w:delText>código para enviar el archivo vía WebSocket.</w:delText>
        </w:r>
        <w:bookmarkStart w:id="2257" w:name="_Toc44879116"/>
        <w:bookmarkStart w:id="2258" w:name="_Toc44879461"/>
        <w:bookmarkEnd w:id="2257"/>
        <w:bookmarkEnd w:id="2258"/>
      </w:del>
    </w:p>
    <w:p w14:paraId="633E2354" w14:textId="3EDB66B2" w:rsidR="00531FA7" w:rsidDel="006C1D81" w:rsidRDefault="00531FA7" w:rsidP="00531FA7">
      <w:pPr>
        <w:pStyle w:val="Sinespaciado"/>
        <w:spacing w:line="480" w:lineRule="auto"/>
        <w:rPr>
          <w:del w:id="2259" w:author="Steven Ortiz" w:date="2020-07-03T19:05:00Z"/>
          <w:lang w:eastAsia="es-CO"/>
        </w:rPr>
      </w:pPr>
      <w:bookmarkStart w:id="2260" w:name="_Toc44879117"/>
      <w:bookmarkStart w:id="2261" w:name="_Toc44879462"/>
      <w:bookmarkEnd w:id="2260"/>
      <w:bookmarkEnd w:id="2261"/>
    </w:p>
    <w:p w14:paraId="61DE3178" w14:textId="01FF90B0" w:rsidR="00531FA7" w:rsidDel="006C1D81" w:rsidRDefault="00531FA7" w:rsidP="00531FA7">
      <w:pPr>
        <w:pStyle w:val="Sinespaciado"/>
        <w:spacing w:line="480" w:lineRule="auto"/>
        <w:rPr>
          <w:del w:id="2262" w:author="Steven Ortiz" w:date="2020-07-03T19:05:00Z"/>
          <w:lang w:eastAsia="es-CO"/>
        </w:rPr>
      </w:pPr>
      <w:bookmarkStart w:id="2263" w:name="_Toc44879118"/>
      <w:bookmarkStart w:id="2264" w:name="_Toc44879463"/>
      <w:bookmarkEnd w:id="2263"/>
      <w:bookmarkEnd w:id="2264"/>
    </w:p>
    <w:p w14:paraId="241CAE46" w14:textId="445E5121" w:rsidR="00531FA7" w:rsidDel="006C1D81" w:rsidRDefault="00531FA7" w:rsidP="00531FA7">
      <w:pPr>
        <w:pStyle w:val="Sinespaciado"/>
        <w:spacing w:line="480" w:lineRule="auto"/>
        <w:rPr>
          <w:del w:id="2265" w:author="Steven Ortiz" w:date="2020-07-03T19:05:00Z"/>
          <w:lang w:eastAsia="es-CO"/>
        </w:rPr>
      </w:pPr>
      <w:bookmarkStart w:id="2266" w:name="_Toc44879119"/>
      <w:bookmarkStart w:id="2267" w:name="_Toc44879464"/>
      <w:bookmarkEnd w:id="2266"/>
      <w:bookmarkEnd w:id="2267"/>
    </w:p>
    <w:p w14:paraId="7B56798F" w14:textId="715B4ABC" w:rsidR="00531FA7" w:rsidDel="006C1D81" w:rsidRDefault="00531FA7" w:rsidP="00531FA7">
      <w:pPr>
        <w:pStyle w:val="Sinespaciado"/>
        <w:spacing w:line="480" w:lineRule="auto"/>
        <w:rPr>
          <w:del w:id="2268" w:author="Steven Ortiz" w:date="2020-07-03T19:05:00Z"/>
          <w:lang w:eastAsia="es-CO"/>
        </w:rPr>
      </w:pPr>
      <w:bookmarkStart w:id="2269" w:name="_Toc44879120"/>
      <w:bookmarkStart w:id="2270" w:name="_Toc44879465"/>
      <w:bookmarkEnd w:id="2269"/>
      <w:bookmarkEnd w:id="2270"/>
    </w:p>
    <w:p w14:paraId="3F8263C0" w14:textId="564F06C8" w:rsidR="00531FA7" w:rsidDel="006C1D81" w:rsidRDefault="00531FA7" w:rsidP="00531FA7">
      <w:pPr>
        <w:pStyle w:val="Sinespaciado"/>
        <w:spacing w:line="480" w:lineRule="auto"/>
        <w:rPr>
          <w:del w:id="2271" w:author="Steven Ortiz" w:date="2020-07-03T19:05:00Z"/>
          <w:lang w:eastAsia="es-CO"/>
        </w:rPr>
      </w:pPr>
      <w:bookmarkStart w:id="2272" w:name="_Toc44879121"/>
      <w:bookmarkStart w:id="2273" w:name="_Toc44879466"/>
      <w:bookmarkEnd w:id="2272"/>
      <w:bookmarkEnd w:id="2273"/>
    </w:p>
    <w:p w14:paraId="08399FE2" w14:textId="2DBF451E" w:rsidR="00531FA7" w:rsidDel="006C1D81" w:rsidRDefault="00410964" w:rsidP="00531FA7">
      <w:pPr>
        <w:pStyle w:val="Sinespaciado"/>
        <w:spacing w:line="480" w:lineRule="auto"/>
        <w:rPr>
          <w:del w:id="2274" w:author="Steven Ortiz" w:date="2020-07-03T19:05:00Z"/>
          <w:lang w:eastAsia="es-CO"/>
        </w:rPr>
      </w:pPr>
      <w:del w:id="2275" w:author="Steven Ortiz" w:date="2020-07-03T19:05:00Z">
        <w:r w:rsidDel="006C1D81">
          <w:rPr>
            <w:noProof/>
            <w:lang w:eastAsia="es-CO"/>
          </w:rPr>
          <mc:AlternateContent>
            <mc:Choice Requires="wps">
              <w:drawing>
                <wp:anchor distT="0" distB="0" distL="114300" distR="114300" simplePos="0" relativeHeight="251751424" behindDoc="0" locked="0" layoutInCell="1" allowOverlap="1" wp14:anchorId="3D80AC3D" wp14:editId="0C5C72CF">
                  <wp:simplePos x="0" y="0"/>
                  <wp:positionH relativeFrom="column">
                    <wp:posOffset>186690</wp:posOffset>
                  </wp:positionH>
                  <wp:positionV relativeFrom="paragraph">
                    <wp:posOffset>2845435</wp:posOffset>
                  </wp:positionV>
                  <wp:extent cx="5238750"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a:effectLst/>
                        </wps:spPr>
                        <wps:txbx>
                          <w:txbxContent>
                            <w:p w14:paraId="2CE325C9" w14:textId="77777777" w:rsidR="007D640A" w:rsidRPr="00BF209D" w:rsidRDefault="007D640A" w:rsidP="00410964">
                              <w:pPr>
                                <w:pStyle w:val="Descripcin"/>
                                <w:jc w:val="center"/>
                                <w:rPr>
                                  <w:noProof/>
                                  <w:sz w:val="24"/>
                                </w:rPr>
                              </w:pPr>
                              <w:bookmarkStart w:id="2276" w:name="_Ref41332550"/>
                              <w:bookmarkStart w:id="2277" w:name="_Toc41335534"/>
                              <w:r>
                                <w:t xml:space="preserve">Ilustración </w:t>
                              </w:r>
                              <w:r>
                                <w:rPr>
                                  <w:noProof/>
                                </w:rPr>
                                <w:fldChar w:fldCharType="begin"/>
                              </w:r>
                              <w:r>
                                <w:rPr>
                                  <w:noProof/>
                                </w:rPr>
                                <w:instrText xml:space="preserve"> SEQ Ilustración \* ARABIC </w:instrText>
                              </w:r>
                              <w:r>
                                <w:rPr>
                                  <w:noProof/>
                                </w:rPr>
                                <w:fldChar w:fldCharType="separate"/>
                              </w:r>
                              <w:r>
                                <w:rPr>
                                  <w:noProof/>
                                </w:rPr>
                                <w:t>23</w:t>
                              </w:r>
                              <w:r>
                                <w:rPr>
                                  <w:noProof/>
                                </w:rPr>
                                <w:fldChar w:fldCharType="end"/>
                              </w:r>
                              <w:bookmarkEnd w:id="2276"/>
                              <w:r>
                                <w:t xml:space="preserve"> Código JavaScript para enviar archivos Python por </w:t>
                              </w:r>
                              <w:proofErr w:type="spellStart"/>
                              <w:r>
                                <w:t>WebSocket</w:t>
                              </w:r>
                              <w:bookmarkEnd w:id="22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0AC3D" id="Cuadro de texto 66" o:spid="_x0000_s1056" type="#_x0000_t202" style="position:absolute;left:0;text-align:left;margin-left:14.7pt;margin-top:224.05pt;width:41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" stroked="f">
                  <v:textbox style="mso-fit-shape-to-text:t" inset="0,0,0,0">
                    <w:txbxContent>
                      <w:p w14:paraId="2CE325C9" w14:textId="77777777" w:rsidR="007D640A" w:rsidRPr="00BF209D" w:rsidRDefault="007D640A" w:rsidP="00410964">
                        <w:pPr>
                          <w:pStyle w:val="Descripcin"/>
                          <w:jc w:val="center"/>
                          <w:rPr>
                            <w:noProof/>
                            <w:sz w:val="24"/>
                          </w:rPr>
                        </w:pPr>
                        <w:bookmarkStart w:id="2278" w:name="_Ref41332550"/>
                        <w:bookmarkStart w:id="2279" w:name="_Toc41335534"/>
                        <w:r>
                          <w:t xml:space="preserve">Ilustración </w:t>
                        </w:r>
                        <w:r>
                          <w:rPr>
                            <w:noProof/>
                          </w:rPr>
                          <w:fldChar w:fldCharType="begin"/>
                        </w:r>
                        <w:r>
                          <w:rPr>
                            <w:noProof/>
                          </w:rPr>
                          <w:instrText xml:space="preserve"> SEQ Ilustración \* ARABIC </w:instrText>
                        </w:r>
                        <w:r>
                          <w:rPr>
                            <w:noProof/>
                          </w:rPr>
                          <w:fldChar w:fldCharType="separate"/>
                        </w:r>
                        <w:r>
                          <w:rPr>
                            <w:noProof/>
                          </w:rPr>
                          <w:t>23</w:t>
                        </w:r>
                        <w:r>
                          <w:rPr>
                            <w:noProof/>
                          </w:rPr>
                          <w:fldChar w:fldCharType="end"/>
                        </w:r>
                        <w:bookmarkEnd w:id="2278"/>
                        <w:r>
                          <w:t xml:space="preserve"> Código JavaScript para enviar archivos Python por </w:t>
                        </w:r>
                        <w:proofErr w:type="spellStart"/>
                        <w:r>
                          <w:t>WebSocket</w:t>
                        </w:r>
                        <w:bookmarkEnd w:id="2279"/>
                        <w:proofErr w:type="spellEnd"/>
                      </w:p>
                    </w:txbxContent>
                  </v:textbox>
                </v:shape>
              </w:pict>
            </mc:Fallback>
          </mc:AlternateContent>
        </w:r>
        <w:r w:rsidR="00531FA7" w:rsidDel="006C1D81">
          <w:rPr>
            <w:noProof/>
            <w:lang w:eastAsia="es-CO"/>
          </w:rPr>
          <w:drawing>
            <wp:anchor distT="0" distB="0" distL="114300" distR="114300" simplePos="0" relativeHeight="251749376" behindDoc="0" locked="0" layoutInCell="1" allowOverlap="1" wp14:anchorId="51AD3016" wp14:editId="7C1AA15E">
              <wp:simplePos x="0" y="0"/>
              <wp:positionH relativeFrom="margin">
                <wp:align>center</wp:align>
              </wp:positionH>
              <wp:positionV relativeFrom="paragraph">
                <wp:posOffset>92432</wp:posOffset>
              </wp:positionV>
              <wp:extent cx="5238750" cy="2696210"/>
              <wp:effectExtent l="0" t="0" r="0" b="889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26137" t="9056" r="4617" b="27551"/>
                      <a:stretch/>
                    </pic:blipFill>
                    <pic:spPr bwMode="auto">
                      <a:xfrm>
                        <a:off x="0" y="0"/>
                        <a:ext cx="5238750" cy="2696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280" w:name="_Toc44879122"/>
        <w:bookmarkStart w:id="2281" w:name="_Toc44879467"/>
        <w:bookmarkEnd w:id="2280"/>
        <w:bookmarkEnd w:id="2281"/>
      </w:del>
    </w:p>
    <w:p w14:paraId="25B7607E" w14:textId="49CE7F40" w:rsidR="00531FA7" w:rsidDel="006C1D81" w:rsidRDefault="00531FA7" w:rsidP="00945007">
      <w:pPr>
        <w:tabs>
          <w:tab w:val="left" w:pos="142"/>
        </w:tabs>
        <w:spacing w:line="480" w:lineRule="auto"/>
        <w:ind w:left="0"/>
        <w:rPr>
          <w:del w:id="2282" w:author="Steven Ortiz" w:date="2020-07-03T19:05:00Z"/>
          <w:rFonts w:cs="Times New Roman"/>
          <w:szCs w:val="24"/>
        </w:rPr>
      </w:pPr>
      <w:bookmarkStart w:id="2283" w:name="_Toc44879123"/>
      <w:bookmarkStart w:id="2284" w:name="_Toc44879468"/>
      <w:bookmarkEnd w:id="2283"/>
      <w:bookmarkEnd w:id="2284"/>
    </w:p>
    <w:p w14:paraId="06FD8EE1" w14:textId="11F4A64D" w:rsidR="00410964" w:rsidDel="006C1D81" w:rsidRDefault="00410964" w:rsidP="00945007">
      <w:pPr>
        <w:tabs>
          <w:tab w:val="left" w:pos="142"/>
        </w:tabs>
        <w:spacing w:line="480" w:lineRule="auto"/>
        <w:ind w:left="0"/>
        <w:rPr>
          <w:del w:id="2285" w:author="Steven Ortiz" w:date="2020-07-03T19:05:00Z"/>
          <w:rFonts w:cs="Times New Roman"/>
          <w:szCs w:val="24"/>
        </w:rPr>
      </w:pPr>
      <w:bookmarkStart w:id="2286" w:name="_Toc44879124"/>
      <w:bookmarkStart w:id="2287" w:name="_Toc44879469"/>
      <w:bookmarkEnd w:id="2286"/>
      <w:bookmarkEnd w:id="2287"/>
    </w:p>
    <w:p w14:paraId="485EFDB1" w14:textId="719C8899" w:rsidR="00410964" w:rsidDel="006C1D81" w:rsidRDefault="00410964" w:rsidP="00945007">
      <w:pPr>
        <w:tabs>
          <w:tab w:val="left" w:pos="142"/>
        </w:tabs>
        <w:spacing w:line="480" w:lineRule="auto"/>
        <w:ind w:left="0"/>
        <w:rPr>
          <w:del w:id="2288" w:author="Steven Ortiz" w:date="2020-07-03T19:05:00Z"/>
          <w:rFonts w:cs="Times New Roman"/>
          <w:szCs w:val="24"/>
        </w:rPr>
      </w:pPr>
      <w:bookmarkStart w:id="2289" w:name="_Toc44879125"/>
      <w:bookmarkStart w:id="2290" w:name="_Toc44879470"/>
      <w:bookmarkEnd w:id="2289"/>
      <w:bookmarkEnd w:id="2290"/>
    </w:p>
    <w:p w14:paraId="7F3752BA" w14:textId="1D31515E" w:rsidR="00410964" w:rsidDel="006C1D81" w:rsidRDefault="00410964" w:rsidP="00945007">
      <w:pPr>
        <w:tabs>
          <w:tab w:val="left" w:pos="142"/>
        </w:tabs>
        <w:spacing w:line="480" w:lineRule="auto"/>
        <w:ind w:left="0"/>
        <w:rPr>
          <w:del w:id="2291" w:author="Steven Ortiz" w:date="2020-07-03T19:05:00Z"/>
          <w:rFonts w:cs="Times New Roman"/>
          <w:szCs w:val="24"/>
        </w:rPr>
      </w:pPr>
      <w:bookmarkStart w:id="2292" w:name="_Toc44879126"/>
      <w:bookmarkStart w:id="2293" w:name="_Toc44879471"/>
      <w:bookmarkEnd w:id="2292"/>
      <w:bookmarkEnd w:id="2293"/>
    </w:p>
    <w:p w14:paraId="086DAB33" w14:textId="080B3953" w:rsidR="00410964" w:rsidDel="006C1D81" w:rsidRDefault="00410964" w:rsidP="00945007">
      <w:pPr>
        <w:tabs>
          <w:tab w:val="left" w:pos="142"/>
        </w:tabs>
        <w:spacing w:line="480" w:lineRule="auto"/>
        <w:ind w:left="0"/>
        <w:rPr>
          <w:del w:id="2294" w:author="Steven Ortiz" w:date="2020-07-03T19:05:00Z"/>
          <w:rFonts w:cs="Times New Roman"/>
          <w:szCs w:val="24"/>
        </w:rPr>
      </w:pPr>
      <w:bookmarkStart w:id="2295" w:name="_Toc44879127"/>
      <w:bookmarkStart w:id="2296" w:name="_Toc44879472"/>
      <w:bookmarkEnd w:id="2295"/>
      <w:bookmarkEnd w:id="2296"/>
    </w:p>
    <w:p w14:paraId="724D804B" w14:textId="31A2E524" w:rsidR="00410964" w:rsidDel="006C1D81" w:rsidRDefault="00410964" w:rsidP="00945007">
      <w:pPr>
        <w:tabs>
          <w:tab w:val="left" w:pos="142"/>
        </w:tabs>
        <w:spacing w:line="480" w:lineRule="auto"/>
        <w:ind w:left="0"/>
        <w:rPr>
          <w:del w:id="2297" w:author="Steven Ortiz" w:date="2020-07-03T19:05:00Z"/>
          <w:rFonts w:cs="Times New Roman"/>
          <w:szCs w:val="24"/>
        </w:rPr>
      </w:pPr>
      <w:bookmarkStart w:id="2298" w:name="_Toc44879128"/>
      <w:bookmarkStart w:id="2299" w:name="_Toc44879473"/>
      <w:bookmarkEnd w:id="2298"/>
      <w:bookmarkEnd w:id="2299"/>
    </w:p>
    <w:p w14:paraId="223FA300" w14:textId="513D7490" w:rsidR="00410964" w:rsidDel="006C1D81" w:rsidRDefault="00410964" w:rsidP="00945007">
      <w:pPr>
        <w:tabs>
          <w:tab w:val="left" w:pos="142"/>
        </w:tabs>
        <w:spacing w:line="480" w:lineRule="auto"/>
        <w:ind w:left="0"/>
        <w:rPr>
          <w:del w:id="2300" w:author="Steven Ortiz" w:date="2020-07-03T19:05:00Z"/>
          <w:rFonts w:cs="Times New Roman"/>
          <w:szCs w:val="24"/>
        </w:rPr>
      </w:pPr>
      <w:bookmarkStart w:id="2301" w:name="_Toc44879129"/>
      <w:bookmarkStart w:id="2302" w:name="_Toc44879474"/>
      <w:bookmarkEnd w:id="2301"/>
      <w:bookmarkEnd w:id="2302"/>
    </w:p>
    <w:p w14:paraId="7E5D043F" w14:textId="1AA79604" w:rsidR="00410964" w:rsidDel="006C1D81" w:rsidRDefault="00410964" w:rsidP="00410964">
      <w:pPr>
        <w:pStyle w:val="Sinespaciado"/>
        <w:spacing w:line="480" w:lineRule="auto"/>
        <w:rPr>
          <w:del w:id="2303" w:author="Steven Ortiz" w:date="2020-07-03T19:05:00Z"/>
          <w:lang w:eastAsia="es-CO"/>
        </w:rPr>
      </w:pPr>
      <w:del w:id="2304" w:author="Steven Ortiz" w:date="2020-07-03T19:05:00Z">
        <w:r w:rsidRPr="00A4695F" w:rsidDel="006C1D81">
          <w:rPr>
            <w:lang w:eastAsia="es-CO"/>
          </w:rPr>
          <w:delText xml:space="preserve">Siguiendo el proceso de la </w:delText>
        </w:r>
        <w:r w:rsidDel="006C1D81">
          <w:rPr>
            <w:lang w:eastAsia="es-CO"/>
          </w:rPr>
          <w:fldChar w:fldCharType="begin"/>
        </w:r>
        <w:r w:rsidDel="006C1D81">
          <w:rPr>
            <w:lang w:eastAsia="es-CO"/>
          </w:rPr>
          <w:delInstrText xml:space="preserve"> REF _Ref41332695 \h </w:delInstrText>
        </w:r>
        <w:r w:rsidDel="006C1D81">
          <w:rPr>
            <w:lang w:eastAsia="es-CO"/>
          </w:rPr>
        </w:r>
        <w:r w:rsidDel="006C1D81">
          <w:rPr>
            <w:lang w:eastAsia="es-CO"/>
          </w:rPr>
          <w:fldChar w:fldCharType="separate"/>
        </w:r>
        <w:r w:rsidDel="006C1D81">
          <w:delText xml:space="preserve">Ilustración </w:delText>
        </w:r>
        <w:r w:rsidDel="006C1D81">
          <w:rPr>
            <w:noProof/>
          </w:rPr>
          <w:delText>24</w:delText>
        </w:r>
        <w:r w:rsidDel="006C1D81">
          <w:rPr>
            <w:lang w:eastAsia="es-CO"/>
          </w:rPr>
          <w:fldChar w:fldCharType="end"/>
        </w:r>
        <w:r w:rsidDel="006C1D81">
          <w:rPr>
            <w:lang w:eastAsia="es-CO"/>
          </w:rPr>
          <w:delText xml:space="preserve">, </w:delText>
        </w:r>
        <w:r w:rsidRPr="00A4695F" w:rsidDel="006C1D81">
          <w:rPr>
            <w:lang w:eastAsia="es-CO"/>
          </w:rPr>
          <w:delText xml:space="preserve">para la conexión por WebSocket se requiere verificación de credenciales, las cuales son únicas para cada dispositivo que soporte esta comunicación, las credenciales para la ESP32 se observan en la </w:delText>
        </w:r>
        <w:r w:rsidDel="006C1D81">
          <w:rPr>
            <w:color w:val="FF0000"/>
            <w:lang w:eastAsia="es-CO"/>
          </w:rPr>
          <w:fldChar w:fldCharType="begin"/>
        </w:r>
        <w:r w:rsidDel="006C1D81">
          <w:rPr>
            <w:lang w:eastAsia="es-CO"/>
          </w:rPr>
          <w:delInstrText xml:space="preserve"> REF _Ref41329189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8</w:delText>
        </w:r>
        <w:r w:rsidDel="006C1D81">
          <w:rPr>
            <w:color w:val="FF0000"/>
            <w:lang w:eastAsia="es-CO"/>
          </w:rPr>
          <w:fldChar w:fldCharType="end"/>
        </w:r>
        <w:r w:rsidRPr="00410964" w:rsidDel="006C1D81">
          <w:rPr>
            <w:lang w:eastAsia="es-CO"/>
          </w:rPr>
          <w:delText xml:space="preserve">. </w:delText>
        </w:r>
        <w:r w:rsidRPr="00A4695F" w:rsidDel="006C1D81">
          <w:rPr>
            <w:lang w:eastAsia="es-CO"/>
          </w:rPr>
          <w:delText>Luego ingresar la contraseña configurada en la tarjeta y una vez  las credenciales sean correctas se establece la conexión entre ambos dispositivos</w:delText>
        </w:r>
        <w:r w:rsidDel="006C1D81">
          <w:rPr>
            <w:lang w:eastAsia="es-CO"/>
          </w:rPr>
          <w:delText>.</w:delText>
        </w:r>
        <w:bookmarkStart w:id="2305" w:name="_Toc44879130"/>
        <w:bookmarkStart w:id="2306" w:name="_Toc44879475"/>
        <w:bookmarkEnd w:id="2305"/>
        <w:bookmarkEnd w:id="2306"/>
      </w:del>
    </w:p>
    <w:p w14:paraId="5178EF81" w14:textId="0FC3544C" w:rsidR="00410964" w:rsidDel="006C1D81" w:rsidRDefault="00410964" w:rsidP="00410964">
      <w:pPr>
        <w:pStyle w:val="Sinespaciado"/>
        <w:spacing w:line="480" w:lineRule="auto"/>
        <w:rPr>
          <w:del w:id="2307" w:author="Steven Ortiz" w:date="2020-07-03T19:05:00Z"/>
          <w:lang w:eastAsia="es-CO"/>
        </w:rPr>
      </w:pPr>
      <w:del w:id="2308" w:author="Steven Ortiz" w:date="2020-07-03T19:05:00Z">
        <w:r w:rsidDel="006C1D81">
          <w:rPr>
            <w:noProof/>
            <w:lang w:eastAsia="es-CO"/>
          </w:rPr>
          <mc:AlternateContent>
            <mc:Choice Requires="wps">
              <w:drawing>
                <wp:anchor distT="0" distB="0" distL="114300" distR="114300" simplePos="0" relativeHeight="251755520" behindDoc="0" locked="0" layoutInCell="1" allowOverlap="1" wp14:anchorId="24AD8A23" wp14:editId="30992547">
                  <wp:simplePos x="0" y="0"/>
                  <wp:positionH relativeFrom="column">
                    <wp:posOffset>377190</wp:posOffset>
                  </wp:positionH>
                  <wp:positionV relativeFrom="paragraph">
                    <wp:posOffset>1436370</wp:posOffset>
                  </wp:positionV>
                  <wp:extent cx="4852035"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4852035" cy="635"/>
                          </a:xfrm>
                          <a:prstGeom prst="rect">
                            <a:avLst/>
                          </a:prstGeom>
                          <a:solidFill>
                            <a:prstClr val="white"/>
                          </a:solidFill>
                          <a:ln>
                            <a:noFill/>
                          </a:ln>
                          <a:effectLst/>
                        </wps:spPr>
                        <wps:txbx>
                          <w:txbxContent>
                            <w:p w14:paraId="6617D088" w14:textId="77777777" w:rsidR="007D640A" w:rsidRPr="000401B1" w:rsidRDefault="007D640A" w:rsidP="00410964">
                              <w:pPr>
                                <w:pStyle w:val="Descripcin"/>
                                <w:jc w:val="center"/>
                                <w:rPr>
                                  <w:noProof/>
                                  <w:sz w:val="24"/>
                                </w:rPr>
                              </w:pPr>
                              <w:bookmarkStart w:id="2309" w:name="_Ref41332695"/>
                              <w:bookmarkStart w:id="2310" w:name="_Toc41335535"/>
                              <w:r>
                                <w:t xml:space="preserve">Ilustración </w:t>
                              </w:r>
                              <w:r>
                                <w:rPr>
                                  <w:noProof/>
                                </w:rPr>
                                <w:fldChar w:fldCharType="begin"/>
                              </w:r>
                              <w:r>
                                <w:rPr>
                                  <w:noProof/>
                                </w:rPr>
                                <w:instrText xml:space="preserve"> SEQ Ilustración \* ARABIC </w:instrText>
                              </w:r>
                              <w:r>
                                <w:rPr>
                                  <w:noProof/>
                                </w:rPr>
                                <w:fldChar w:fldCharType="separate"/>
                              </w:r>
                              <w:r>
                                <w:rPr>
                                  <w:noProof/>
                                </w:rPr>
                                <w:t>24</w:t>
                              </w:r>
                              <w:r>
                                <w:rPr>
                                  <w:noProof/>
                                </w:rPr>
                                <w:fldChar w:fldCharType="end"/>
                              </w:r>
                              <w:bookmarkEnd w:id="2309"/>
                              <w:r>
                                <w:t xml:space="preserve"> Proceso para conexión </w:t>
                              </w:r>
                              <w:proofErr w:type="spellStart"/>
                              <w:r>
                                <w:t>WebSocket</w:t>
                              </w:r>
                              <w:bookmarkEnd w:id="23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D8A23" id="Cuadro de texto 67" o:spid="_x0000_s1057" type="#_x0000_t202" style="position:absolute;left:0;text-align:left;margin-left:29.7pt;margin-top:113.1pt;width:382.0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akEOgIAAHwEAAAOAAAAZHJzL2Uyb0RvYy54bWysVMFu2zAMvQ/YPwi6L07SNS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" stroked="f">
                  <v:textbox style="mso-fit-shape-to-text:t" inset="0,0,0,0">
                    <w:txbxContent>
                      <w:p w14:paraId="6617D088" w14:textId="77777777" w:rsidR="007D640A" w:rsidRPr="000401B1" w:rsidRDefault="007D640A" w:rsidP="00410964">
                        <w:pPr>
                          <w:pStyle w:val="Descripcin"/>
                          <w:jc w:val="center"/>
                          <w:rPr>
                            <w:noProof/>
                            <w:sz w:val="24"/>
                          </w:rPr>
                        </w:pPr>
                        <w:bookmarkStart w:id="2311" w:name="_Ref41332695"/>
                        <w:bookmarkStart w:id="2312" w:name="_Toc41335535"/>
                        <w:r>
                          <w:t xml:space="preserve">Ilustración </w:t>
                        </w:r>
                        <w:r>
                          <w:rPr>
                            <w:noProof/>
                          </w:rPr>
                          <w:fldChar w:fldCharType="begin"/>
                        </w:r>
                        <w:r>
                          <w:rPr>
                            <w:noProof/>
                          </w:rPr>
                          <w:instrText xml:space="preserve"> SEQ Ilustración \* ARABIC </w:instrText>
                        </w:r>
                        <w:r>
                          <w:rPr>
                            <w:noProof/>
                          </w:rPr>
                          <w:fldChar w:fldCharType="separate"/>
                        </w:r>
                        <w:r>
                          <w:rPr>
                            <w:noProof/>
                          </w:rPr>
                          <w:t>24</w:t>
                        </w:r>
                        <w:r>
                          <w:rPr>
                            <w:noProof/>
                          </w:rPr>
                          <w:fldChar w:fldCharType="end"/>
                        </w:r>
                        <w:bookmarkEnd w:id="2311"/>
                        <w:r>
                          <w:t xml:space="preserve"> Proceso para conexión </w:t>
                        </w:r>
                        <w:proofErr w:type="spellStart"/>
                        <w:r>
                          <w:t>WebSocket</w:t>
                        </w:r>
                        <w:bookmarkEnd w:id="2312"/>
                        <w:proofErr w:type="spellEnd"/>
                      </w:p>
                    </w:txbxContent>
                  </v:textbox>
                </v:shape>
              </w:pict>
            </mc:Fallback>
          </mc:AlternateContent>
        </w:r>
        <w:r w:rsidDel="006C1D81">
          <w:rPr>
            <w:noProof/>
            <w:lang w:eastAsia="es-CO"/>
          </w:rPr>
          <w:drawing>
            <wp:anchor distT="0" distB="0" distL="114300" distR="114300" simplePos="0" relativeHeight="251753472" behindDoc="0" locked="0" layoutInCell="1" allowOverlap="1" wp14:anchorId="7E37CFFC" wp14:editId="3E32E36B">
              <wp:simplePos x="0" y="0"/>
              <wp:positionH relativeFrom="margin">
                <wp:align>center</wp:align>
              </wp:positionH>
              <wp:positionV relativeFrom="paragraph">
                <wp:posOffset>132030</wp:posOffset>
              </wp:positionV>
              <wp:extent cx="4852035" cy="1247775"/>
              <wp:effectExtent l="0" t="0" r="5715"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24609" t="31395" r="27868" b="46870"/>
                      <a:stretch/>
                    </pic:blipFill>
                    <pic:spPr bwMode="auto">
                      <a:xfrm>
                        <a:off x="0" y="0"/>
                        <a:ext cx="4852035"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313" w:name="_Toc44879131"/>
        <w:bookmarkStart w:id="2314" w:name="_Toc44879476"/>
        <w:bookmarkEnd w:id="2313"/>
        <w:bookmarkEnd w:id="2314"/>
      </w:del>
    </w:p>
    <w:p w14:paraId="27890334" w14:textId="6E099BBC" w:rsidR="00410964" w:rsidDel="006C1D81" w:rsidRDefault="00410964" w:rsidP="00945007">
      <w:pPr>
        <w:tabs>
          <w:tab w:val="left" w:pos="142"/>
        </w:tabs>
        <w:spacing w:line="480" w:lineRule="auto"/>
        <w:ind w:left="0"/>
        <w:rPr>
          <w:del w:id="2315" w:author="Steven Ortiz" w:date="2020-07-03T19:05:00Z"/>
          <w:rFonts w:cs="Times New Roman"/>
          <w:szCs w:val="24"/>
        </w:rPr>
      </w:pPr>
      <w:bookmarkStart w:id="2316" w:name="_Toc44879132"/>
      <w:bookmarkStart w:id="2317" w:name="_Toc44879477"/>
      <w:bookmarkEnd w:id="2316"/>
      <w:bookmarkEnd w:id="2317"/>
    </w:p>
    <w:p w14:paraId="4E4CA57A" w14:textId="01A85D4F" w:rsidR="00410964" w:rsidDel="006C1D81" w:rsidRDefault="00410964" w:rsidP="00945007">
      <w:pPr>
        <w:tabs>
          <w:tab w:val="left" w:pos="142"/>
        </w:tabs>
        <w:spacing w:line="480" w:lineRule="auto"/>
        <w:ind w:left="0"/>
        <w:rPr>
          <w:del w:id="2318" w:author="Steven Ortiz" w:date="2020-07-03T19:05:00Z"/>
          <w:rFonts w:cs="Times New Roman"/>
          <w:szCs w:val="24"/>
        </w:rPr>
      </w:pPr>
      <w:bookmarkStart w:id="2319" w:name="_Toc44879133"/>
      <w:bookmarkStart w:id="2320" w:name="_Toc44879478"/>
      <w:bookmarkEnd w:id="2319"/>
      <w:bookmarkEnd w:id="2320"/>
    </w:p>
    <w:p w14:paraId="6D750D03" w14:textId="3310434B" w:rsidR="00410964" w:rsidDel="006C1D81" w:rsidRDefault="00410964" w:rsidP="00945007">
      <w:pPr>
        <w:tabs>
          <w:tab w:val="left" w:pos="142"/>
        </w:tabs>
        <w:spacing w:line="480" w:lineRule="auto"/>
        <w:ind w:left="0"/>
        <w:rPr>
          <w:del w:id="2321" w:author="Steven Ortiz" w:date="2020-07-03T19:05:00Z"/>
          <w:rFonts w:cs="Times New Roman"/>
          <w:szCs w:val="24"/>
        </w:rPr>
      </w:pPr>
      <w:bookmarkStart w:id="2322" w:name="_Toc44879134"/>
      <w:bookmarkStart w:id="2323" w:name="_Toc44879479"/>
      <w:bookmarkEnd w:id="2322"/>
      <w:bookmarkEnd w:id="2323"/>
    </w:p>
    <w:p w14:paraId="3E81282C" w14:textId="09B6021F" w:rsidR="00410964" w:rsidDel="006C1D81" w:rsidRDefault="00410964" w:rsidP="00410964">
      <w:pPr>
        <w:pStyle w:val="Sinespaciado"/>
        <w:spacing w:line="480" w:lineRule="auto"/>
        <w:rPr>
          <w:del w:id="2324" w:author="Steven Ortiz" w:date="2020-07-03T19:05:00Z"/>
          <w:lang w:eastAsia="es-CO"/>
        </w:rPr>
      </w:pPr>
      <w:del w:id="2325" w:author="Steven Ortiz" w:date="2020-07-03T19:05:00Z">
        <w:r w:rsidRPr="00A4695F" w:rsidDel="006C1D81">
          <w:rPr>
            <w:lang w:eastAsia="es-CO"/>
          </w:rPr>
          <w:delText xml:space="preserve">Primero se conecta la tarjeta ESP con la web como en la </w:delText>
        </w:r>
        <w:r w:rsidDel="006C1D81">
          <w:rPr>
            <w:lang w:eastAsia="es-CO"/>
          </w:rPr>
          <w:fldChar w:fldCharType="begin"/>
        </w:r>
        <w:r w:rsidDel="006C1D81">
          <w:rPr>
            <w:lang w:eastAsia="es-CO"/>
          </w:rPr>
          <w:delInstrText xml:space="preserve"> REF _Ref41333023 \h </w:delInstrText>
        </w:r>
        <w:r w:rsidDel="006C1D81">
          <w:rPr>
            <w:lang w:eastAsia="es-CO"/>
          </w:rPr>
        </w:r>
        <w:r w:rsidDel="006C1D81">
          <w:rPr>
            <w:lang w:eastAsia="es-CO"/>
          </w:rPr>
          <w:fldChar w:fldCharType="separate"/>
        </w:r>
        <w:r w:rsidDel="006C1D81">
          <w:delText xml:space="preserve">Ilustración </w:delText>
        </w:r>
        <w:r w:rsidDel="006C1D81">
          <w:rPr>
            <w:noProof/>
          </w:rPr>
          <w:delText>25</w:delText>
        </w:r>
        <w:r w:rsidDel="006C1D81">
          <w:rPr>
            <w:lang w:eastAsia="es-CO"/>
          </w:rPr>
          <w:fldChar w:fldCharType="end"/>
        </w:r>
        <w:r w:rsidDel="006C1D81">
          <w:rPr>
            <w:lang w:eastAsia="es-CO"/>
          </w:rPr>
          <w:delText xml:space="preserve">, </w:delText>
        </w:r>
        <w:r w:rsidRPr="00A4695F" w:rsidDel="006C1D81">
          <w:rPr>
            <w:lang w:eastAsia="es-CO"/>
          </w:rPr>
          <w:delText>esto con la dirección IP de la ESP, para este caso la dirección es 192.168.0.1 con puerto 8266.</w:delText>
        </w:r>
        <w:bookmarkStart w:id="2326" w:name="_Toc44879135"/>
        <w:bookmarkStart w:id="2327" w:name="_Toc44879480"/>
        <w:bookmarkEnd w:id="2326"/>
        <w:bookmarkEnd w:id="2327"/>
      </w:del>
    </w:p>
    <w:p w14:paraId="7BEEF207" w14:textId="267C06E7" w:rsidR="00410964" w:rsidDel="006C1D81" w:rsidRDefault="00410964" w:rsidP="00410964">
      <w:pPr>
        <w:spacing w:line="480" w:lineRule="auto"/>
        <w:rPr>
          <w:del w:id="2328" w:author="Steven Ortiz" w:date="2020-07-03T19:05:00Z"/>
          <w:lang w:eastAsia="es-CO"/>
        </w:rPr>
      </w:pPr>
      <w:bookmarkStart w:id="2329" w:name="_Toc44879136"/>
      <w:bookmarkStart w:id="2330" w:name="_Toc44879481"/>
      <w:bookmarkEnd w:id="2329"/>
      <w:bookmarkEnd w:id="2330"/>
    </w:p>
    <w:p w14:paraId="18C7F2C7" w14:textId="43A2718B" w:rsidR="00410964" w:rsidDel="006C1D81" w:rsidRDefault="00410964" w:rsidP="00945007">
      <w:pPr>
        <w:tabs>
          <w:tab w:val="left" w:pos="142"/>
        </w:tabs>
        <w:spacing w:line="480" w:lineRule="auto"/>
        <w:ind w:left="0"/>
        <w:rPr>
          <w:del w:id="2331" w:author="Steven Ortiz" w:date="2020-07-03T19:05:00Z"/>
          <w:rFonts w:cs="Times New Roman"/>
          <w:szCs w:val="24"/>
        </w:rPr>
      </w:pPr>
      <w:del w:id="2332" w:author="Steven Ortiz" w:date="2020-07-03T19:05:00Z">
        <w:r w:rsidDel="006C1D81">
          <w:rPr>
            <w:noProof/>
            <w:lang w:eastAsia="es-CO"/>
          </w:rPr>
          <w:drawing>
            <wp:anchor distT="0" distB="0" distL="114300" distR="114300" simplePos="0" relativeHeight="251757568" behindDoc="0" locked="0" layoutInCell="1" allowOverlap="1" wp14:anchorId="414B56DD" wp14:editId="025031B5">
              <wp:simplePos x="0" y="0"/>
              <wp:positionH relativeFrom="margin">
                <wp:align>center</wp:align>
              </wp:positionH>
              <wp:positionV relativeFrom="paragraph">
                <wp:posOffset>-4774</wp:posOffset>
              </wp:positionV>
              <wp:extent cx="4000500" cy="236568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32586" r="32111" b="62870"/>
                      <a:stretch/>
                    </pic:blipFill>
                    <pic:spPr bwMode="auto">
                      <a:xfrm>
                        <a:off x="0" y="0"/>
                        <a:ext cx="4000500" cy="236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333" w:name="_Toc44879137"/>
        <w:bookmarkStart w:id="2334" w:name="_Toc44879482"/>
        <w:bookmarkEnd w:id="2333"/>
        <w:bookmarkEnd w:id="2334"/>
      </w:del>
    </w:p>
    <w:p w14:paraId="49B97610" w14:textId="77A77422" w:rsidR="00410964" w:rsidDel="006C1D81" w:rsidRDefault="00410964" w:rsidP="00945007">
      <w:pPr>
        <w:tabs>
          <w:tab w:val="left" w:pos="142"/>
        </w:tabs>
        <w:spacing w:line="480" w:lineRule="auto"/>
        <w:ind w:left="0"/>
        <w:rPr>
          <w:del w:id="2335" w:author="Steven Ortiz" w:date="2020-07-03T19:05:00Z"/>
          <w:rFonts w:cs="Times New Roman"/>
          <w:szCs w:val="24"/>
        </w:rPr>
      </w:pPr>
      <w:bookmarkStart w:id="2336" w:name="_Toc44879138"/>
      <w:bookmarkStart w:id="2337" w:name="_Toc44879483"/>
      <w:bookmarkEnd w:id="2336"/>
      <w:bookmarkEnd w:id="2337"/>
    </w:p>
    <w:p w14:paraId="6AF31F5F" w14:textId="6E1F4000" w:rsidR="00410964" w:rsidDel="006C1D81" w:rsidRDefault="00410964" w:rsidP="00945007">
      <w:pPr>
        <w:tabs>
          <w:tab w:val="left" w:pos="142"/>
        </w:tabs>
        <w:spacing w:line="480" w:lineRule="auto"/>
        <w:ind w:left="0"/>
        <w:rPr>
          <w:del w:id="2338" w:author="Steven Ortiz" w:date="2020-07-03T19:05:00Z"/>
          <w:rFonts w:cs="Times New Roman"/>
          <w:szCs w:val="24"/>
        </w:rPr>
      </w:pPr>
      <w:bookmarkStart w:id="2339" w:name="_Toc44879139"/>
      <w:bookmarkStart w:id="2340" w:name="_Toc44879484"/>
      <w:bookmarkEnd w:id="2339"/>
      <w:bookmarkEnd w:id="2340"/>
    </w:p>
    <w:p w14:paraId="0C077E5E" w14:textId="3FE71F62" w:rsidR="00410964" w:rsidDel="006C1D81" w:rsidRDefault="00410964" w:rsidP="00945007">
      <w:pPr>
        <w:tabs>
          <w:tab w:val="left" w:pos="142"/>
        </w:tabs>
        <w:spacing w:line="480" w:lineRule="auto"/>
        <w:ind w:left="0"/>
        <w:rPr>
          <w:del w:id="2341" w:author="Steven Ortiz" w:date="2020-07-03T19:05:00Z"/>
          <w:rFonts w:cs="Times New Roman"/>
          <w:szCs w:val="24"/>
        </w:rPr>
      </w:pPr>
      <w:bookmarkStart w:id="2342" w:name="_Toc44879140"/>
      <w:bookmarkStart w:id="2343" w:name="_Toc44879485"/>
      <w:bookmarkEnd w:id="2342"/>
      <w:bookmarkEnd w:id="2343"/>
    </w:p>
    <w:p w14:paraId="1687A38F" w14:textId="20ABD549" w:rsidR="00410964" w:rsidDel="006C1D81" w:rsidRDefault="00410964" w:rsidP="00945007">
      <w:pPr>
        <w:tabs>
          <w:tab w:val="left" w:pos="142"/>
        </w:tabs>
        <w:spacing w:line="480" w:lineRule="auto"/>
        <w:ind w:left="0"/>
        <w:rPr>
          <w:del w:id="2344" w:author="Steven Ortiz" w:date="2020-07-03T19:05:00Z"/>
          <w:rFonts w:cs="Times New Roman"/>
          <w:szCs w:val="24"/>
        </w:rPr>
      </w:pPr>
      <w:bookmarkStart w:id="2345" w:name="_Toc44879141"/>
      <w:bookmarkStart w:id="2346" w:name="_Toc44879486"/>
      <w:bookmarkEnd w:id="2345"/>
      <w:bookmarkEnd w:id="2346"/>
    </w:p>
    <w:p w14:paraId="6C9A5C65" w14:textId="646B4DB1" w:rsidR="00410964" w:rsidDel="006C1D81" w:rsidRDefault="00410964" w:rsidP="00945007">
      <w:pPr>
        <w:tabs>
          <w:tab w:val="left" w:pos="142"/>
        </w:tabs>
        <w:spacing w:line="480" w:lineRule="auto"/>
        <w:ind w:left="0"/>
        <w:rPr>
          <w:del w:id="2347" w:author="Steven Ortiz" w:date="2020-07-03T19:05:00Z"/>
          <w:rFonts w:cs="Times New Roman"/>
          <w:szCs w:val="24"/>
        </w:rPr>
      </w:pPr>
      <w:del w:id="2348" w:author="Steven Ortiz" w:date="2020-07-03T19:05:00Z">
        <w:r w:rsidDel="006C1D81">
          <w:rPr>
            <w:noProof/>
            <w:lang w:eastAsia="es-CO"/>
          </w:rPr>
          <mc:AlternateContent>
            <mc:Choice Requires="wps">
              <w:drawing>
                <wp:anchor distT="0" distB="0" distL="114300" distR="114300" simplePos="0" relativeHeight="251759616" behindDoc="0" locked="0" layoutInCell="1" allowOverlap="1" wp14:anchorId="598FA2ED" wp14:editId="766A4473">
                  <wp:simplePos x="0" y="0"/>
                  <wp:positionH relativeFrom="margin">
                    <wp:align>center</wp:align>
                  </wp:positionH>
                  <wp:positionV relativeFrom="paragraph">
                    <wp:posOffset>198406</wp:posOffset>
                  </wp:positionV>
                  <wp:extent cx="4000500" cy="635"/>
                  <wp:effectExtent l="0" t="0" r="0" b="8255"/>
                  <wp:wrapNone/>
                  <wp:docPr id="68" name="Cuadro de texto 68"/>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14:paraId="559F79DB" w14:textId="77777777" w:rsidR="007D640A" w:rsidRPr="005247C6" w:rsidRDefault="007D640A" w:rsidP="00410964">
                              <w:pPr>
                                <w:pStyle w:val="Descripcin"/>
                                <w:jc w:val="center"/>
                                <w:rPr>
                                  <w:noProof/>
                                  <w:sz w:val="24"/>
                                </w:rPr>
                              </w:pPr>
                              <w:bookmarkStart w:id="2349" w:name="_Ref41333023"/>
                              <w:bookmarkStart w:id="2350" w:name="_Toc41335536"/>
                              <w:r>
                                <w:t xml:space="preserve">Ilustración </w:t>
                              </w:r>
                              <w:r>
                                <w:rPr>
                                  <w:noProof/>
                                </w:rPr>
                                <w:fldChar w:fldCharType="begin"/>
                              </w:r>
                              <w:r>
                                <w:rPr>
                                  <w:noProof/>
                                </w:rPr>
                                <w:instrText xml:space="preserve"> SEQ Ilustración \* ARABIC </w:instrText>
                              </w:r>
                              <w:r>
                                <w:rPr>
                                  <w:noProof/>
                                </w:rPr>
                                <w:fldChar w:fldCharType="separate"/>
                              </w:r>
                              <w:r>
                                <w:rPr>
                                  <w:noProof/>
                                </w:rPr>
                                <w:t>25</w:t>
                              </w:r>
                              <w:r>
                                <w:rPr>
                                  <w:noProof/>
                                </w:rPr>
                                <w:fldChar w:fldCharType="end"/>
                              </w:r>
                              <w:bookmarkEnd w:id="2349"/>
                              <w:r>
                                <w:t xml:space="preserve"> Ingreso de Dirección IP de la tarjeta ESP32</w:t>
                              </w:r>
                              <w:bookmarkEnd w:id="2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FA2ED" id="Cuadro de texto 68" o:spid="_x0000_s1058" type="#_x0000_t202" style="position:absolute;left:0;text-align:left;margin-left:0;margin-top:15.6pt;width:315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" stroked="f">
                  <v:textbox style="mso-fit-shape-to-text:t" inset="0,0,0,0">
                    <w:txbxContent>
                      <w:p w14:paraId="559F79DB" w14:textId="77777777" w:rsidR="007D640A" w:rsidRPr="005247C6" w:rsidRDefault="007D640A" w:rsidP="00410964">
                        <w:pPr>
                          <w:pStyle w:val="Descripcin"/>
                          <w:jc w:val="center"/>
                          <w:rPr>
                            <w:noProof/>
                            <w:sz w:val="24"/>
                          </w:rPr>
                        </w:pPr>
                        <w:bookmarkStart w:id="2351" w:name="_Ref41333023"/>
                        <w:bookmarkStart w:id="2352" w:name="_Toc41335536"/>
                        <w:r>
                          <w:t xml:space="preserve">Ilustración </w:t>
                        </w:r>
                        <w:r>
                          <w:rPr>
                            <w:noProof/>
                          </w:rPr>
                          <w:fldChar w:fldCharType="begin"/>
                        </w:r>
                        <w:r>
                          <w:rPr>
                            <w:noProof/>
                          </w:rPr>
                          <w:instrText xml:space="preserve"> SEQ Ilustración \* ARABIC </w:instrText>
                        </w:r>
                        <w:r>
                          <w:rPr>
                            <w:noProof/>
                          </w:rPr>
                          <w:fldChar w:fldCharType="separate"/>
                        </w:r>
                        <w:r>
                          <w:rPr>
                            <w:noProof/>
                          </w:rPr>
                          <w:t>25</w:t>
                        </w:r>
                        <w:r>
                          <w:rPr>
                            <w:noProof/>
                          </w:rPr>
                          <w:fldChar w:fldCharType="end"/>
                        </w:r>
                        <w:bookmarkEnd w:id="2351"/>
                        <w:r>
                          <w:t xml:space="preserve"> Ingreso de Dirección IP de la tarjeta ESP32</w:t>
                        </w:r>
                        <w:bookmarkEnd w:id="2352"/>
                      </w:p>
                    </w:txbxContent>
                  </v:textbox>
                  <w10:wrap anchorx="margin"/>
                </v:shape>
              </w:pict>
            </mc:Fallback>
          </mc:AlternateContent>
        </w:r>
        <w:bookmarkStart w:id="2353" w:name="_Toc44879142"/>
        <w:bookmarkStart w:id="2354" w:name="_Toc44879487"/>
        <w:bookmarkEnd w:id="2353"/>
        <w:bookmarkEnd w:id="2354"/>
      </w:del>
    </w:p>
    <w:p w14:paraId="78D77869" w14:textId="5BD87F94" w:rsidR="00410964" w:rsidDel="006C1D81" w:rsidRDefault="00410964" w:rsidP="00410964">
      <w:pPr>
        <w:pStyle w:val="Sinespaciado"/>
        <w:spacing w:line="480" w:lineRule="auto"/>
        <w:rPr>
          <w:del w:id="2355" w:author="Steven Ortiz" w:date="2020-07-03T19:05:00Z"/>
          <w:lang w:eastAsia="es-CO"/>
        </w:rPr>
      </w:pPr>
      <w:del w:id="2356" w:author="Steven Ortiz" w:date="2020-07-03T19:05:00Z">
        <w:r w:rsidRPr="00A4695F" w:rsidDel="006C1D81">
          <w:rPr>
            <w:lang w:eastAsia="es-CO"/>
          </w:rPr>
          <w:delText xml:space="preserve">Ya con el enlace establecido, se procede a enviar el archivo y se verifica que la tarjeta esté realizando lo programado, que en este caso corresponde al programa de la figura tal. </w:delText>
        </w:r>
        <w:r w:rsidR="00A84186" w:rsidRPr="00A84186" w:rsidDel="006C1D81">
          <w:rPr>
            <w:lang w:eastAsia="es-CO"/>
          </w:rPr>
          <w:delText xml:space="preserve">Ver </w:delText>
        </w:r>
        <w:r w:rsidR="00A84186" w:rsidDel="006C1D81">
          <w:rPr>
            <w:lang w:eastAsia="es-CO"/>
          </w:rPr>
          <w:fldChar w:fldCharType="begin"/>
        </w:r>
        <w:r w:rsidR="00A84186" w:rsidDel="006C1D81">
          <w:rPr>
            <w:lang w:eastAsia="es-CO"/>
          </w:rPr>
          <w:delInstrText xml:space="preserve"> REF _Ref41333372 \h </w:delInstrText>
        </w:r>
        <w:r w:rsidR="00A84186" w:rsidDel="006C1D81">
          <w:rPr>
            <w:lang w:eastAsia="es-CO"/>
          </w:rPr>
        </w:r>
        <w:r w:rsidR="00A84186" w:rsidDel="006C1D81">
          <w:rPr>
            <w:lang w:eastAsia="es-CO"/>
          </w:rPr>
          <w:fldChar w:fldCharType="separate"/>
        </w:r>
        <w:r w:rsidR="00A84186" w:rsidDel="006C1D81">
          <w:delText xml:space="preserve">Ilustración </w:delText>
        </w:r>
        <w:r w:rsidR="00A84186" w:rsidDel="006C1D81">
          <w:rPr>
            <w:noProof/>
          </w:rPr>
          <w:delText>26</w:delText>
        </w:r>
        <w:r w:rsidR="00A84186" w:rsidDel="006C1D81">
          <w:rPr>
            <w:lang w:eastAsia="es-CO"/>
          </w:rPr>
          <w:fldChar w:fldCharType="end"/>
        </w:r>
        <w:r w:rsidR="00A84186" w:rsidDel="006C1D81">
          <w:rPr>
            <w:lang w:eastAsia="es-CO"/>
          </w:rPr>
          <w:delText xml:space="preserve"> t</w:delText>
        </w:r>
        <w:r w:rsidRPr="00A4695F" w:rsidDel="006C1D81">
          <w:rPr>
            <w:lang w:eastAsia="es-CO"/>
          </w:rPr>
          <w:delText>arjeta realizando el Blink.</w:delText>
        </w:r>
        <w:bookmarkStart w:id="2357" w:name="_Toc44879143"/>
        <w:bookmarkStart w:id="2358" w:name="_Toc44879488"/>
        <w:bookmarkEnd w:id="2357"/>
        <w:bookmarkEnd w:id="2358"/>
      </w:del>
    </w:p>
    <w:p w14:paraId="7D335FBC" w14:textId="3FB2AD13" w:rsidR="00410964" w:rsidDel="006C1D81" w:rsidRDefault="00410964" w:rsidP="00410964">
      <w:pPr>
        <w:pStyle w:val="Sinespaciado"/>
        <w:spacing w:line="480" w:lineRule="auto"/>
        <w:rPr>
          <w:del w:id="2359" w:author="Steven Ortiz" w:date="2020-07-03T19:05:00Z"/>
          <w:color w:val="FF0000"/>
          <w:lang w:eastAsia="es-CO"/>
        </w:rPr>
      </w:pPr>
      <w:del w:id="2360" w:author="Steven Ortiz" w:date="2020-07-03T19:05:00Z">
        <w:r w:rsidRPr="00A4695F" w:rsidDel="006C1D81">
          <w:rPr>
            <w:lang w:eastAsia="es-CO"/>
          </w:rPr>
          <w:delText>A través de una terminal, se observa cuáles son los archivos tienen la tarjeta en su memoria, y el contenido de cada archivo</w:delText>
        </w:r>
        <w:r w:rsidRPr="00A84186" w:rsidDel="006C1D81">
          <w:rPr>
            <w:lang w:eastAsia="es-CO"/>
          </w:rPr>
          <w:delText xml:space="preserve">, Ver </w:delText>
        </w:r>
        <w:r w:rsidR="00A84186" w:rsidDel="006C1D81">
          <w:rPr>
            <w:lang w:eastAsia="es-CO"/>
          </w:rPr>
          <w:fldChar w:fldCharType="begin"/>
        </w:r>
        <w:r w:rsidR="00A84186" w:rsidDel="006C1D81">
          <w:rPr>
            <w:lang w:eastAsia="es-CO"/>
          </w:rPr>
          <w:delInstrText xml:space="preserve"> REF _Ref41333474 \h </w:delInstrText>
        </w:r>
        <w:r w:rsidR="00A84186" w:rsidDel="006C1D81">
          <w:rPr>
            <w:lang w:eastAsia="es-CO"/>
          </w:rPr>
        </w:r>
        <w:r w:rsidR="00A84186" w:rsidDel="006C1D81">
          <w:rPr>
            <w:lang w:eastAsia="es-CO"/>
          </w:rPr>
          <w:fldChar w:fldCharType="separate"/>
        </w:r>
        <w:r w:rsidR="00A84186" w:rsidDel="006C1D81">
          <w:delText xml:space="preserve">Ilustración </w:delText>
        </w:r>
        <w:r w:rsidR="00A84186" w:rsidDel="006C1D81">
          <w:rPr>
            <w:noProof/>
          </w:rPr>
          <w:delText>27</w:delText>
        </w:r>
        <w:r w:rsidR="00A84186" w:rsidDel="006C1D81">
          <w:rPr>
            <w:lang w:eastAsia="es-CO"/>
          </w:rPr>
          <w:fldChar w:fldCharType="end"/>
        </w:r>
        <w:r w:rsidR="00A84186" w:rsidDel="006C1D81">
          <w:rPr>
            <w:lang w:eastAsia="es-CO"/>
          </w:rPr>
          <w:delText>.</w:delText>
        </w:r>
        <w:bookmarkStart w:id="2361" w:name="_Toc44879144"/>
        <w:bookmarkStart w:id="2362" w:name="_Toc44879489"/>
        <w:bookmarkEnd w:id="2361"/>
        <w:bookmarkEnd w:id="2362"/>
      </w:del>
    </w:p>
    <w:p w14:paraId="36EC986C" w14:textId="1799EC26" w:rsidR="00410964" w:rsidDel="006C1D81" w:rsidRDefault="00A84186" w:rsidP="00410964">
      <w:pPr>
        <w:pStyle w:val="Sinespaciado"/>
        <w:spacing w:line="480" w:lineRule="auto"/>
        <w:rPr>
          <w:del w:id="2363" w:author="Steven Ortiz" w:date="2020-07-03T19:05:00Z"/>
          <w:color w:val="FF0000"/>
          <w:lang w:eastAsia="es-CO"/>
        </w:rPr>
      </w:pPr>
      <w:del w:id="2364" w:author="Steven Ortiz" w:date="2020-07-03T19:05:00Z">
        <w:r w:rsidDel="006C1D81">
          <w:rPr>
            <w:noProof/>
            <w:lang w:eastAsia="es-CO"/>
          </w:rPr>
          <mc:AlternateContent>
            <mc:Choice Requires="wps">
              <w:drawing>
                <wp:anchor distT="0" distB="0" distL="114300" distR="114300" simplePos="0" relativeHeight="251764736" behindDoc="0" locked="0" layoutInCell="1" allowOverlap="1" wp14:anchorId="65D0E543" wp14:editId="19F8345A">
                  <wp:simplePos x="0" y="0"/>
                  <wp:positionH relativeFrom="column">
                    <wp:posOffset>1501140</wp:posOffset>
                  </wp:positionH>
                  <wp:positionV relativeFrom="paragraph">
                    <wp:posOffset>3088640</wp:posOffset>
                  </wp:positionV>
                  <wp:extent cx="2600325" cy="635"/>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a:effectLst/>
                        </wps:spPr>
                        <wps:txbx>
                          <w:txbxContent>
                            <w:p w14:paraId="7FAE9A14" w14:textId="77777777" w:rsidR="007D640A" w:rsidRPr="00A2787C" w:rsidRDefault="007D640A" w:rsidP="00A84186">
                              <w:pPr>
                                <w:pStyle w:val="Descripcin"/>
                                <w:jc w:val="center"/>
                                <w:rPr>
                                  <w:noProof/>
                                  <w:sz w:val="24"/>
                                </w:rPr>
                              </w:pPr>
                              <w:bookmarkStart w:id="2365" w:name="_Ref41333372"/>
                              <w:bookmarkStart w:id="2366" w:name="_Toc41335537"/>
                              <w:r>
                                <w:t xml:space="preserve">Ilustración </w:t>
                              </w:r>
                              <w:r>
                                <w:rPr>
                                  <w:noProof/>
                                </w:rPr>
                                <w:fldChar w:fldCharType="begin"/>
                              </w:r>
                              <w:r>
                                <w:rPr>
                                  <w:noProof/>
                                </w:rPr>
                                <w:instrText xml:space="preserve"> SEQ Ilustración \* ARABIC </w:instrText>
                              </w:r>
                              <w:r>
                                <w:rPr>
                                  <w:noProof/>
                                </w:rPr>
                                <w:fldChar w:fldCharType="separate"/>
                              </w:r>
                              <w:r>
                                <w:rPr>
                                  <w:noProof/>
                                </w:rPr>
                                <w:t>26</w:t>
                              </w:r>
                              <w:r>
                                <w:rPr>
                                  <w:noProof/>
                                </w:rPr>
                                <w:fldChar w:fldCharType="end"/>
                              </w:r>
                              <w:bookmarkEnd w:id="2365"/>
                              <w:r>
                                <w:t xml:space="preserve"> ESP32 realizando </w:t>
                              </w:r>
                              <w:proofErr w:type="spellStart"/>
                              <w:r>
                                <w:t>Blink</w:t>
                              </w:r>
                              <w:proofErr w:type="spellEnd"/>
                              <w:r>
                                <w:t xml:space="preserve"> con un Led</w:t>
                              </w:r>
                              <w:bookmarkEnd w:id="2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0E543" id="Cuadro de texto 69" o:spid="_x0000_s1059" type="#_x0000_t202" style="position:absolute;left:0;text-align:left;margin-left:118.2pt;margin-top:243.2pt;width:204.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" stroked="f">
                  <v:textbox style="mso-fit-shape-to-text:t" inset="0,0,0,0">
                    <w:txbxContent>
                      <w:p w14:paraId="7FAE9A14" w14:textId="77777777" w:rsidR="007D640A" w:rsidRPr="00A2787C" w:rsidRDefault="007D640A" w:rsidP="00A84186">
                        <w:pPr>
                          <w:pStyle w:val="Descripcin"/>
                          <w:jc w:val="center"/>
                          <w:rPr>
                            <w:noProof/>
                            <w:sz w:val="24"/>
                          </w:rPr>
                        </w:pPr>
                        <w:bookmarkStart w:id="2367" w:name="_Ref41333372"/>
                        <w:bookmarkStart w:id="2368" w:name="_Toc41335537"/>
                        <w:r>
                          <w:t xml:space="preserve">Ilustración </w:t>
                        </w:r>
                        <w:r>
                          <w:rPr>
                            <w:noProof/>
                          </w:rPr>
                          <w:fldChar w:fldCharType="begin"/>
                        </w:r>
                        <w:r>
                          <w:rPr>
                            <w:noProof/>
                          </w:rPr>
                          <w:instrText xml:space="preserve"> SEQ Ilustración \* ARABIC </w:instrText>
                        </w:r>
                        <w:r>
                          <w:rPr>
                            <w:noProof/>
                          </w:rPr>
                          <w:fldChar w:fldCharType="separate"/>
                        </w:r>
                        <w:r>
                          <w:rPr>
                            <w:noProof/>
                          </w:rPr>
                          <w:t>26</w:t>
                        </w:r>
                        <w:r>
                          <w:rPr>
                            <w:noProof/>
                          </w:rPr>
                          <w:fldChar w:fldCharType="end"/>
                        </w:r>
                        <w:bookmarkEnd w:id="2367"/>
                        <w:r>
                          <w:t xml:space="preserve"> ESP32 realizando </w:t>
                        </w:r>
                        <w:proofErr w:type="spellStart"/>
                        <w:r>
                          <w:t>Blink</w:t>
                        </w:r>
                        <w:proofErr w:type="spellEnd"/>
                        <w:r>
                          <w:t xml:space="preserve"> con un Led</w:t>
                        </w:r>
                        <w:bookmarkEnd w:id="2368"/>
                      </w:p>
                    </w:txbxContent>
                  </v:textbox>
                </v:shape>
              </w:pict>
            </mc:Fallback>
          </mc:AlternateContent>
        </w:r>
        <w:r w:rsidR="00410964" w:rsidDel="006C1D81">
          <w:rPr>
            <w:noProof/>
            <w:lang w:eastAsia="es-CO"/>
          </w:rPr>
          <w:drawing>
            <wp:anchor distT="0" distB="0" distL="114300" distR="114300" simplePos="0" relativeHeight="251761664" behindDoc="0" locked="0" layoutInCell="1" allowOverlap="1" wp14:anchorId="61FD2195" wp14:editId="46FE3682">
              <wp:simplePos x="0" y="0"/>
              <wp:positionH relativeFrom="margin">
                <wp:align>center</wp:align>
              </wp:positionH>
              <wp:positionV relativeFrom="paragraph">
                <wp:posOffset>242263</wp:posOffset>
              </wp:positionV>
              <wp:extent cx="2600325" cy="2789555"/>
              <wp:effectExtent l="0" t="0" r="9525"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62288" t="35319" r="12084" b="15778"/>
                      <a:stretch/>
                    </pic:blipFill>
                    <pic:spPr bwMode="auto">
                      <a:xfrm>
                        <a:off x="0" y="0"/>
                        <a:ext cx="2600325" cy="2789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369" w:name="_Toc44879145"/>
        <w:bookmarkStart w:id="2370" w:name="_Toc44879490"/>
        <w:bookmarkEnd w:id="2369"/>
        <w:bookmarkEnd w:id="2370"/>
      </w:del>
    </w:p>
    <w:p w14:paraId="2DA03B15" w14:textId="5C4A1403" w:rsidR="00410964" w:rsidDel="006C1D81" w:rsidRDefault="00410964" w:rsidP="00945007">
      <w:pPr>
        <w:tabs>
          <w:tab w:val="left" w:pos="142"/>
        </w:tabs>
        <w:spacing w:line="480" w:lineRule="auto"/>
        <w:ind w:left="0"/>
        <w:rPr>
          <w:del w:id="2371" w:author="Steven Ortiz" w:date="2020-07-03T19:05:00Z"/>
          <w:rFonts w:cs="Times New Roman"/>
          <w:szCs w:val="24"/>
        </w:rPr>
      </w:pPr>
      <w:bookmarkStart w:id="2372" w:name="_Toc44879146"/>
      <w:bookmarkStart w:id="2373" w:name="_Toc44879491"/>
      <w:bookmarkEnd w:id="2372"/>
      <w:bookmarkEnd w:id="2373"/>
    </w:p>
    <w:p w14:paraId="770751EB" w14:textId="20EEAD41" w:rsidR="00410964" w:rsidDel="006C1D81" w:rsidRDefault="00410964" w:rsidP="00945007">
      <w:pPr>
        <w:tabs>
          <w:tab w:val="left" w:pos="142"/>
        </w:tabs>
        <w:spacing w:line="480" w:lineRule="auto"/>
        <w:ind w:left="0"/>
        <w:rPr>
          <w:del w:id="2374" w:author="Steven Ortiz" w:date="2020-07-03T19:05:00Z"/>
          <w:rFonts w:cs="Times New Roman"/>
          <w:szCs w:val="24"/>
        </w:rPr>
      </w:pPr>
      <w:bookmarkStart w:id="2375" w:name="_Toc44879147"/>
      <w:bookmarkStart w:id="2376" w:name="_Toc44879492"/>
      <w:bookmarkEnd w:id="2375"/>
      <w:bookmarkEnd w:id="2376"/>
    </w:p>
    <w:p w14:paraId="6EDE9489" w14:textId="7F795B3E" w:rsidR="00410964" w:rsidDel="006C1D81" w:rsidRDefault="00410964" w:rsidP="00945007">
      <w:pPr>
        <w:tabs>
          <w:tab w:val="left" w:pos="142"/>
        </w:tabs>
        <w:spacing w:line="480" w:lineRule="auto"/>
        <w:ind w:left="0"/>
        <w:rPr>
          <w:del w:id="2377" w:author="Steven Ortiz" w:date="2020-07-03T19:05:00Z"/>
          <w:rFonts w:cs="Times New Roman"/>
          <w:szCs w:val="24"/>
        </w:rPr>
      </w:pPr>
      <w:bookmarkStart w:id="2378" w:name="_Toc44879148"/>
      <w:bookmarkStart w:id="2379" w:name="_Toc44879493"/>
      <w:bookmarkEnd w:id="2378"/>
      <w:bookmarkEnd w:id="2379"/>
    </w:p>
    <w:p w14:paraId="6BF548D3" w14:textId="6DAE6869" w:rsidR="00410964" w:rsidDel="006C1D81" w:rsidRDefault="00410964" w:rsidP="00945007">
      <w:pPr>
        <w:tabs>
          <w:tab w:val="left" w:pos="142"/>
        </w:tabs>
        <w:spacing w:line="480" w:lineRule="auto"/>
        <w:ind w:left="0"/>
        <w:rPr>
          <w:del w:id="2380" w:author="Steven Ortiz" w:date="2020-07-03T19:05:00Z"/>
          <w:rFonts w:cs="Times New Roman"/>
          <w:szCs w:val="24"/>
        </w:rPr>
      </w:pPr>
      <w:bookmarkStart w:id="2381" w:name="_Toc44879149"/>
      <w:bookmarkStart w:id="2382" w:name="_Toc44879494"/>
      <w:bookmarkEnd w:id="2381"/>
      <w:bookmarkEnd w:id="2382"/>
    </w:p>
    <w:p w14:paraId="3BF7A6A3" w14:textId="56E86CF8" w:rsidR="00410964" w:rsidDel="006C1D81" w:rsidRDefault="00410964" w:rsidP="00945007">
      <w:pPr>
        <w:tabs>
          <w:tab w:val="left" w:pos="142"/>
        </w:tabs>
        <w:spacing w:line="480" w:lineRule="auto"/>
        <w:ind w:left="0"/>
        <w:rPr>
          <w:del w:id="2383" w:author="Steven Ortiz" w:date="2020-07-03T19:05:00Z"/>
          <w:rFonts w:cs="Times New Roman"/>
          <w:szCs w:val="24"/>
        </w:rPr>
      </w:pPr>
      <w:bookmarkStart w:id="2384" w:name="_Toc44879150"/>
      <w:bookmarkStart w:id="2385" w:name="_Toc44879495"/>
      <w:bookmarkEnd w:id="2384"/>
      <w:bookmarkEnd w:id="2385"/>
    </w:p>
    <w:p w14:paraId="26C088EB" w14:textId="2DA9446E" w:rsidR="00410964" w:rsidDel="006C1D81" w:rsidRDefault="00410964" w:rsidP="00945007">
      <w:pPr>
        <w:tabs>
          <w:tab w:val="left" w:pos="142"/>
        </w:tabs>
        <w:spacing w:line="480" w:lineRule="auto"/>
        <w:ind w:left="0"/>
        <w:rPr>
          <w:del w:id="2386" w:author="Steven Ortiz" w:date="2020-07-03T19:05:00Z"/>
          <w:rFonts w:cs="Times New Roman"/>
          <w:szCs w:val="24"/>
        </w:rPr>
      </w:pPr>
      <w:bookmarkStart w:id="2387" w:name="_Toc44879151"/>
      <w:bookmarkStart w:id="2388" w:name="_Toc44879496"/>
      <w:bookmarkEnd w:id="2387"/>
      <w:bookmarkEnd w:id="2388"/>
    </w:p>
    <w:p w14:paraId="435160B5" w14:textId="51B2FDBC" w:rsidR="00410964" w:rsidDel="006C1D81" w:rsidRDefault="00410964" w:rsidP="00945007">
      <w:pPr>
        <w:tabs>
          <w:tab w:val="left" w:pos="142"/>
        </w:tabs>
        <w:spacing w:line="480" w:lineRule="auto"/>
        <w:ind w:left="0"/>
        <w:rPr>
          <w:del w:id="2389" w:author="Steven Ortiz" w:date="2020-07-03T19:05:00Z"/>
          <w:rFonts w:cs="Times New Roman"/>
          <w:szCs w:val="24"/>
        </w:rPr>
      </w:pPr>
      <w:bookmarkStart w:id="2390" w:name="_Toc44879152"/>
      <w:bookmarkStart w:id="2391" w:name="_Toc44879497"/>
      <w:bookmarkEnd w:id="2390"/>
      <w:bookmarkEnd w:id="2391"/>
    </w:p>
    <w:p w14:paraId="23F7E895" w14:textId="5ABD03F7" w:rsidR="00410964" w:rsidDel="006C1D81" w:rsidRDefault="00410964" w:rsidP="00945007">
      <w:pPr>
        <w:tabs>
          <w:tab w:val="left" w:pos="142"/>
        </w:tabs>
        <w:spacing w:line="480" w:lineRule="auto"/>
        <w:ind w:left="0"/>
        <w:rPr>
          <w:del w:id="2392" w:author="Steven Ortiz" w:date="2020-07-03T19:05:00Z"/>
          <w:rFonts w:cs="Times New Roman"/>
          <w:szCs w:val="24"/>
        </w:rPr>
      </w:pPr>
      <w:bookmarkStart w:id="2393" w:name="_Toc44879153"/>
      <w:bookmarkStart w:id="2394" w:name="_Toc44879498"/>
      <w:bookmarkEnd w:id="2393"/>
      <w:bookmarkEnd w:id="2394"/>
    </w:p>
    <w:p w14:paraId="78A25406" w14:textId="4AF0EBF8" w:rsidR="00410964" w:rsidDel="006C1D81" w:rsidRDefault="00A84186" w:rsidP="00945007">
      <w:pPr>
        <w:tabs>
          <w:tab w:val="left" w:pos="142"/>
        </w:tabs>
        <w:spacing w:line="480" w:lineRule="auto"/>
        <w:ind w:left="0"/>
        <w:rPr>
          <w:del w:id="2395" w:author="Steven Ortiz" w:date="2020-07-03T19:05:00Z"/>
          <w:rFonts w:cs="Times New Roman"/>
          <w:szCs w:val="24"/>
        </w:rPr>
      </w:pPr>
      <w:del w:id="2396" w:author="Steven Ortiz" w:date="2020-07-03T19:05:00Z">
        <w:r w:rsidDel="006C1D81">
          <w:rPr>
            <w:noProof/>
            <w:lang w:eastAsia="es-CO"/>
          </w:rPr>
          <mc:AlternateContent>
            <mc:Choice Requires="wps">
              <w:drawing>
                <wp:anchor distT="0" distB="0" distL="114300" distR="114300" simplePos="0" relativeHeight="251766784" behindDoc="0" locked="0" layoutInCell="1" allowOverlap="1" wp14:anchorId="217DE9DA" wp14:editId="768114C0">
                  <wp:simplePos x="0" y="0"/>
                  <wp:positionH relativeFrom="column">
                    <wp:posOffset>1386840</wp:posOffset>
                  </wp:positionH>
                  <wp:positionV relativeFrom="paragraph">
                    <wp:posOffset>3625850</wp:posOffset>
                  </wp:positionV>
                  <wp:extent cx="2828925" cy="635"/>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14:paraId="5A699EC1" w14:textId="77777777" w:rsidR="007D640A" w:rsidRPr="006F6B36" w:rsidRDefault="007D640A" w:rsidP="00A84186">
                              <w:pPr>
                                <w:pStyle w:val="Descripcin"/>
                                <w:jc w:val="center"/>
                                <w:rPr>
                                  <w:noProof/>
                                  <w:sz w:val="24"/>
                                </w:rPr>
                              </w:pPr>
                              <w:bookmarkStart w:id="2397" w:name="_Ref41333474"/>
                              <w:bookmarkStart w:id="2398" w:name="_Toc41335538"/>
                              <w:r>
                                <w:t xml:space="preserve">Ilustración </w:t>
                              </w:r>
                              <w:r>
                                <w:rPr>
                                  <w:noProof/>
                                </w:rPr>
                                <w:fldChar w:fldCharType="begin"/>
                              </w:r>
                              <w:r>
                                <w:rPr>
                                  <w:noProof/>
                                </w:rPr>
                                <w:instrText xml:space="preserve"> SEQ Ilustración \* ARABIC </w:instrText>
                              </w:r>
                              <w:r>
                                <w:rPr>
                                  <w:noProof/>
                                </w:rPr>
                                <w:fldChar w:fldCharType="separate"/>
                              </w:r>
                              <w:r>
                                <w:rPr>
                                  <w:noProof/>
                                </w:rPr>
                                <w:t>27</w:t>
                              </w:r>
                              <w:r>
                                <w:rPr>
                                  <w:noProof/>
                                </w:rPr>
                                <w:fldChar w:fldCharType="end"/>
                              </w:r>
                              <w:bookmarkEnd w:id="2397"/>
                              <w:r>
                                <w:t xml:space="preserve"> Lectura de archivos internos de la tarjeta ESP32</w:t>
                              </w:r>
                              <w:bookmarkEnd w:id="2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DE9DA" id="Cuadro de texto 70" o:spid="_x0000_s1060" type="#_x0000_t202" style="position:absolute;left:0;text-align:left;margin-left:109.2pt;margin-top:285.5pt;width:222.7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" stroked="f">
                  <v:textbox style="mso-fit-shape-to-text:t" inset="0,0,0,0">
                    <w:txbxContent>
                      <w:p w14:paraId="5A699EC1" w14:textId="77777777" w:rsidR="007D640A" w:rsidRPr="006F6B36" w:rsidRDefault="007D640A" w:rsidP="00A84186">
                        <w:pPr>
                          <w:pStyle w:val="Descripcin"/>
                          <w:jc w:val="center"/>
                          <w:rPr>
                            <w:noProof/>
                            <w:sz w:val="24"/>
                          </w:rPr>
                        </w:pPr>
                        <w:bookmarkStart w:id="2399" w:name="_Ref41333474"/>
                        <w:bookmarkStart w:id="2400" w:name="_Toc41335538"/>
                        <w:r>
                          <w:t xml:space="preserve">Ilustración </w:t>
                        </w:r>
                        <w:r>
                          <w:rPr>
                            <w:noProof/>
                          </w:rPr>
                          <w:fldChar w:fldCharType="begin"/>
                        </w:r>
                        <w:r>
                          <w:rPr>
                            <w:noProof/>
                          </w:rPr>
                          <w:instrText xml:space="preserve"> SEQ Ilustración \* ARABIC </w:instrText>
                        </w:r>
                        <w:r>
                          <w:rPr>
                            <w:noProof/>
                          </w:rPr>
                          <w:fldChar w:fldCharType="separate"/>
                        </w:r>
                        <w:r>
                          <w:rPr>
                            <w:noProof/>
                          </w:rPr>
                          <w:t>27</w:t>
                        </w:r>
                        <w:r>
                          <w:rPr>
                            <w:noProof/>
                          </w:rPr>
                          <w:fldChar w:fldCharType="end"/>
                        </w:r>
                        <w:bookmarkEnd w:id="2399"/>
                        <w:r>
                          <w:t xml:space="preserve"> Lectura de archivos internos de la tarjeta ESP32</w:t>
                        </w:r>
                        <w:bookmarkEnd w:id="2400"/>
                      </w:p>
                    </w:txbxContent>
                  </v:textbox>
                </v:shape>
              </w:pict>
            </mc:Fallback>
          </mc:AlternateContent>
        </w:r>
        <w:r w:rsidR="00410964" w:rsidDel="006C1D81">
          <w:rPr>
            <w:noProof/>
            <w:lang w:eastAsia="es-CO"/>
          </w:rPr>
          <w:drawing>
            <wp:anchor distT="0" distB="0" distL="114300" distR="114300" simplePos="0" relativeHeight="251762688" behindDoc="0" locked="0" layoutInCell="1" allowOverlap="1" wp14:anchorId="510611AB" wp14:editId="70E0BA24">
              <wp:simplePos x="0" y="0"/>
              <wp:positionH relativeFrom="margin">
                <wp:align>center</wp:align>
              </wp:positionH>
              <wp:positionV relativeFrom="paragraph">
                <wp:posOffset>37722</wp:posOffset>
              </wp:positionV>
              <wp:extent cx="2828925" cy="3531235"/>
              <wp:effectExtent l="0" t="0" r="9525"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r="75390" b="45361"/>
                      <a:stretch/>
                    </pic:blipFill>
                    <pic:spPr bwMode="auto">
                      <a:xfrm>
                        <a:off x="0" y="0"/>
                        <a:ext cx="2828925" cy="353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401" w:name="_Toc44879154"/>
        <w:bookmarkStart w:id="2402" w:name="_Toc44879499"/>
        <w:bookmarkEnd w:id="2401"/>
        <w:bookmarkEnd w:id="2402"/>
      </w:del>
    </w:p>
    <w:p w14:paraId="067E575B" w14:textId="74C21565" w:rsidR="00410964" w:rsidDel="006C1D81" w:rsidRDefault="00410964" w:rsidP="00945007">
      <w:pPr>
        <w:tabs>
          <w:tab w:val="left" w:pos="142"/>
        </w:tabs>
        <w:spacing w:line="480" w:lineRule="auto"/>
        <w:ind w:left="0"/>
        <w:rPr>
          <w:del w:id="2403" w:author="Steven Ortiz" w:date="2020-07-03T19:05:00Z"/>
          <w:rFonts w:cs="Times New Roman"/>
          <w:szCs w:val="24"/>
        </w:rPr>
      </w:pPr>
      <w:bookmarkStart w:id="2404" w:name="_Toc44879155"/>
      <w:bookmarkStart w:id="2405" w:name="_Toc44879500"/>
      <w:bookmarkEnd w:id="2404"/>
      <w:bookmarkEnd w:id="2405"/>
    </w:p>
    <w:p w14:paraId="37E9E433" w14:textId="54BBAC11" w:rsidR="00A84186" w:rsidDel="006C1D81" w:rsidRDefault="00A84186" w:rsidP="00945007">
      <w:pPr>
        <w:tabs>
          <w:tab w:val="left" w:pos="142"/>
        </w:tabs>
        <w:spacing w:line="480" w:lineRule="auto"/>
        <w:ind w:left="0"/>
        <w:rPr>
          <w:del w:id="2406" w:author="Steven Ortiz" w:date="2020-07-03T19:05:00Z"/>
          <w:rFonts w:cs="Times New Roman"/>
          <w:szCs w:val="24"/>
        </w:rPr>
      </w:pPr>
      <w:bookmarkStart w:id="2407" w:name="_Toc44879156"/>
      <w:bookmarkStart w:id="2408" w:name="_Toc44879501"/>
      <w:bookmarkEnd w:id="2407"/>
      <w:bookmarkEnd w:id="2408"/>
    </w:p>
    <w:p w14:paraId="22E43D77" w14:textId="3EC4E310" w:rsidR="00A84186" w:rsidDel="006C1D81" w:rsidRDefault="00A84186" w:rsidP="00945007">
      <w:pPr>
        <w:tabs>
          <w:tab w:val="left" w:pos="142"/>
        </w:tabs>
        <w:spacing w:line="480" w:lineRule="auto"/>
        <w:ind w:left="0"/>
        <w:rPr>
          <w:del w:id="2409" w:author="Steven Ortiz" w:date="2020-07-03T19:05:00Z"/>
          <w:rFonts w:cs="Times New Roman"/>
          <w:szCs w:val="24"/>
        </w:rPr>
      </w:pPr>
      <w:bookmarkStart w:id="2410" w:name="_Toc44879157"/>
      <w:bookmarkStart w:id="2411" w:name="_Toc44879502"/>
      <w:bookmarkEnd w:id="2410"/>
      <w:bookmarkEnd w:id="2411"/>
    </w:p>
    <w:p w14:paraId="2916B5E7" w14:textId="2247C351" w:rsidR="00A84186" w:rsidDel="006C1D81" w:rsidRDefault="00A84186" w:rsidP="00945007">
      <w:pPr>
        <w:tabs>
          <w:tab w:val="left" w:pos="142"/>
        </w:tabs>
        <w:spacing w:line="480" w:lineRule="auto"/>
        <w:ind w:left="0"/>
        <w:rPr>
          <w:del w:id="2412" w:author="Steven Ortiz" w:date="2020-07-03T19:05:00Z"/>
          <w:rFonts w:cs="Times New Roman"/>
          <w:szCs w:val="24"/>
        </w:rPr>
      </w:pPr>
      <w:bookmarkStart w:id="2413" w:name="_Toc44879158"/>
      <w:bookmarkStart w:id="2414" w:name="_Toc44879503"/>
      <w:bookmarkEnd w:id="2413"/>
      <w:bookmarkEnd w:id="2414"/>
    </w:p>
    <w:p w14:paraId="674D372E" w14:textId="361CC07C" w:rsidR="00A84186" w:rsidDel="006C1D81" w:rsidRDefault="00A84186" w:rsidP="00945007">
      <w:pPr>
        <w:tabs>
          <w:tab w:val="left" w:pos="142"/>
        </w:tabs>
        <w:spacing w:line="480" w:lineRule="auto"/>
        <w:ind w:left="0"/>
        <w:rPr>
          <w:del w:id="2415" w:author="Steven Ortiz" w:date="2020-07-03T19:05:00Z"/>
          <w:rFonts w:cs="Times New Roman"/>
          <w:szCs w:val="24"/>
        </w:rPr>
      </w:pPr>
      <w:bookmarkStart w:id="2416" w:name="_Toc44879159"/>
      <w:bookmarkStart w:id="2417" w:name="_Toc44879504"/>
      <w:bookmarkEnd w:id="2416"/>
      <w:bookmarkEnd w:id="2417"/>
    </w:p>
    <w:p w14:paraId="184ADEDE" w14:textId="08112885" w:rsidR="00A84186" w:rsidDel="006C1D81" w:rsidRDefault="00A84186" w:rsidP="00945007">
      <w:pPr>
        <w:tabs>
          <w:tab w:val="left" w:pos="142"/>
        </w:tabs>
        <w:spacing w:line="480" w:lineRule="auto"/>
        <w:ind w:left="0"/>
        <w:rPr>
          <w:del w:id="2418" w:author="Steven Ortiz" w:date="2020-07-03T19:05:00Z"/>
          <w:rFonts w:cs="Times New Roman"/>
          <w:szCs w:val="24"/>
        </w:rPr>
      </w:pPr>
      <w:bookmarkStart w:id="2419" w:name="_Toc44879160"/>
      <w:bookmarkStart w:id="2420" w:name="_Toc44879505"/>
      <w:bookmarkEnd w:id="2419"/>
      <w:bookmarkEnd w:id="2420"/>
    </w:p>
    <w:p w14:paraId="0B54A77E" w14:textId="154C3722" w:rsidR="00A84186" w:rsidDel="006C1D81" w:rsidRDefault="00A84186" w:rsidP="00945007">
      <w:pPr>
        <w:tabs>
          <w:tab w:val="left" w:pos="142"/>
        </w:tabs>
        <w:spacing w:line="480" w:lineRule="auto"/>
        <w:ind w:left="0"/>
        <w:rPr>
          <w:del w:id="2421" w:author="Steven Ortiz" w:date="2020-07-03T19:05:00Z"/>
          <w:rFonts w:cs="Times New Roman"/>
          <w:szCs w:val="24"/>
        </w:rPr>
      </w:pPr>
      <w:bookmarkStart w:id="2422" w:name="_Toc44879161"/>
      <w:bookmarkStart w:id="2423" w:name="_Toc44879506"/>
      <w:bookmarkEnd w:id="2422"/>
      <w:bookmarkEnd w:id="2423"/>
    </w:p>
    <w:p w14:paraId="49AA5321" w14:textId="27EBCB66" w:rsidR="00A84186" w:rsidDel="006C1D81" w:rsidRDefault="00A84186" w:rsidP="00945007">
      <w:pPr>
        <w:tabs>
          <w:tab w:val="left" w:pos="142"/>
        </w:tabs>
        <w:spacing w:line="480" w:lineRule="auto"/>
        <w:ind w:left="0"/>
        <w:rPr>
          <w:del w:id="2424" w:author="Steven Ortiz" w:date="2020-07-03T19:05:00Z"/>
          <w:rFonts w:cs="Times New Roman"/>
          <w:szCs w:val="24"/>
        </w:rPr>
      </w:pPr>
      <w:bookmarkStart w:id="2425" w:name="_Toc44879162"/>
      <w:bookmarkStart w:id="2426" w:name="_Toc44879507"/>
      <w:bookmarkEnd w:id="2425"/>
      <w:bookmarkEnd w:id="2426"/>
    </w:p>
    <w:p w14:paraId="26440855" w14:textId="1BE6DCCD" w:rsidR="00A84186" w:rsidDel="006C1D81" w:rsidRDefault="00A84186" w:rsidP="00A84186">
      <w:pPr>
        <w:pStyle w:val="Ttulo2"/>
        <w:rPr>
          <w:del w:id="2427" w:author="Steven Ortiz" w:date="2020-07-03T19:05:00Z"/>
        </w:rPr>
      </w:pPr>
      <w:del w:id="2428" w:author="Steven Ortiz" w:date="2020-07-03T19:05:00Z">
        <w:r w:rsidDel="006C1D81">
          <w:delText>Hardware</w:delText>
        </w:r>
        <w:bookmarkStart w:id="2429" w:name="_Toc44879163"/>
        <w:bookmarkStart w:id="2430" w:name="_Toc44879508"/>
        <w:bookmarkEnd w:id="2429"/>
        <w:bookmarkEnd w:id="2430"/>
      </w:del>
    </w:p>
    <w:p w14:paraId="1B007B93" w14:textId="5016836E" w:rsidR="00A84186" w:rsidRPr="00A4695F" w:rsidDel="006C1D81" w:rsidRDefault="00A84186" w:rsidP="00A84186">
      <w:pPr>
        <w:pStyle w:val="Ttulo3"/>
        <w:rPr>
          <w:del w:id="2431" w:author="Steven Ortiz" w:date="2020-07-03T19:05:00Z"/>
          <w:lang w:eastAsia="es-CO"/>
        </w:rPr>
      </w:pPr>
      <w:bookmarkStart w:id="2432" w:name="_Ref42448750"/>
      <w:bookmarkStart w:id="2433" w:name="_Ref42448765"/>
      <w:bookmarkStart w:id="2434" w:name="_Ref42448781"/>
      <w:del w:id="2435" w:author="Steven Ortiz" w:date="2020-07-03T19:05:00Z">
        <w:r w:rsidRPr="00A4695F" w:rsidDel="006C1D81">
          <w:rPr>
            <w:lang w:eastAsia="es-CO"/>
          </w:rPr>
          <w:delText>Selección de componentes eléctricos</w:delText>
        </w:r>
        <w:bookmarkStart w:id="2436" w:name="_Toc44879164"/>
        <w:bookmarkStart w:id="2437" w:name="_Toc44879509"/>
        <w:bookmarkEnd w:id="2432"/>
        <w:bookmarkEnd w:id="2433"/>
        <w:bookmarkEnd w:id="2434"/>
        <w:bookmarkEnd w:id="2436"/>
        <w:bookmarkEnd w:id="2437"/>
      </w:del>
    </w:p>
    <w:p w14:paraId="7C916FF2" w14:textId="24E071F5" w:rsidR="00A84186" w:rsidDel="006C1D81" w:rsidRDefault="00A84186" w:rsidP="00A84186">
      <w:pPr>
        <w:pStyle w:val="Sinespaciado"/>
        <w:numPr>
          <w:ilvl w:val="0"/>
          <w:numId w:val="19"/>
        </w:numPr>
        <w:spacing w:line="480" w:lineRule="auto"/>
        <w:rPr>
          <w:del w:id="2438" w:author="Steven Ortiz" w:date="2020-07-03T19:05:00Z"/>
          <w:lang w:eastAsia="es-CO"/>
        </w:rPr>
      </w:pPr>
      <w:del w:id="2439" w:author="Steven Ortiz" w:date="2020-07-03T19:05:00Z">
        <w:r w:rsidDel="006C1D81">
          <w:rPr>
            <w:lang w:eastAsia="es-CO"/>
          </w:rPr>
          <w:delText>HC-SR04</w:delText>
        </w:r>
        <w:bookmarkStart w:id="2440" w:name="_Toc44879165"/>
        <w:bookmarkStart w:id="2441" w:name="_Toc44879510"/>
        <w:bookmarkEnd w:id="2440"/>
        <w:bookmarkEnd w:id="2441"/>
      </w:del>
    </w:p>
    <w:p w14:paraId="728083EF" w14:textId="5ADBE524" w:rsidR="00A84186" w:rsidDel="006C1D81" w:rsidRDefault="00A84186" w:rsidP="00A84186">
      <w:pPr>
        <w:pStyle w:val="Sinespaciado"/>
        <w:spacing w:line="480" w:lineRule="auto"/>
        <w:ind w:left="1065" w:firstLine="0"/>
        <w:rPr>
          <w:del w:id="2442" w:author="Steven Ortiz" w:date="2020-07-03T19:05:00Z"/>
          <w:lang w:eastAsia="es-CO"/>
        </w:rPr>
      </w:pPr>
      <w:del w:id="2443" w:author="Steven Ortiz" w:date="2020-07-03T19:05:00Z">
        <w:r w:rsidDel="006C1D81">
          <w:rPr>
            <w:lang w:eastAsia="es-CO"/>
          </w:rPr>
          <w:delText xml:space="preserve">Este sensor ultrasónico permite medir distancias de hasta 4 metros mediante una señal ultrasónica, la cual será emitida por el sensor y esta revotará en un objeto y regresará al sensor, para lo cual se cuenta el tiempo de ida y vuelta de la señal y mediante la </w:delText>
        </w:r>
        <w:r w:rsidDel="006C1D81">
          <w:rPr>
            <w:color w:val="FF0000"/>
            <w:lang w:eastAsia="es-CO"/>
          </w:rPr>
          <w:fldChar w:fldCharType="begin"/>
        </w:r>
        <w:r w:rsidDel="006C1D81">
          <w:rPr>
            <w:lang w:eastAsia="es-CO"/>
          </w:rPr>
          <w:delInstrText xml:space="preserve"> REF _Ref41333739 \h </w:delInstrText>
        </w:r>
        <w:r w:rsidDel="006C1D81">
          <w:rPr>
            <w:color w:val="FF0000"/>
            <w:lang w:eastAsia="es-CO"/>
          </w:rPr>
        </w:r>
        <w:r w:rsidDel="006C1D81">
          <w:rPr>
            <w:color w:val="FF0000"/>
            <w:lang w:eastAsia="es-CO"/>
          </w:rPr>
          <w:fldChar w:fldCharType="separate"/>
        </w:r>
        <w:r w:rsidDel="006C1D81">
          <w:delText xml:space="preserve">Ecuación </w:delText>
        </w:r>
        <w:r w:rsidDel="006C1D81">
          <w:rPr>
            <w:noProof/>
          </w:rPr>
          <w:delText>1</w:delText>
        </w:r>
        <w:r w:rsidDel="006C1D81">
          <w:rPr>
            <w:color w:val="FF0000"/>
            <w:lang w:eastAsia="es-CO"/>
          </w:rPr>
          <w:fldChar w:fldCharType="end"/>
        </w:r>
        <w:r w:rsidDel="006C1D81">
          <w:rPr>
            <w:color w:val="FF0000"/>
            <w:lang w:eastAsia="es-CO"/>
          </w:rPr>
          <w:delText xml:space="preserve"> </w:delText>
        </w:r>
        <w:r w:rsidDel="006C1D81">
          <w:rPr>
            <w:lang w:eastAsia="es-CO"/>
          </w:rPr>
          <w:delText xml:space="preserve">tomada de </w:delText>
        </w:r>
      </w:del>
      <w:customXmlDelRangeStart w:id="2444" w:author="Steven Ortiz" w:date="2020-07-03T19:05:00Z"/>
      <w:sdt>
        <w:sdtPr>
          <w:rPr>
            <w:lang w:eastAsia="es-CO"/>
          </w:rPr>
          <w:id w:val="1295409337"/>
          <w:citation/>
        </w:sdtPr>
        <w:sdtContent>
          <w:customXmlDelRangeEnd w:id="2444"/>
          <w:del w:id="2445" w:author="Steven Ortiz" w:date="2020-07-03T19:05:00Z">
            <w:r w:rsidDel="006C1D81">
              <w:rPr>
                <w:lang w:eastAsia="es-CO"/>
              </w:rPr>
              <w:fldChar w:fldCharType="begin"/>
            </w:r>
            <w:r w:rsidDel="006C1D81">
              <w:rPr>
                <w:lang w:eastAsia="es-CO"/>
              </w:rPr>
              <w:delInstrText xml:space="preserve"> CITATION Key \l 9226 </w:delInstrText>
            </w:r>
            <w:r w:rsidDel="006C1D81">
              <w:rPr>
                <w:lang w:eastAsia="es-CO"/>
              </w:rPr>
              <w:fldChar w:fldCharType="separate"/>
            </w:r>
            <w:r w:rsidR="00ED786A" w:rsidDel="006C1D81">
              <w:rPr>
                <w:noProof/>
                <w:lang w:eastAsia="es-CO"/>
              </w:rPr>
              <w:delText>(Keyence Corporation, s.f.)</w:delText>
            </w:r>
            <w:r w:rsidDel="006C1D81">
              <w:rPr>
                <w:lang w:eastAsia="es-CO"/>
              </w:rPr>
              <w:fldChar w:fldCharType="end"/>
            </w:r>
          </w:del>
          <w:customXmlDelRangeStart w:id="2446" w:author="Steven Ortiz" w:date="2020-07-03T19:05:00Z"/>
        </w:sdtContent>
      </w:sdt>
      <w:customXmlDelRangeEnd w:id="2446"/>
      <w:del w:id="2447" w:author="Steven Ortiz" w:date="2020-07-03T19:05:00Z">
        <w:r w:rsidDel="006C1D81">
          <w:rPr>
            <w:lang w:eastAsia="es-CO"/>
          </w:rPr>
          <w:delText>, se obtiene la distancia medida.</w:delText>
        </w:r>
        <w:bookmarkStart w:id="2448" w:name="_Toc44879166"/>
        <w:bookmarkStart w:id="2449" w:name="_Toc44879511"/>
        <w:bookmarkEnd w:id="2448"/>
        <w:bookmarkEnd w:id="2449"/>
      </w:del>
    </w:p>
    <w:p w14:paraId="47524CC1" w14:textId="6348260E" w:rsidR="00A84186" w:rsidRPr="00A84186" w:rsidDel="006C1D81" w:rsidRDefault="00A84186" w:rsidP="00A84186">
      <w:pPr>
        <w:pStyle w:val="Sinespaciado"/>
        <w:keepNext/>
        <w:spacing w:line="480" w:lineRule="auto"/>
        <w:ind w:firstLine="0"/>
        <w:rPr>
          <w:del w:id="2450" w:author="Steven Ortiz" w:date="2020-07-03T19:05:00Z"/>
        </w:rPr>
      </w:pPr>
      <m:oMathPara>
        <m:oMathParaPr>
          <m:jc m:val="center"/>
        </m:oMathParaPr>
        <m:oMath>
          <m:r>
            <w:del w:id="2451" w:author="Steven Ortiz" w:date="2020-07-03T19:05:00Z">
              <w:rPr>
                <w:rFonts w:ascii="Cambria Math" w:hAnsi="Cambria Math"/>
                <w:lang w:eastAsia="es-CO"/>
              </w:rPr>
              <m:t>D=</m:t>
            </w:del>
          </m:r>
          <m:f>
            <m:fPr>
              <m:ctrlPr>
                <w:del w:id="2452" w:author="Steven Ortiz" w:date="2020-07-03T19:05:00Z">
                  <w:rPr>
                    <w:rFonts w:ascii="Cambria Math" w:hAnsi="Cambria Math"/>
                    <w:i/>
                    <w:lang w:eastAsia="es-CO"/>
                  </w:rPr>
                </w:del>
              </m:ctrlPr>
            </m:fPr>
            <m:num>
              <m:r>
                <w:del w:id="2453" w:author="Steven Ortiz" w:date="2020-07-03T19:05:00Z">
                  <w:rPr>
                    <w:rFonts w:ascii="Cambria Math" w:hAnsi="Cambria Math"/>
                    <w:lang w:eastAsia="es-CO"/>
                  </w:rPr>
                  <m:t>t*c</m:t>
                </w:del>
              </m:r>
            </m:num>
            <m:den>
              <m:r>
                <w:del w:id="2454" w:author="Steven Ortiz" w:date="2020-07-03T19:05:00Z">
                  <w:rPr>
                    <w:rFonts w:ascii="Cambria Math" w:hAnsi="Cambria Math"/>
                    <w:lang w:eastAsia="es-CO"/>
                  </w:rPr>
                  <m:t>2</m:t>
                </w:del>
              </m:r>
            </m:den>
          </m:f>
        </m:oMath>
      </m:oMathPara>
      <w:bookmarkStart w:id="2455" w:name="_Toc44879167"/>
      <w:bookmarkStart w:id="2456" w:name="_Toc44879512"/>
      <w:bookmarkEnd w:id="2455"/>
      <w:bookmarkEnd w:id="2456"/>
    </w:p>
    <w:p w14:paraId="3B57555D" w14:textId="2C65B5D3" w:rsidR="00A84186" w:rsidRPr="00A84186" w:rsidDel="006C1D81" w:rsidRDefault="00A84186" w:rsidP="00A84186">
      <w:pPr>
        <w:pStyle w:val="Descripcin"/>
        <w:jc w:val="center"/>
        <w:rPr>
          <w:del w:id="2457" w:author="Steven Ortiz" w:date="2020-07-03T19:05:00Z"/>
          <w:rFonts w:eastAsiaTheme="minorEastAsia"/>
          <w:lang w:eastAsia="es-CO"/>
        </w:rPr>
      </w:pPr>
      <w:bookmarkStart w:id="2458" w:name="_Ref41333739"/>
      <w:del w:id="2459" w:author="Steven Ortiz" w:date="2020-07-03T19:05:00Z">
        <w:r w:rsidDel="006C1D81">
          <w:delText xml:space="preserve">Ecuación </w:delText>
        </w:r>
        <w:r w:rsidR="00BF553E" w:rsidDel="006C1D81">
          <w:rPr>
            <w:i w:val="0"/>
            <w:iCs w:val="0"/>
            <w:noProof/>
          </w:rPr>
          <w:fldChar w:fldCharType="begin"/>
        </w:r>
        <w:r w:rsidR="00BF553E" w:rsidDel="006C1D81">
          <w:rPr>
            <w:noProof/>
          </w:rPr>
          <w:delInstrText xml:space="preserve"> SEQ Ecuación \* ARABIC </w:delInstrText>
        </w:r>
        <w:r w:rsidR="00BF553E" w:rsidDel="006C1D81">
          <w:rPr>
            <w:i w:val="0"/>
            <w:iCs w:val="0"/>
            <w:noProof/>
          </w:rPr>
          <w:fldChar w:fldCharType="separate"/>
        </w:r>
        <w:r w:rsidDel="006C1D81">
          <w:rPr>
            <w:noProof/>
          </w:rPr>
          <w:delText>1</w:delText>
        </w:r>
        <w:r w:rsidR="00BF553E" w:rsidDel="006C1D81">
          <w:rPr>
            <w:i w:val="0"/>
            <w:iCs w:val="0"/>
            <w:noProof/>
          </w:rPr>
          <w:fldChar w:fldCharType="end"/>
        </w:r>
        <w:bookmarkStart w:id="2460" w:name="_Toc44879168"/>
        <w:bookmarkStart w:id="2461" w:name="_Toc44879513"/>
        <w:bookmarkEnd w:id="2458"/>
        <w:bookmarkEnd w:id="2460"/>
        <w:bookmarkEnd w:id="2461"/>
      </w:del>
    </w:p>
    <w:p w14:paraId="2072B50B" w14:textId="3306D2A7" w:rsidR="001C1CB6" w:rsidDel="006C1D81" w:rsidRDefault="001C1CB6" w:rsidP="001C1CB6">
      <w:pPr>
        <w:pStyle w:val="Sinespaciado"/>
        <w:spacing w:line="480" w:lineRule="auto"/>
        <w:ind w:left="1065" w:firstLine="0"/>
        <w:rPr>
          <w:del w:id="2462" w:author="Steven Ortiz" w:date="2020-07-03T19:05:00Z"/>
          <w:rFonts w:eastAsiaTheme="minorEastAsia"/>
          <w:lang w:eastAsia="es-CO"/>
        </w:rPr>
      </w:pPr>
      <w:del w:id="2463" w:author="Steven Ortiz" w:date="2020-07-03T19:05:00Z">
        <w:r w:rsidDel="006C1D81">
          <w:rPr>
            <w:rFonts w:eastAsiaTheme="minorEastAsia"/>
            <w:lang w:eastAsia="es-CO"/>
          </w:rPr>
          <w:delText xml:space="preserve">Donde D es distancia en metros, t es tiempo en segundos, y c es la velocidad del sonido en metros sobre segundo, tomando la velocidad del sonido como 344 m/s a 20°C según </w:delText>
        </w:r>
      </w:del>
      <w:customXmlDelRangeStart w:id="2464" w:author="Steven Ortiz" w:date="2020-07-03T19:05:00Z"/>
      <w:sdt>
        <w:sdtPr>
          <w:rPr>
            <w:rFonts w:eastAsiaTheme="minorEastAsia"/>
            <w:lang w:eastAsia="es-CO"/>
          </w:rPr>
          <w:id w:val="1472410404"/>
          <w:citation/>
        </w:sdtPr>
        <w:sdtContent>
          <w:customXmlDelRangeEnd w:id="2464"/>
          <w:del w:id="2465" w:author="Steven Ortiz" w:date="2020-07-03T19:05:00Z">
            <w:r w:rsidDel="006C1D81">
              <w:rPr>
                <w:rFonts w:eastAsiaTheme="minorEastAsia"/>
                <w:lang w:eastAsia="es-CO"/>
              </w:rPr>
              <w:fldChar w:fldCharType="begin"/>
            </w:r>
            <w:r w:rsidDel="006C1D81">
              <w:rPr>
                <w:rFonts w:eastAsiaTheme="minorEastAsia"/>
                <w:lang w:eastAsia="es-CO"/>
              </w:rPr>
              <w:delInstrText xml:space="preserve"> CITATION Mag \l 9226 </w:delInstrText>
            </w:r>
            <w:r w:rsidDel="006C1D81">
              <w:rPr>
                <w:rFonts w:eastAsiaTheme="minorEastAsia"/>
                <w:lang w:eastAsia="es-CO"/>
              </w:rPr>
              <w:fldChar w:fldCharType="separate"/>
            </w:r>
            <w:r w:rsidR="00ED786A" w:rsidRPr="00ED786A" w:rsidDel="006C1D81">
              <w:rPr>
                <w:rFonts w:eastAsiaTheme="minorEastAsia"/>
                <w:noProof/>
                <w:lang w:eastAsia="es-CO"/>
              </w:rPr>
              <w:delText>(Maggiolo, s.f.)</w:delText>
            </w:r>
            <w:r w:rsidDel="006C1D81">
              <w:rPr>
                <w:rFonts w:eastAsiaTheme="minorEastAsia"/>
                <w:lang w:eastAsia="es-CO"/>
              </w:rPr>
              <w:fldChar w:fldCharType="end"/>
            </w:r>
          </w:del>
          <w:customXmlDelRangeStart w:id="2466" w:author="Steven Ortiz" w:date="2020-07-03T19:05:00Z"/>
        </w:sdtContent>
      </w:sdt>
      <w:customXmlDelRangeEnd w:id="2466"/>
      <w:del w:id="2467" w:author="Steven Ortiz" w:date="2020-07-03T19:05:00Z">
        <w:r w:rsidDel="006C1D81">
          <w:rPr>
            <w:rFonts w:eastAsiaTheme="minorEastAsia"/>
            <w:lang w:eastAsia="es-CO"/>
          </w:rPr>
          <w:delText>.</w:delText>
        </w:r>
        <w:bookmarkStart w:id="2468" w:name="_Toc44879169"/>
        <w:bookmarkStart w:id="2469" w:name="_Toc44879514"/>
        <w:bookmarkEnd w:id="2468"/>
        <w:bookmarkEnd w:id="2469"/>
      </w:del>
    </w:p>
    <w:p w14:paraId="6B981BD1" w14:textId="19A78EA0" w:rsidR="001C1CB6" w:rsidDel="006C1D81" w:rsidRDefault="001C1CB6" w:rsidP="001C1CB6">
      <w:pPr>
        <w:pStyle w:val="Sinespaciado"/>
        <w:spacing w:line="480" w:lineRule="auto"/>
        <w:ind w:left="1065" w:firstLine="0"/>
        <w:rPr>
          <w:del w:id="2470" w:author="Steven Ortiz" w:date="2020-07-03T19:05:00Z"/>
          <w:rFonts w:eastAsiaTheme="minorEastAsia"/>
          <w:lang w:eastAsia="es-CO"/>
        </w:rPr>
      </w:pPr>
      <w:del w:id="2471" w:author="Steven Ortiz" w:date="2020-07-03T19:05:00Z">
        <w:r w:rsidDel="006C1D81">
          <w:rPr>
            <w:rFonts w:eastAsiaTheme="minorEastAsia"/>
            <w:lang w:eastAsia="es-CO"/>
          </w:rPr>
          <w:delText xml:space="preserve">Se procede a probar el funcionamiento del sensor con la tarjeta de desarrollo, verificando que se estén obteniendo las medidas reales con el objeto de prueba, ver </w:delText>
        </w:r>
        <w:r w:rsidR="00E02977" w:rsidDel="006C1D81">
          <w:rPr>
            <w:rFonts w:eastAsiaTheme="minorEastAsia"/>
            <w:lang w:eastAsia="es-CO"/>
          </w:rPr>
          <w:fldChar w:fldCharType="begin"/>
        </w:r>
        <w:r w:rsidR="00E02977" w:rsidDel="006C1D81">
          <w:rPr>
            <w:rFonts w:eastAsiaTheme="minorEastAsia"/>
            <w:lang w:eastAsia="es-CO"/>
          </w:rPr>
          <w:delInstrText xml:space="preserve"> REF _Ref41334697 \h </w:delInstrText>
        </w:r>
        <w:r w:rsidR="00E02977" w:rsidDel="006C1D81">
          <w:rPr>
            <w:rFonts w:eastAsiaTheme="minorEastAsia"/>
            <w:lang w:eastAsia="es-CO"/>
          </w:rPr>
        </w:r>
        <w:r w:rsidR="00E02977" w:rsidDel="006C1D81">
          <w:rPr>
            <w:rFonts w:eastAsiaTheme="minorEastAsia"/>
            <w:lang w:eastAsia="es-CO"/>
          </w:rPr>
          <w:fldChar w:fldCharType="separate"/>
        </w:r>
        <w:r w:rsidR="00E02977" w:rsidDel="006C1D81">
          <w:delText xml:space="preserve">Ilustración </w:delText>
        </w:r>
        <w:r w:rsidR="00E02977" w:rsidDel="006C1D81">
          <w:rPr>
            <w:noProof/>
          </w:rPr>
          <w:delText>28</w:delText>
        </w:r>
        <w:r w:rsidR="00E02977" w:rsidDel="006C1D81">
          <w:rPr>
            <w:rFonts w:eastAsiaTheme="minorEastAsia"/>
            <w:lang w:eastAsia="es-CO"/>
          </w:rPr>
          <w:fldChar w:fldCharType="end"/>
        </w:r>
        <w:r w:rsidR="00E02977" w:rsidDel="006C1D81">
          <w:rPr>
            <w:rFonts w:eastAsiaTheme="minorEastAsia"/>
            <w:lang w:eastAsia="es-CO"/>
          </w:rPr>
          <w:delText>.</w:delText>
        </w:r>
        <w:bookmarkStart w:id="2472" w:name="_Toc44879170"/>
        <w:bookmarkStart w:id="2473" w:name="_Toc44879515"/>
        <w:bookmarkEnd w:id="2472"/>
        <w:bookmarkEnd w:id="2473"/>
      </w:del>
    </w:p>
    <w:p w14:paraId="4570234D" w14:textId="3E426C94" w:rsidR="001C1CB6" w:rsidDel="006C1D81" w:rsidRDefault="00E02977" w:rsidP="001C1CB6">
      <w:pPr>
        <w:pStyle w:val="Sinespaciado"/>
        <w:spacing w:line="480" w:lineRule="auto"/>
        <w:ind w:left="1065" w:firstLine="0"/>
        <w:rPr>
          <w:del w:id="2474" w:author="Steven Ortiz" w:date="2020-07-03T19:05:00Z"/>
          <w:lang w:eastAsia="es-CO"/>
        </w:rPr>
      </w:pPr>
      <w:del w:id="2475" w:author="Steven Ortiz" w:date="2020-07-03T19:05:00Z">
        <w:r w:rsidDel="006C1D81">
          <w:rPr>
            <w:noProof/>
            <w:lang w:eastAsia="es-CO"/>
          </w:rPr>
          <mc:AlternateContent>
            <mc:Choice Requires="wps">
              <w:drawing>
                <wp:anchor distT="0" distB="0" distL="114300" distR="114300" simplePos="0" relativeHeight="251769856" behindDoc="0" locked="0" layoutInCell="1" allowOverlap="1" wp14:anchorId="7851DBEE" wp14:editId="776F262E">
                  <wp:simplePos x="0" y="0"/>
                  <wp:positionH relativeFrom="column">
                    <wp:posOffset>784225</wp:posOffset>
                  </wp:positionH>
                  <wp:positionV relativeFrom="paragraph">
                    <wp:posOffset>2554605</wp:posOffset>
                  </wp:positionV>
                  <wp:extent cx="4043680"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4043680" cy="635"/>
                          </a:xfrm>
                          <a:prstGeom prst="rect">
                            <a:avLst/>
                          </a:prstGeom>
                          <a:solidFill>
                            <a:prstClr val="white"/>
                          </a:solidFill>
                          <a:ln>
                            <a:noFill/>
                          </a:ln>
                          <a:effectLst/>
                        </wps:spPr>
                        <wps:txbx>
                          <w:txbxContent>
                            <w:p w14:paraId="08457DC0" w14:textId="77777777" w:rsidR="007D640A" w:rsidRPr="00823DE9" w:rsidRDefault="007D640A" w:rsidP="00E02977">
                              <w:pPr>
                                <w:pStyle w:val="Descripcin"/>
                                <w:jc w:val="center"/>
                                <w:rPr>
                                  <w:noProof/>
                                  <w:sz w:val="24"/>
                                </w:rPr>
                              </w:pPr>
                              <w:bookmarkStart w:id="2476" w:name="_Ref41334697"/>
                              <w:bookmarkStart w:id="2477" w:name="_Ref41334691"/>
                              <w:bookmarkStart w:id="2478" w:name="_Toc41335539"/>
                              <w:r>
                                <w:t xml:space="preserve">Ilustración </w:t>
                              </w:r>
                              <w:r>
                                <w:rPr>
                                  <w:noProof/>
                                </w:rPr>
                                <w:fldChar w:fldCharType="begin"/>
                              </w:r>
                              <w:r>
                                <w:rPr>
                                  <w:noProof/>
                                </w:rPr>
                                <w:instrText xml:space="preserve"> SEQ Ilustración \* ARABIC </w:instrText>
                              </w:r>
                              <w:r>
                                <w:rPr>
                                  <w:noProof/>
                                </w:rPr>
                                <w:fldChar w:fldCharType="separate"/>
                              </w:r>
                              <w:r>
                                <w:rPr>
                                  <w:noProof/>
                                </w:rPr>
                                <w:t>28</w:t>
                              </w:r>
                              <w:r>
                                <w:rPr>
                                  <w:noProof/>
                                </w:rPr>
                                <w:fldChar w:fldCharType="end"/>
                              </w:r>
                              <w:bookmarkEnd w:id="2476"/>
                              <w:r>
                                <w:t xml:space="preserve"> Distancias del HC-SR04 en </w:t>
                              </w:r>
                              <w:proofErr w:type="spellStart"/>
                              <w:r>
                                <w:t>centimetros</w:t>
                              </w:r>
                              <w:bookmarkEnd w:id="2477"/>
                              <w:bookmarkEnd w:id="24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1DBEE" id="Cuadro de texto 76" o:spid="_x0000_s1061" type="#_x0000_t202" style="position:absolute;left:0;text-align:left;margin-left:61.75pt;margin-top:201.15pt;width:318.4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" stroked="f">
                  <v:textbox style="mso-fit-shape-to-text:t" inset="0,0,0,0">
                    <w:txbxContent>
                      <w:p w14:paraId="08457DC0" w14:textId="77777777" w:rsidR="007D640A" w:rsidRPr="00823DE9" w:rsidRDefault="007D640A" w:rsidP="00E02977">
                        <w:pPr>
                          <w:pStyle w:val="Descripcin"/>
                          <w:jc w:val="center"/>
                          <w:rPr>
                            <w:noProof/>
                            <w:sz w:val="24"/>
                          </w:rPr>
                        </w:pPr>
                        <w:bookmarkStart w:id="2479" w:name="_Ref41334697"/>
                        <w:bookmarkStart w:id="2480" w:name="_Ref41334691"/>
                        <w:bookmarkStart w:id="2481" w:name="_Toc41335539"/>
                        <w:r>
                          <w:t xml:space="preserve">Ilustración </w:t>
                        </w:r>
                        <w:r>
                          <w:rPr>
                            <w:noProof/>
                          </w:rPr>
                          <w:fldChar w:fldCharType="begin"/>
                        </w:r>
                        <w:r>
                          <w:rPr>
                            <w:noProof/>
                          </w:rPr>
                          <w:instrText xml:space="preserve"> SEQ Ilustración \* ARABIC </w:instrText>
                        </w:r>
                        <w:r>
                          <w:rPr>
                            <w:noProof/>
                          </w:rPr>
                          <w:fldChar w:fldCharType="separate"/>
                        </w:r>
                        <w:r>
                          <w:rPr>
                            <w:noProof/>
                          </w:rPr>
                          <w:t>28</w:t>
                        </w:r>
                        <w:r>
                          <w:rPr>
                            <w:noProof/>
                          </w:rPr>
                          <w:fldChar w:fldCharType="end"/>
                        </w:r>
                        <w:bookmarkEnd w:id="2479"/>
                        <w:r>
                          <w:t xml:space="preserve"> Distancias del HC-SR04 en </w:t>
                        </w:r>
                        <w:proofErr w:type="spellStart"/>
                        <w:r>
                          <w:t>centimetros</w:t>
                        </w:r>
                        <w:bookmarkEnd w:id="2480"/>
                        <w:bookmarkEnd w:id="2481"/>
                        <w:proofErr w:type="spellEnd"/>
                      </w:p>
                    </w:txbxContent>
                  </v:textbox>
                </v:shape>
              </w:pict>
            </mc:Fallback>
          </mc:AlternateContent>
        </w:r>
        <w:r w:rsidR="001C1CB6" w:rsidRPr="001C1CB6" w:rsidDel="006C1D81">
          <w:rPr>
            <w:noProof/>
            <w:lang w:eastAsia="es-CO"/>
          </w:rPr>
          <w:drawing>
            <wp:anchor distT="0" distB="0" distL="114300" distR="114300" simplePos="0" relativeHeight="251767808" behindDoc="0" locked="0" layoutInCell="1" allowOverlap="1" wp14:anchorId="7E18A220" wp14:editId="1210A9BA">
              <wp:simplePos x="0" y="0"/>
              <wp:positionH relativeFrom="margin">
                <wp:align>center</wp:align>
              </wp:positionH>
              <wp:positionV relativeFrom="paragraph">
                <wp:posOffset>1270</wp:posOffset>
              </wp:positionV>
              <wp:extent cx="4044019" cy="2496620"/>
              <wp:effectExtent l="0" t="0" r="0" b="0"/>
              <wp:wrapNone/>
              <wp:docPr id="75" name="Imagen 75" descr="C:\Users\Steve\Desktop\WhatsApp Image 2020-05-25 at 9.22.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eve\Desktop\WhatsApp Image 2020-05-25 at 9.22.51 PM.jpeg"/>
                      <pic:cNvPicPr>
                        <a:picLocks noChangeAspect="1" noChangeArrowheads="1"/>
                      </pic:cNvPicPr>
                    </pic:nvPicPr>
                    <pic:blipFill rotWithShape="1">
                      <a:blip r:embed="rId112">
                        <a:extLst>
                          <a:ext uri="{28A0092B-C50C-407E-A947-70E740481C1C}">
                            <a14:useLocalDpi xmlns:a14="http://schemas.microsoft.com/office/drawing/2010/main" val="0"/>
                          </a:ext>
                        </a:extLst>
                      </a:blip>
                      <a:srcRect l="29110" t="64192" r="38296"/>
                      <a:stretch/>
                    </pic:blipFill>
                    <pic:spPr bwMode="auto">
                      <a:xfrm>
                        <a:off x="0" y="0"/>
                        <a:ext cx="4044019" cy="2496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482" w:name="_Toc44879171"/>
        <w:bookmarkStart w:id="2483" w:name="_Toc44879516"/>
        <w:bookmarkEnd w:id="2482"/>
        <w:bookmarkEnd w:id="2483"/>
      </w:del>
    </w:p>
    <w:p w14:paraId="7A071CE8" w14:textId="0F539F54" w:rsidR="00A84186" w:rsidDel="006C1D81" w:rsidRDefault="00A84186" w:rsidP="00945007">
      <w:pPr>
        <w:tabs>
          <w:tab w:val="left" w:pos="142"/>
        </w:tabs>
        <w:spacing w:line="480" w:lineRule="auto"/>
        <w:ind w:left="0"/>
        <w:rPr>
          <w:del w:id="2484" w:author="Steven Ortiz" w:date="2020-07-03T19:05:00Z"/>
          <w:rFonts w:cs="Times New Roman"/>
          <w:szCs w:val="24"/>
        </w:rPr>
      </w:pPr>
      <w:bookmarkStart w:id="2485" w:name="_Toc44879172"/>
      <w:bookmarkStart w:id="2486" w:name="_Toc44879517"/>
      <w:bookmarkEnd w:id="2485"/>
      <w:bookmarkEnd w:id="2486"/>
    </w:p>
    <w:p w14:paraId="7DECEB9C" w14:textId="16141C94" w:rsidR="00A84186" w:rsidDel="006C1D81" w:rsidRDefault="00A84186" w:rsidP="00945007">
      <w:pPr>
        <w:tabs>
          <w:tab w:val="left" w:pos="142"/>
        </w:tabs>
        <w:spacing w:line="480" w:lineRule="auto"/>
        <w:ind w:left="0"/>
        <w:rPr>
          <w:del w:id="2487" w:author="Steven Ortiz" w:date="2020-07-03T19:05:00Z"/>
          <w:rFonts w:cs="Times New Roman"/>
          <w:szCs w:val="24"/>
        </w:rPr>
      </w:pPr>
      <w:bookmarkStart w:id="2488" w:name="_Toc44879173"/>
      <w:bookmarkStart w:id="2489" w:name="_Toc44879518"/>
      <w:bookmarkEnd w:id="2488"/>
      <w:bookmarkEnd w:id="2489"/>
    </w:p>
    <w:p w14:paraId="0517BF47" w14:textId="1C99230C" w:rsidR="00E02977" w:rsidDel="006C1D81" w:rsidRDefault="00E02977" w:rsidP="00945007">
      <w:pPr>
        <w:tabs>
          <w:tab w:val="left" w:pos="142"/>
        </w:tabs>
        <w:spacing w:line="480" w:lineRule="auto"/>
        <w:ind w:left="0"/>
        <w:rPr>
          <w:del w:id="2490" w:author="Steven Ortiz" w:date="2020-07-03T19:05:00Z"/>
          <w:rFonts w:cs="Times New Roman"/>
          <w:szCs w:val="24"/>
        </w:rPr>
      </w:pPr>
      <w:bookmarkStart w:id="2491" w:name="_Toc44879174"/>
      <w:bookmarkStart w:id="2492" w:name="_Toc44879519"/>
      <w:bookmarkEnd w:id="2491"/>
      <w:bookmarkEnd w:id="2492"/>
    </w:p>
    <w:p w14:paraId="7B11C727" w14:textId="39E24F90" w:rsidR="00E02977" w:rsidDel="006C1D81" w:rsidRDefault="00E02977" w:rsidP="00945007">
      <w:pPr>
        <w:tabs>
          <w:tab w:val="left" w:pos="142"/>
        </w:tabs>
        <w:spacing w:line="480" w:lineRule="auto"/>
        <w:ind w:left="0"/>
        <w:rPr>
          <w:del w:id="2493" w:author="Steven Ortiz" w:date="2020-07-03T19:05:00Z"/>
          <w:rFonts w:cs="Times New Roman"/>
          <w:szCs w:val="24"/>
        </w:rPr>
      </w:pPr>
      <w:bookmarkStart w:id="2494" w:name="_Toc44879175"/>
      <w:bookmarkStart w:id="2495" w:name="_Toc44879520"/>
      <w:bookmarkEnd w:id="2494"/>
      <w:bookmarkEnd w:id="2495"/>
    </w:p>
    <w:p w14:paraId="7412247E" w14:textId="3A1316BD" w:rsidR="00E02977" w:rsidDel="006C1D81" w:rsidRDefault="00E02977" w:rsidP="00945007">
      <w:pPr>
        <w:tabs>
          <w:tab w:val="left" w:pos="142"/>
        </w:tabs>
        <w:spacing w:line="480" w:lineRule="auto"/>
        <w:ind w:left="0"/>
        <w:rPr>
          <w:del w:id="2496" w:author="Steven Ortiz" w:date="2020-07-03T19:05:00Z"/>
          <w:rFonts w:cs="Times New Roman"/>
          <w:szCs w:val="24"/>
        </w:rPr>
      </w:pPr>
      <w:bookmarkStart w:id="2497" w:name="_Toc44879176"/>
      <w:bookmarkStart w:id="2498" w:name="_Toc44879521"/>
      <w:bookmarkEnd w:id="2497"/>
      <w:bookmarkEnd w:id="2498"/>
    </w:p>
    <w:p w14:paraId="770EE364" w14:textId="095C18D2" w:rsidR="00E02977" w:rsidDel="006C1D81" w:rsidRDefault="00E02977" w:rsidP="00945007">
      <w:pPr>
        <w:tabs>
          <w:tab w:val="left" w:pos="142"/>
        </w:tabs>
        <w:spacing w:line="480" w:lineRule="auto"/>
        <w:ind w:left="0"/>
        <w:rPr>
          <w:del w:id="2499" w:author="Steven Ortiz" w:date="2020-07-03T19:05:00Z"/>
          <w:rFonts w:cs="Times New Roman"/>
          <w:szCs w:val="24"/>
        </w:rPr>
      </w:pPr>
      <w:bookmarkStart w:id="2500" w:name="_Toc44879177"/>
      <w:bookmarkStart w:id="2501" w:name="_Toc44879522"/>
      <w:bookmarkEnd w:id="2500"/>
      <w:bookmarkEnd w:id="2501"/>
    </w:p>
    <w:p w14:paraId="113669A5" w14:textId="2D30E0B2" w:rsidR="00E02977" w:rsidDel="006C1D81" w:rsidRDefault="00E02977" w:rsidP="00E02977">
      <w:pPr>
        <w:pStyle w:val="Sinespaciado"/>
        <w:numPr>
          <w:ilvl w:val="0"/>
          <w:numId w:val="19"/>
        </w:numPr>
        <w:spacing w:line="480" w:lineRule="auto"/>
        <w:rPr>
          <w:del w:id="2502" w:author="Steven Ortiz" w:date="2020-07-03T19:05:00Z"/>
          <w:lang w:eastAsia="es-CO"/>
        </w:rPr>
      </w:pPr>
      <w:del w:id="2503" w:author="Steven Ortiz" w:date="2020-07-03T19:05:00Z">
        <w:r w:rsidDel="006C1D81">
          <w:rPr>
            <w:lang w:eastAsia="es-CO"/>
          </w:rPr>
          <w:delText>MPU6050</w:delText>
        </w:r>
        <w:bookmarkStart w:id="2504" w:name="_Toc44879178"/>
        <w:bookmarkStart w:id="2505" w:name="_Toc44879523"/>
        <w:bookmarkEnd w:id="2504"/>
        <w:bookmarkEnd w:id="2505"/>
      </w:del>
    </w:p>
    <w:p w14:paraId="6F7F8B39" w14:textId="31ACBD41" w:rsidR="00E02977" w:rsidDel="006C1D81" w:rsidRDefault="00E02977" w:rsidP="00E02977">
      <w:pPr>
        <w:pStyle w:val="Sinespaciado"/>
        <w:spacing w:line="480" w:lineRule="auto"/>
        <w:ind w:left="1065" w:firstLine="0"/>
        <w:rPr>
          <w:del w:id="2506" w:author="Steven Ortiz" w:date="2020-07-03T19:05:00Z"/>
          <w:lang w:eastAsia="es-CO"/>
        </w:rPr>
      </w:pPr>
      <w:del w:id="2507" w:author="Steven Ortiz" w:date="2020-07-03T19:05:00Z">
        <w:r w:rsidDel="006C1D81">
          <w:rPr>
            <w:lang w:eastAsia="es-CO"/>
          </w:rPr>
          <w:delText xml:space="preserve">Es una unidad de medición inercial de 6 grados de libertad, ya que contiene un acelerómetro y un giroscopio de 3 ejes cada uno. Este sensor puede ser utilizado en navegación y estabilización. Se comunica mediante tramas por el protocolo I2C. </w:delText>
        </w:r>
      </w:del>
      <w:customXmlDelRangeStart w:id="2508" w:author="Steven Ortiz" w:date="2020-07-03T19:05:00Z"/>
      <w:sdt>
        <w:sdtPr>
          <w:rPr>
            <w:lang w:eastAsia="es-CO"/>
          </w:rPr>
          <w:id w:val="-604344865"/>
          <w:citation/>
        </w:sdtPr>
        <w:sdtContent>
          <w:customXmlDelRangeEnd w:id="2508"/>
          <w:del w:id="2509" w:author="Steven Ortiz" w:date="2020-07-03T19:05:00Z">
            <w:r w:rsidDel="006C1D81">
              <w:rPr>
                <w:lang w:eastAsia="es-CO"/>
              </w:rPr>
              <w:fldChar w:fldCharType="begin"/>
            </w:r>
            <w:r w:rsidDel="006C1D81">
              <w:rPr>
                <w:lang w:eastAsia="es-CO"/>
              </w:rPr>
              <w:delInstrText xml:space="preserve"> CITATION Nay16 \l 9226 </w:delInstrText>
            </w:r>
            <w:r w:rsidDel="006C1D81">
              <w:rPr>
                <w:lang w:eastAsia="es-CO"/>
              </w:rPr>
              <w:fldChar w:fldCharType="separate"/>
            </w:r>
            <w:r w:rsidR="00ED786A" w:rsidDel="006C1D81">
              <w:rPr>
                <w:noProof/>
                <w:lang w:eastAsia="es-CO"/>
              </w:rPr>
              <w:delText>(NayLamp Mechatronics, 2016)</w:delText>
            </w:r>
            <w:r w:rsidDel="006C1D81">
              <w:rPr>
                <w:lang w:eastAsia="es-CO"/>
              </w:rPr>
              <w:fldChar w:fldCharType="end"/>
            </w:r>
          </w:del>
          <w:customXmlDelRangeStart w:id="2510" w:author="Steven Ortiz" w:date="2020-07-03T19:05:00Z"/>
        </w:sdtContent>
      </w:sdt>
      <w:customXmlDelRangeEnd w:id="2510"/>
      <w:bookmarkStart w:id="2511" w:name="_Toc44879179"/>
      <w:bookmarkStart w:id="2512" w:name="_Toc44879524"/>
      <w:bookmarkEnd w:id="2511"/>
      <w:bookmarkEnd w:id="2512"/>
    </w:p>
    <w:p w14:paraId="0B0CF0F6" w14:textId="6263733C" w:rsidR="00E02977" w:rsidRPr="008E735A" w:rsidDel="006C1D81" w:rsidRDefault="00E02977" w:rsidP="00E02977">
      <w:pPr>
        <w:pStyle w:val="Sinespaciado"/>
        <w:spacing w:line="480" w:lineRule="auto"/>
        <w:ind w:left="1065" w:firstLine="0"/>
        <w:rPr>
          <w:del w:id="2513" w:author="Steven Ortiz" w:date="2020-07-03T19:05:00Z"/>
          <w:lang w:eastAsia="es-CO"/>
        </w:rPr>
      </w:pPr>
      <w:del w:id="2514" w:author="Steven Ortiz" w:date="2020-07-03T19:05:00Z">
        <w:r w:rsidDel="006C1D81">
          <w:rPr>
            <w:lang w:eastAsia="es-CO"/>
          </w:rPr>
          <w:delText xml:space="preserve">Se realiza la prueba del sensor, </w:delText>
        </w:r>
        <w:r w:rsidR="00BF553E" w:rsidDel="006C1D81">
          <w:rPr>
            <w:lang w:eastAsia="es-CO"/>
          </w:rPr>
          <w:delText>observando</w:delText>
        </w:r>
        <w:r w:rsidDel="006C1D81">
          <w:rPr>
            <w:lang w:eastAsia="es-CO"/>
          </w:rPr>
          <w:delText xml:space="preserve"> los valores de los ejes como en la </w:delText>
        </w:r>
        <w:r w:rsidDel="006C1D81">
          <w:rPr>
            <w:color w:val="FF0000"/>
            <w:lang w:eastAsia="es-CO"/>
          </w:rPr>
          <w:fldChar w:fldCharType="begin"/>
        </w:r>
        <w:r w:rsidDel="006C1D81">
          <w:rPr>
            <w:lang w:eastAsia="es-CO"/>
          </w:rPr>
          <w:delInstrText xml:space="preserve"> REF _Ref41334987 \h </w:delInstrText>
        </w:r>
        <w:r w:rsidDel="006C1D81">
          <w:rPr>
            <w:color w:val="FF0000"/>
            <w:lang w:eastAsia="es-CO"/>
          </w:rPr>
        </w:r>
        <w:r w:rsidDel="006C1D81">
          <w:rPr>
            <w:color w:val="FF0000"/>
            <w:lang w:eastAsia="es-CO"/>
          </w:rPr>
          <w:fldChar w:fldCharType="separate"/>
        </w:r>
        <w:r w:rsidDel="006C1D81">
          <w:delText xml:space="preserve">Ilustración </w:delText>
        </w:r>
        <w:r w:rsidDel="006C1D81">
          <w:rPr>
            <w:noProof/>
          </w:rPr>
          <w:delText>29</w:delText>
        </w:r>
        <w:r w:rsidDel="006C1D81">
          <w:rPr>
            <w:color w:val="FF0000"/>
            <w:lang w:eastAsia="es-CO"/>
          </w:rPr>
          <w:fldChar w:fldCharType="end"/>
        </w:r>
        <w:r w:rsidRPr="00E02977" w:rsidDel="006C1D81">
          <w:rPr>
            <w:lang w:eastAsia="es-CO"/>
          </w:rPr>
          <w:delText>,</w:delText>
        </w:r>
        <w:r w:rsidDel="006C1D81">
          <w:rPr>
            <w:color w:val="FF0000"/>
            <w:lang w:eastAsia="es-CO"/>
          </w:rPr>
          <w:delText xml:space="preserve"> </w:delText>
        </w:r>
        <w:r w:rsidDel="006C1D81">
          <w:rPr>
            <w:lang w:eastAsia="es-CO"/>
          </w:rPr>
          <w:delText>y girando el sensor en X,Y y Z.</w:delText>
        </w:r>
        <w:bookmarkStart w:id="2515" w:name="_Toc44879180"/>
        <w:bookmarkStart w:id="2516" w:name="_Toc44879525"/>
        <w:bookmarkEnd w:id="2515"/>
        <w:bookmarkEnd w:id="2516"/>
      </w:del>
    </w:p>
    <w:p w14:paraId="0A84CC89" w14:textId="1C48AF59" w:rsidR="00E02977" w:rsidDel="006C1D81" w:rsidRDefault="00E02977" w:rsidP="00E02977">
      <w:pPr>
        <w:pStyle w:val="Sinespaciado"/>
        <w:spacing w:line="480" w:lineRule="auto"/>
        <w:ind w:left="1065" w:firstLine="0"/>
        <w:rPr>
          <w:del w:id="2517" w:author="Steven Ortiz" w:date="2020-07-03T19:05:00Z"/>
          <w:lang w:eastAsia="es-CO"/>
        </w:rPr>
      </w:pPr>
      <w:bookmarkStart w:id="2518" w:name="_Toc44879181"/>
      <w:bookmarkStart w:id="2519" w:name="_Toc44879526"/>
      <w:bookmarkEnd w:id="2518"/>
      <w:bookmarkEnd w:id="2519"/>
    </w:p>
    <w:p w14:paraId="23A75BF8" w14:textId="2B7BA80C" w:rsidR="00E02977" w:rsidDel="006C1D81" w:rsidRDefault="00E02977" w:rsidP="00945007">
      <w:pPr>
        <w:tabs>
          <w:tab w:val="left" w:pos="142"/>
        </w:tabs>
        <w:spacing w:line="480" w:lineRule="auto"/>
        <w:ind w:left="0"/>
        <w:rPr>
          <w:del w:id="2520" w:author="Steven Ortiz" w:date="2020-07-03T19:05:00Z"/>
          <w:rFonts w:cs="Times New Roman"/>
          <w:szCs w:val="24"/>
        </w:rPr>
      </w:pPr>
      <w:bookmarkStart w:id="2521" w:name="_Toc44879182"/>
      <w:bookmarkStart w:id="2522" w:name="_Toc44879527"/>
      <w:bookmarkEnd w:id="2521"/>
      <w:bookmarkEnd w:id="2522"/>
    </w:p>
    <w:p w14:paraId="667FF569" w14:textId="6E7F9026" w:rsidR="00410964" w:rsidDel="006C1D81" w:rsidRDefault="00E02977" w:rsidP="00945007">
      <w:pPr>
        <w:tabs>
          <w:tab w:val="left" w:pos="142"/>
        </w:tabs>
        <w:spacing w:line="480" w:lineRule="auto"/>
        <w:ind w:left="0"/>
        <w:rPr>
          <w:del w:id="2523" w:author="Steven Ortiz" w:date="2020-07-03T19:05:00Z"/>
          <w:rFonts w:cs="Times New Roman"/>
          <w:szCs w:val="24"/>
        </w:rPr>
      </w:pPr>
      <w:del w:id="2524" w:author="Steven Ortiz" w:date="2020-07-03T19:05:00Z">
        <w:r w:rsidDel="006C1D81">
          <w:rPr>
            <w:noProof/>
            <w:lang w:eastAsia="es-CO"/>
          </w:rPr>
          <mc:AlternateContent>
            <mc:Choice Requires="wps">
              <w:drawing>
                <wp:anchor distT="0" distB="0" distL="114300" distR="114300" simplePos="0" relativeHeight="251772928" behindDoc="0" locked="0" layoutInCell="1" allowOverlap="1" wp14:anchorId="244C010A" wp14:editId="12D0A684">
                  <wp:simplePos x="0" y="0"/>
                  <wp:positionH relativeFrom="column">
                    <wp:posOffset>87630</wp:posOffset>
                  </wp:positionH>
                  <wp:positionV relativeFrom="paragraph">
                    <wp:posOffset>1884045</wp:posOffset>
                  </wp:positionV>
                  <wp:extent cx="5436870" cy="635"/>
                  <wp:effectExtent l="0" t="0" r="0" b="0"/>
                  <wp:wrapNone/>
                  <wp:docPr id="78" name="Cuadro de texto 78"/>
                  <wp:cNvGraphicFramePr/>
                  <a:graphic xmlns:a="http://schemas.openxmlformats.org/drawingml/2006/main">
                    <a:graphicData uri="http://schemas.microsoft.com/office/word/2010/wordprocessingShape">
                      <wps:wsp>
                        <wps:cNvSpPr txBox="1"/>
                        <wps:spPr>
                          <a:xfrm>
                            <a:off x="0" y="0"/>
                            <a:ext cx="5436870" cy="635"/>
                          </a:xfrm>
                          <a:prstGeom prst="rect">
                            <a:avLst/>
                          </a:prstGeom>
                          <a:solidFill>
                            <a:prstClr val="white"/>
                          </a:solidFill>
                          <a:ln>
                            <a:noFill/>
                          </a:ln>
                          <a:effectLst/>
                        </wps:spPr>
                        <wps:txbx>
                          <w:txbxContent>
                            <w:p w14:paraId="3286DF21" w14:textId="77777777" w:rsidR="007D640A" w:rsidRPr="004913D3" w:rsidRDefault="007D640A" w:rsidP="00E02977">
                              <w:pPr>
                                <w:pStyle w:val="Descripcin"/>
                                <w:jc w:val="center"/>
                                <w:rPr>
                                  <w:rFonts w:cs="Times New Roman"/>
                                  <w:noProof/>
                                  <w:sz w:val="24"/>
                                  <w:szCs w:val="24"/>
                                </w:rPr>
                              </w:pPr>
                              <w:bookmarkStart w:id="2525" w:name="_Ref41334987"/>
                              <w:bookmarkStart w:id="2526" w:name="_Toc41335540"/>
                              <w:r>
                                <w:t xml:space="preserve">Ilustración </w:t>
                              </w:r>
                              <w:r>
                                <w:rPr>
                                  <w:noProof/>
                                </w:rPr>
                                <w:fldChar w:fldCharType="begin"/>
                              </w:r>
                              <w:r>
                                <w:rPr>
                                  <w:noProof/>
                                </w:rPr>
                                <w:instrText xml:space="preserve"> SEQ Ilustración \* ARABIC </w:instrText>
                              </w:r>
                              <w:r>
                                <w:rPr>
                                  <w:noProof/>
                                </w:rPr>
                                <w:fldChar w:fldCharType="separate"/>
                              </w:r>
                              <w:r>
                                <w:rPr>
                                  <w:noProof/>
                                </w:rPr>
                                <w:t>29</w:t>
                              </w:r>
                              <w:r>
                                <w:rPr>
                                  <w:noProof/>
                                </w:rPr>
                                <w:fldChar w:fldCharType="end"/>
                              </w:r>
                              <w:bookmarkEnd w:id="2525"/>
                              <w:r>
                                <w:t xml:space="preserve"> Datos obtenidos del MPU6050</w:t>
                              </w:r>
                              <w:bookmarkEnd w:id="2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C010A" id="Cuadro de texto 78" o:spid="_x0000_s1062" type="#_x0000_t202" style="position:absolute;left:0;text-align:left;margin-left:6.9pt;margin-top:148.35pt;width:428.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" stroked="f">
                  <v:textbox style="mso-fit-shape-to-text:t" inset="0,0,0,0">
                    <w:txbxContent>
                      <w:p w14:paraId="3286DF21" w14:textId="77777777" w:rsidR="007D640A" w:rsidRPr="004913D3" w:rsidRDefault="007D640A" w:rsidP="00E02977">
                        <w:pPr>
                          <w:pStyle w:val="Descripcin"/>
                          <w:jc w:val="center"/>
                          <w:rPr>
                            <w:rFonts w:cs="Times New Roman"/>
                            <w:noProof/>
                            <w:sz w:val="24"/>
                            <w:szCs w:val="24"/>
                          </w:rPr>
                        </w:pPr>
                        <w:bookmarkStart w:id="2527" w:name="_Ref41334987"/>
                        <w:bookmarkStart w:id="2528" w:name="_Toc41335540"/>
                        <w:r>
                          <w:t xml:space="preserve">Ilustración </w:t>
                        </w:r>
                        <w:r>
                          <w:rPr>
                            <w:noProof/>
                          </w:rPr>
                          <w:fldChar w:fldCharType="begin"/>
                        </w:r>
                        <w:r>
                          <w:rPr>
                            <w:noProof/>
                          </w:rPr>
                          <w:instrText xml:space="preserve"> SEQ Ilustración \* ARABIC </w:instrText>
                        </w:r>
                        <w:r>
                          <w:rPr>
                            <w:noProof/>
                          </w:rPr>
                          <w:fldChar w:fldCharType="separate"/>
                        </w:r>
                        <w:r>
                          <w:rPr>
                            <w:noProof/>
                          </w:rPr>
                          <w:t>29</w:t>
                        </w:r>
                        <w:r>
                          <w:rPr>
                            <w:noProof/>
                          </w:rPr>
                          <w:fldChar w:fldCharType="end"/>
                        </w:r>
                        <w:bookmarkEnd w:id="2527"/>
                        <w:r>
                          <w:t xml:space="preserve"> Datos obtenidos del MPU6050</w:t>
                        </w:r>
                        <w:bookmarkEnd w:id="2528"/>
                      </w:p>
                    </w:txbxContent>
                  </v:textbox>
                </v:shape>
              </w:pict>
            </mc:Fallback>
          </mc:AlternateContent>
        </w:r>
        <w:r w:rsidRPr="00E02977" w:rsidDel="006C1D81">
          <w:rPr>
            <w:rFonts w:cs="Times New Roman"/>
            <w:noProof/>
            <w:szCs w:val="24"/>
            <w:lang w:eastAsia="es-CO"/>
          </w:rPr>
          <w:drawing>
            <wp:anchor distT="0" distB="0" distL="114300" distR="114300" simplePos="0" relativeHeight="251770880" behindDoc="0" locked="0" layoutInCell="1" allowOverlap="1" wp14:anchorId="6990CD2C" wp14:editId="731C0C2A">
              <wp:simplePos x="0" y="0"/>
              <wp:positionH relativeFrom="margin">
                <wp:align>center</wp:align>
              </wp:positionH>
              <wp:positionV relativeFrom="paragraph">
                <wp:posOffset>80988</wp:posOffset>
              </wp:positionV>
              <wp:extent cx="5437225" cy="1746607"/>
              <wp:effectExtent l="0" t="0" r="0" b="6350"/>
              <wp:wrapNone/>
              <wp:docPr id="77" name="Imagen 77" descr="C:\Users\Steve\Desktop\WhatsApp Image 2020-05-25 at 9.22.5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Desktop\WhatsApp Image 2020-05-25 at 9.22.51 PM (1).jpeg"/>
                      <pic:cNvPicPr>
                        <a:picLocks noChangeAspect="1" noChangeArrowheads="1"/>
                      </pic:cNvPicPr>
                    </pic:nvPicPr>
                    <pic:blipFill rotWithShape="1">
                      <a:blip r:embed="rId113">
                        <a:extLst>
                          <a:ext uri="{28A0092B-C50C-407E-A947-70E740481C1C}">
                            <a14:useLocalDpi xmlns:a14="http://schemas.microsoft.com/office/drawing/2010/main" val="0"/>
                          </a:ext>
                        </a:extLst>
                      </a:blip>
                      <a:srcRect l="30941" t="67127" r="11553"/>
                      <a:stretch/>
                    </pic:blipFill>
                    <pic:spPr bwMode="auto">
                      <a:xfrm>
                        <a:off x="0" y="0"/>
                        <a:ext cx="5437225" cy="17466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529" w:name="_Toc44879183"/>
        <w:bookmarkStart w:id="2530" w:name="_Toc44879528"/>
        <w:bookmarkEnd w:id="2529"/>
        <w:bookmarkEnd w:id="2530"/>
      </w:del>
    </w:p>
    <w:p w14:paraId="55F69F73" w14:textId="1833600E" w:rsidR="00410964" w:rsidDel="006C1D81" w:rsidRDefault="00410964" w:rsidP="00945007">
      <w:pPr>
        <w:tabs>
          <w:tab w:val="left" w:pos="142"/>
        </w:tabs>
        <w:spacing w:line="480" w:lineRule="auto"/>
        <w:ind w:left="0"/>
        <w:rPr>
          <w:del w:id="2531" w:author="Steven Ortiz" w:date="2020-07-03T19:05:00Z"/>
          <w:rFonts w:cs="Times New Roman"/>
          <w:szCs w:val="24"/>
        </w:rPr>
      </w:pPr>
      <w:bookmarkStart w:id="2532" w:name="_Toc44879184"/>
      <w:bookmarkStart w:id="2533" w:name="_Toc44879529"/>
      <w:bookmarkEnd w:id="2532"/>
      <w:bookmarkEnd w:id="2533"/>
    </w:p>
    <w:p w14:paraId="714FE49A" w14:textId="05F8A78C" w:rsidR="00410964" w:rsidDel="006C1D81" w:rsidRDefault="00410964" w:rsidP="00945007">
      <w:pPr>
        <w:tabs>
          <w:tab w:val="left" w:pos="142"/>
        </w:tabs>
        <w:spacing w:line="480" w:lineRule="auto"/>
        <w:ind w:left="0"/>
        <w:rPr>
          <w:del w:id="2534" w:author="Steven Ortiz" w:date="2020-07-03T19:05:00Z"/>
          <w:rFonts w:cs="Times New Roman"/>
          <w:szCs w:val="24"/>
        </w:rPr>
      </w:pPr>
      <w:bookmarkStart w:id="2535" w:name="_Toc44879185"/>
      <w:bookmarkStart w:id="2536" w:name="_Toc44879530"/>
      <w:bookmarkEnd w:id="2535"/>
      <w:bookmarkEnd w:id="2536"/>
    </w:p>
    <w:p w14:paraId="2101E261" w14:textId="2F404AA7" w:rsidR="00410964" w:rsidDel="006C1D81" w:rsidRDefault="00410964" w:rsidP="00945007">
      <w:pPr>
        <w:tabs>
          <w:tab w:val="left" w:pos="142"/>
        </w:tabs>
        <w:spacing w:line="480" w:lineRule="auto"/>
        <w:ind w:left="0"/>
        <w:rPr>
          <w:del w:id="2537" w:author="Steven Ortiz" w:date="2020-07-03T19:05:00Z"/>
          <w:rFonts w:cs="Times New Roman"/>
          <w:szCs w:val="24"/>
        </w:rPr>
      </w:pPr>
      <w:bookmarkStart w:id="2538" w:name="_Toc44879186"/>
      <w:bookmarkStart w:id="2539" w:name="_Toc44879531"/>
      <w:bookmarkEnd w:id="2538"/>
      <w:bookmarkEnd w:id="2539"/>
    </w:p>
    <w:p w14:paraId="60567595" w14:textId="507CA343" w:rsidR="00410964" w:rsidDel="006C1D81" w:rsidRDefault="00410964" w:rsidP="00945007">
      <w:pPr>
        <w:tabs>
          <w:tab w:val="left" w:pos="142"/>
        </w:tabs>
        <w:spacing w:line="480" w:lineRule="auto"/>
        <w:ind w:left="0"/>
        <w:rPr>
          <w:del w:id="2540" w:author="Steven Ortiz" w:date="2020-07-03T19:05:00Z"/>
          <w:rFonts w:cs="Times New Roman"/>
          <w:szCs w:val="24"/>
        </w:rPr>
      </w:pPr>
      <w:bookmarkStart w:id="2541" w:name="_Toc44879187"/>
      <w:bookmarkStart w:id="2542" w:name="_Toc44879532"/>
      <w:bookmarkEnd w:id="2541"/>
      <w:bookmarkEnd w:id="2542"/>
    </w:p>
    <w:p w14:paraId="6FE9C6DE" w14:textId="58901CD3" w:rsidR="00E02977" w:rsidDel="006C1D81" w:rsidRDefault="00E02977" w:rsidP="00E02977">
      <w:pPr>
        <w:pStyle w:val="Sinespaciado"/>
        <w:numPr>
          <w:ilvl w:val="0"/>
          <w:numId w:val="19"/>
        </w:numPr>
        <w:spacing w:line="480" w:lineRule="auto"/>
        <w:rPr>
          <w:del w:id="2543" w:author="Steven Ortiz" w:date="2020-07-03T19:05:00Z"/>
          <w:lang w:eastAsia="es-CO"/>
        </w:rPr>
      </w:pPr>
      <w:del w:id="2544" w:author="Steven Ortiz" w:date="2020-07-03T19:05:00Z">
        <w:r w:rsidDel="006C1D81">
          <w:rPr>
            <w:lang w:eastAsia="es-CO"/>
          </w:rPr>
          <w:delText>TouchPad</w:delText>
        </w:r>
        <w:bookmarkStart w:id="2545" w:name="_Toc44879188"/>
        <w:bookmarkStart w:id="2546" w:name="_Toc44879533"/>
        <w:bookmarkEnd w:id="2545"/>
        <w:bookmarkEnd w:id="2546"/>
      </w:del>
    </w:p>
    <w:p w14:paraId="767F2882" w14:textId="515232A7" w:rsidR="00BF553E" w:rsidDel="006C1D81" w:rsidRDefault="00BF553E" w:rsidP="00BF553E">
      <w:pPr>
        <w:pStyle w:val="Sinespaciado"/>
        <w:spacing w:line="480" w:lineRule="auto"/>
        <w:ind w:left="1065" w:firstLine="0"/>
        <w:rPr>
          <w:del w:id="2547" w:author="Steven Ortiz" w:date="2020-07-03T19:05:00Z"/>
          <w:lang w:eastAsia="es-CO"/>
        </w:rPr>
      </w:pPr>
      <w:del w:id="2548" w:author="Steven Ortiz" w:date="2020-07-03T19:05:00Z">
        <w:r w:rsidDel="006C1D81">
          <w:rPr>
            <w:lang w:eastAsia="es-CO"/>
          </w:rPr>
          <w:delText xml:space="preserve">El ESP32 cuenta con nueve sensores táctiles que pueden detectar variaciones capacitivas al tocarse con el dedo u otro objeto. </w:delText>
        </w:r>
      </w:del>
      <w:customXmlDelRangeStart w:id="2549" w:author="Steven Ortiz" w:date="2020-07-03T19:05:00Z"/>
      <w:sdt>
        <w:sdtPr>
          <w:rPr>
            <w:lang w:eastAsia="es-CO"/>
          </w:rPr>
          <w:id w:val="673465462"/>
          <w:citation/>
        </w:sdtPr>
        <w:sdtContent>
          <w:customXmlDelRangeEnd w:id="2549"/>
          <w:del w:id="2550" w:author="Steven Ortiz" w:date="2020-07-03T19:05:00Z">
            <w:r w:rsidR="00B6674C" w:rsidDel="006C1D81">
              <w:rPr>
                <w:lang w:eastAsia="es-CO"/>
              </w:rPr>
              <w:fldChar w:fldCharType="begin"/>
            </w:r>
            <w:r w:rsidR="00B6674C" w:rsidDel="006C1D81">
              <w:rPr>
                <w:lang w:eastAsia="es-CO"/>
              </w:rPr>
              <w:delInstrText xml:space="preserve"> CITATION ROT08 \l 9226 </w:delInstrText>
            </w:r>
            <w:r w:rsidR="00B6674C" w:rsidDel="006C1D81">
              <w:rPr>
                <w:lang w:eastAsia="es-CO"/>
              </w:rPr>
              <w:fldChar w:fldCharType="separate"/>
            </w:r>
            <w:r w:rsidR="00ED786A" w:rsidDel="006C1D81">
              <w:rPr>
                <w:noProof/>
                <w:lang w:eastAsia="es-CO"/>
              </w:rPr>
              <w:delText>(ROTOTAON, 2008)</w:delText>
            </w:r>
            <w:r w:rsidR="00B6674C" w:rsidDel="006C1D81">
              <w:rPr>
                <w:lang w:eastAsia="es-CO"/>
              </w:rPr>
              <w:fldChar w:fldCharType="end"/>
            </w:r>
          </w:del>
          <w:customXmlDelRangeStart w:id="2551" w:author="Steven Ortiz" w:date="2020-07-03T19:05:00Z"/>
        </w:sdtContent>
      </w:sdt>
      <w:customXmlDelRangeEnd w:id="2551"/>
      <w:del w:id="2552" w:author="Steven Ortiz" w:date="2020-07-03T19:05:00Z">
        <w:r w:rsidR="00B6674C" w:rsidDel="006C1D81">
          <w:rPr>
            <w:lang w:eastAsia="es-CO"/>
          </w:rPr>
          <w:delText xml:space="preserve"> </w:delText>
        </w:r>
        <w:r w:rsidDel="006C1D81">
          <w:rPr>
            <w:lang w:eastAsia="es-CO"/>
          </w:rPr>
          <w:delText>Las pruebas realizadas a estos sensores fueron conectando un cable al pin correspondiente y tocando la punta libre y observando los valores arrojados por la tarjeta.</w:delText>
        </w:r>
        <w:bookmarkStart w:id="2553" w:name="_Toc44879189"/>
        <w:bookmarkStart w:id="2554" w:name="_Toc44879534"/>
        <w:bookmarkEnd w:id="2553"/>
        <w:bookmarkEnd w:id="2554"/>
      </w:del>
    </w:p>
    <w:p w14:paraId="0741F8CB" w14:textId="098E291E" w:rsidR="00BF553E" w:rsidDel="006C1D81" w:rsidRDefault="00BF553E" w:rsidP="00BF553E">
      <w:pPr>
        <w:pStyle w:val="Sinespaciado"/>
        <w:spacing w:line="480" w:lineRule="auto"/>
        <w:ind w:left="1065" w:firstLine="0"/>
        <w:rPr>
          <w:del w:id="2555" w:author="Steven Ortiz" w:date="2020-07-03T19:05:00Z"/>
          <w:lang w:eastAsia="es-CO"/>
        </w:rPr>
      </w:pPr>
      <w:del w:id="2556" w:author="Steven Ortiz" w:date="2020-07-03T19:05:00Z">
        <w:r w:rsidDel="006C1D81">
          <w:rPr>
            <w:noProof/>
            <w:lang w:eastAsia="es-CO"/>
          </w:rPr>
          <mc:AlternateContent>
            <mc:Choice Requires="wps">
              <w:drawing>
                <wp:anchor distT="0" distB="0" distL="114300" distR="114300" simplePos="0" relativeHeight="251788288" behindDoc="0" locked="0" layoutInCell="1" allowOverlap="1" wp14:anchorId="160B98C7" wp14:editId="55F0C4F6">
                  <wp:simplePos x="0" y="0"/>
                  <wp:positionH relativeFrom="column">
                    <wp:posOffset>1020445</wp:posOffset>
                  </wp:positionH>
                  <wp:positionV relativeFrom="paragraph">
                    <wp:posOffset>1830070</wp:posOffset>
                  </wp:positionV>
                  <wp:extent cx="3571875"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a:effectLst/>
                        </wps:spPr>
                        <wps:txbx>
                          <w:txbxContent>
                            <w:p w14:paraId="30CC950A" w14:textId="77777777" w:rsidR="007D640A" w:rsidRPr="00D1499E" w:rsidRDefault="007D640A" w:rsidP="00BF553E">
                              <w:pPr>
                                <w:pStyle w:val="Descripcin"/>
                                <w:jc w:val="center"/>
                                <w:rPr>
                                  <w:noProof/>
                                  <w:sz w:val="24"/>
                                </w:rPr>
                              </w:pPr>
                              <w:r>
                                <w:t xml:space="preserve">Ilustración </w:t>
                              </w:r>
                              <w:r>
                                <w:rPr>
                                  <w:noProof/>
                                </w:rPr>
                                <w:fldChar w:fldCharType="begin"/>
                              </w:r>
                              <w:r>
                                <w:rPr>
                                  <w:noProof/>
                                </w:rPr>
                                <w:instrText xml:space="preserve"> SEQ Ilustración \* ARABIC </w:instrText>
                              </w:r>
                              <w:r>
                                <w:rPr>
                                  <w:noProof/>
                                </w:rPr>
                                <w:fldChar w:fldCharType="separate"/>
                              </w:r>
                              <w:r>
                                <w:rPr>
                                  <w:noProof/>
                                </w:rPr>
                                <w:t>30</w:t>
                              </w:r>
                              <w:r>
                                <w:rPr>
                                  <w:noProof/>
                                </w:rPr>
                                <w:fldChar w:fldCharType="end"/>
                              </w:r>
                              <w:r>
                                <w:t xml:space="preserve"> Datos del sensor </w:t>
                              </w:r>
                              <w:proofErr w:type="spellStart"/>
                              <w:r>
                                <w:t>Touch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B98C7" id="Cuadro de texto 8" o:spid="_x0000_s1063" type="#_x0000_t202" style="position:absolute;left:0;text-align:left;margin-left:80.35pt;margin-top:144.1pt;width:281.2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" stroked="f">
                  <v:textbox style="mso-fit-shape-to-text:t" inset="0,0,0,0">
                    <w:txbxContent>
                      <w:p w14:paraId="30CC950A" w14:textId="77777777" w:rsidR="007D640A" w:rsidRPr="00D1499E" w:rsidRDefault="007D640A" w:rsidP="00BF553E">
                        <w:pPr>
                          <w:pStyle w:val="Descripcin"/>
                          <w:jc w:val="center"/>
                          <w:rPr>
                            <w:noProof/>
                            <w:sz w:val="24"/>
                          </w:rPr>
                        </w:pPr>
                        <w:r>
                          <w:t xml:space="preserve">Ilustración </w:t>
                        </w:r>
                        <w:r>
                          <w:rPr>
                            <w:noProof/>
                          </w:rPr>
                          <w:fldChar w:fldCharType="begin"/>
                        </w:r>
                        <w:r>
                          <w:rPr>
                            <w:noProof/>
                          </w:rPr>
                          <w:instrText xml:space="preserve"> SEQ Ilustración \* ARABIC </w:instrText>
                        </w:r>
                        <w:r>
                          <w:rPr>
                            <w:noProof/>
                          </w:rPr>
                          <w:fldChar w:fldCharType="separate"/>
                        </w:r>
                        <w:r>
                          <w:rPr>
                            <w:noProof/>
                          </w:rPr>
                          <w:t>30</w:t>
                        </w:r>
                        <w:r>
                          <w:rPr>
                            <w:noProof/>
                          </w:rPr>
                          <w:fldChar w:fldCharType="end"/>
                        </w:r>
                        <w:r>
                          <w:t xml:space="preserve"> Datos del sensor </w:t>
                        </w:r>
                        <w:proofErr w:type="spellStart"/>
                        <w:r>
                          <w:t>Touch</w:t>
                        </w:r>
                        <w:proofErr w:type="spellEnd"/>
                      </w:p>
                    </w:txbxContent>
                  </v:textbox>
                </v:shape>
              </w:pict>
            </mc:Fallback>
          </mc:AlternateContent>
        </w:r>
        <w:r w:rsidDel="006C1D81">
          <w:rPr>
            <w:noProof/>
            <w:lang w:eastAsia="es-CO"/>
          </w:rPr>
          <w:drawing>
            <wp:anchor distT="0" distB="0" distL="114300" distR="114300" simplePos="0" relativeHeight="251786240" behindDoc="0" locked="0" layoutInCell="1" allowOverlap="1" wp14:anchorId="10C0F3D3" wp14:editId="5556B30D">
              <wp:simplePos x="0" y="0"/>
              <wp:positionH relativeFrom="margin">
                <wp:align>center</wp:align>
              </wp:positionH>
              <wp:positionV relativeFrom="paragraph">
                <wp:posOffset>11430</wp:posOffset>
              </wp:positionV>
              <wp:extent cx="3571875" cy="1762004"/>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l="22743" t="64273" r="42164" b="4949"/>
                      <a:stretch/>
                    </pic:blipFill>
                    <pic:spPr bwMode="auto">
                      <a:xfrm>
                        <a:off x="0" y="0"/>
                        <a:ext cx="3571875" cy="17620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557" w:name="_Toc44879190"/>
        <w:bookmarkStart w:id="2558" w:name="_Toc44879535"/>
        <w:bookmarkEnd w:id="2557"/>
        <w:bookmarkEnd w:id="2558"/>
      </w:del>
    </w:p>
    <w:p w14:paraId="08F23713" w14:textId="31D8598F" w:rsidR="00BF553E" w:rsidDel="006C1D81" w:rsidRDefault="00BF553E" w:rsidP="00BF553E">
      <w:pPr>
        <w:pStyle w:val="Sinespaciado"/>
        <w:spacing w:line="480" w:lineRule="auto"/>
        <w:ind w:left="1065" w:firstLine="0"/>
        <w:rPr>
          <w:del w:id="2559" w:author="Steven Ortiz" w:date="2020-07-03T19:05:00Z"/>
          <w:lang w:eastAsia="es-CO"/>
        </w:rPr>
      </w:pPr>
      <w:bookmarkStart w:id="2560" w:name="_Toc44879191"/>
      <w:bookmarkStart w:id="2561" w:name="_Toc44879536"/>
      <w:bookmarkEnd w:id="2560"/>
      <w:bookmarkEnd w:id="2561"/>
    </w:p>
    <w:p w14:paraId="4F3797A3" w14:textId="53F09179" w:rsidR="00BF553E" w:rsidDel="006C1D81" w:rsidRDefault="00BF553E" w:rsidP="00BF553E">
      <w:pPr>
        <w:pStyle w:val="Sinespaciado"/>
        <w:spacing w:line="480" w:lineRule="auto"/>
        <w:ind w:left="1065" w:firstLine="0"/>
        <w:rPr>
          <w:del w:id="2562" w:author="Steven Ortiz" w:date="2020-07-03T19:05:00Z"/>
          <w:lang w:eastAsia="es-CO"/>
        </w:rPr>
      </w:pPr>
      <w:bookmarkStart w:id="2563" w:name="_Toc44879192"/>
      <w:bookmarkStart w:id="2564" w:name="_Toc44879537"/>
      <w:bookmarkEnd w:id="2563"/>
      <w:bookmarkEnd w:id="2564"/>
    </w:p>
    <w:p w14:paraId="22C129D9" w14:textId="4F09B695" w:rsidR="00BF553E" w:rsidDel="006C1D81" w:rsidRDefault="00BF553E" w:rsidP="00BF553E">
      <w:pPr>
        <w:pStyle w:val="Sinespaciado"/>
        <w:spacing w:line="480" w:lineRule="auto"/>
        <w:ind w:left="1065" w:firstLine="0"/>
        <w:rPr>
          <w:del w:id="2565" w:author="Steven Ortiz" w:date="2020-07-03T19:05:00Z"/>
          <w:lang w:eastAsia="es-CO"/>
        </w:rPr>
      </w:pPr>
      <w:bookmarkStart w:id="2566" w:name="_Toc44879193"/>
      <w:bookmarkStart w:id="2567" w:name="_Toc44879538"/>
      <w:bookmarkEnd w:id="2566"/>
      <w:bookmarkEnd w:id="2567"/>
    </w:p>
    <w:p w14:paraId="676F374E" w14:textId="42AE53FC" w:rsidR="00BF553E" w:rsidDel="006C1D81" w:rsidRDefault="00BF553E" w:rsidP="00BF553E">
      <w:pPr>
        <w:pStyle w:val="Sinespaciado"/>
        <w:spacing w:line="480" w:lineRule="auto"/>
        <w:ind w:left="1065" w:firstLine="0"/>
        <w:rPr>
          <w:del w:id="2568" w:author="Steven Ortiz" w:date="2020-07-03T19:05:00Z"/>
          <w:lang w:eastAsia="es-CO"/>
        </w:rPr>
      </w:pPr>
      <w:bookmarkStart w:id="2569" w:name="_Toc44879194"/>
      <w:bookmarkStart w:id="2570" w:name="_Toc44879539"/>
      <w:bookmarkEnd w:id="2569"/>
      <w:bookmarkEnd w:id="2570"/>
    </w:p>
    <w:p w14:paraId="30A9A47F" w14:textId="34D8CCEE" w:rsidR="00BF553E" w:rsidDel="006C1D81" w:rsidRDefault="00BF553E" w:rsidP="00BF553E">
      <w:pPr>
        <w:pStyle w:val="Sinespaciado"/>
        <w:spacing w:line="480" w:lineRule="auto"/>
        <w:ind w:left="1065" w:firstLine="0"/>
        <w:rPr>
          <w:del w:id="2571" w:author="Steven Ortiz" w:date="2020-07-03T19:05:00Z"/>
          <w:lang w:eastAsia="es-CO"/>
        </w:rPr>
      </w:pPr>
      <w:bookmarkStart w:id="2572" w:name="_Toc44879195"/>
      <w:bookmarkStart w:id="2573" w:name="_Toc44879540"/>
      <w:bookmarkEnd w:id="2572"/>
      <w:bookmarkEnd w:id="2573"/>
    </w:p>
    <w:p w14:paraId="77186AF5" w14:textId="7C3A8CE4" w:rsidR="00E02977" w:rsidDel="006C1D81" w:rsidRDefault="00E02977" w:rsidP="00E02977">
      <w:pPr>
        <w:pStyle w:val="Sinespaciado"/>
        <w:numPr>
          <w:ilvl w:val="0"/>
          <w:numId w:val="19"/>
        </w:numPr>
        <w:spacing w:line="480" w:lineRule="auto"/>
        <w:rPr>
          <w:del w:id="2574" w:author="Steven Ortiz" w:date="2020-07-03T19:05:00Z"/>
          <w:lang w:eastAsia="es-CO"/>
        </w:rPr>
      </w:pPr>
      <w:del w:id="2575" w:author="Steven Ortiz" w:date="2020-07-03T19:05:00Z">
        <w:r w:rsidDel="006C1D81">
          <w:rPr>
            <w:lang w:eastAsia="es-CO"/>
          </w:rPr>
          <w:delText>NeoPixel</w:delText>
        </w:r>
        <w:bookmarkStart w:id="2576" w:name="_Toc44879196"/>
        <w:bookmarkStart w:id="2577" w:name="_Toc44879541"/>
        <w:bookmarkEnd w:id="2576"/>
        <w:bookmarkEnd w:id="2577"/>
      </w:del>
    </w:p>
    <w:p w14:paraId="7ECC3C80" w14:textId="7AD62D5C" w:rsidR="00E02977" w:rsidDel="006C1D81" w:rsidRDefault="00E02977" w:rsidP="00E02977">
      <w:pPr>
        <w:pStyle w:val="Sinespaciado"/>
        <w:spacing w:line="480" w:lineRule="auto"/>
        <w:ind w:left="1065" w:firstLine="0"/>
        <w:rPr>
          <w:del w:id="2578" w:author="Steven Ortiz" w:date="2020-07-03T19:05:00Z"/>
          <w:lang w:eastAsia="es-CO"/>
        </w:rPr>
      </w:pPr>
      <w:del w:id="2579" w:author="Steven Ortiz" w:date="2020-07-03T19:05:00Z">
        <w:r w:rsidDel="006C1D81">
          <w:rPr>
            <w:lang w:eastAsia="es-CO"/>
          </w:rPr>
          <w:delText xml:space="preserve">Son fabricados por Adafruit, y son diodos LED de tipo 5050 con un controlador WS2812 integrado en cada píxel </w:delText>
        </w:r>
      </w:del>
      <w:customXmlDelRangeStart w:id="2580" w:author="Steven Ortiz" w:date="2020-07-03T19:05:00Z"/>
      <w:sdt>
        <w:sdtPr>
          <w:rPr>
            <w:lang w:eastAsia="es-CO"/>
          </w:rPr>
          <w:id w:val="61692430"/>
          <w:citation/>
        </w:sdtPr>
        <w:sdtContent>
          <w:customXmlDelRangeEnd w:id="2580"/>
          <w:del w:id="2581" w:author="Steven Ortiz" w:date="2020-07-03T19:05:00Z">
            <w:r w:rsidDel="006C1D81">
              <w:rPr>
                <w:lang w:eastAsia="es-CO"/>
              </w:rPr>
              <w:fldChar w:fldCharType="begin"/>
            </w:r>
            <w:r w:rsidDel="006C1D81">
              <w:rPr>
                <w:lang w:eastAsia="es-CO"/>
              </w:rPr>
              <w:delInstrText xml:space="preserve"> CITATION Bri \l 9226 </w:delInstrText>
            </w:r>
            <w:r w:rsidDel="006C1D81">
              <w:rPr>
                <w:lang w:eastAsia="es-CO"/>
              </w:rPr>
              <w:fldChar w:fldCharType="separate"/>
            </w:r>
            <w:r w:rsidR="00ED786A" w:rsidDel="006C1D81">
              <w:rPr>
                <w:noProof/>
                <w:lang w:eastAsia="es-CO"/>
              </w:rPr>
              <w:delText>(BricoGeek, s.f.)</w:delText>
            </w:r>
            <w:r w:rsidDel="006C1D81">
              <w:rPr>
                <w:lang w:eastAsia="es-CO"/>
              </w:rPr>
              <w:fldChar w:fldCharType="end"/>
            </w:r>
          </w:del>
          <w:customXmlDelRangeStart w:id="2582" w:author="Steven Ortiz" w:date="2020-07-03T19:05:00Z"/>
        </w:sdtContent>
      </w:sdt>
      <w:customXmlDelRangeEnd w:id="2582"/>
      <w:del w:id="2583" w:author="Steven Ortiz" w:date="2020-07-03T19:05:00Z">
        <w:r w:rsidDel="006C1D81">
          <w:rPr>
            <w:lang w:eastAsia="es-CO"/>
          </w:rPr>
          <w:delText xml:space="preserve">, esto permite controlarlos mediante un solo hilo. </w:delText>
        </w:r>
        <w:bookmarkStart w:id="2584" w:name="_Toc44879197"/>
        <w:bookmarkStart w:id="2585" w:name="_Toc44879542"/>
        <w:bookmarkEnd w:id="2584"/>
        <w:bookmarkEnd w:id="2585"/>
      </w:del>
    </w:p>
    <w:p w14:paraId="7C39F24F" w14:textId="44D88E9F" w:rsidR="00E02977" w:rsidDel="006C1D81" w:rsidRDefault="00E02977" w:rsidP="00E02977">
      <w:pPr>
        <w:pStyle w:val="Sinespaciado"/>
        <w:spacing w:line="480" w:lineRule="auto"/>
        <w:ind w:left="1065" w:firstLine="0"/>
        <w:rPr>
          <w:del w:id="2586" w:author="Steven Ortiz" w:date="2020-07-03T19:05:00Z"/>
          <w:lang w:eastAsia="es-CO"/>
        </w:rPr>
      </w:pPr>
      <w:del w:id="2587" w:author="Steven Ortiz" w:date="2020-07-03T19:05:00Z">
        <w:r w:rsidDel="006C1D81">
          <w:rPr>
            <w:lang w:eastAsia="es-CO"/>
          </w:rPr>
          <w:delText>Para las pruebas se usó un NeoPixel de 24 pixeles en aro, probando diferentes tipos de colores como en la</w:delText>
        </w:r>
        <w:r w:rsidR="00BF553E" w:rsidDel="006C1D81">
          <w:rPr>
            <w:lang w:eastAsia="es-CO"/>
          </w:rPr>
          <w:delText xml:space="preserve"> </w:delText>
        </w:r>
        <w:r w:rsidR="00BF553E" w:rsidDel="006C1D81">
          <w:rPr>
            <w:lang w:eastAsia="es-CO"/>
          </w:rPr>
          <w:fldChar w:fldCharType="begin"/>
        </w:r>
        <w:r w:rsidR="00BF553E" w:rsidDel="006C1D81">
          <w:rPr>
            <w:lang w:eastAsia="es-CO"/>
          </w:rPr>
          <w:delInstrText xml:space="preserve"> REF _Ref41335060 \h </w:delInstrText>
        </w:r>
        <w:r w:rsidR="00BF553E" w:rsidDel="006C1D81">
          <w:rPr>
            <w:lang w:eastAsia="es-CO"/>
          </w:rPr>
        </w:r>
        <w:r w:rsidR="00BF553E" w:rsidDel="006C1D81">
          <w:rPr>
            <w:lang w:eastAsia="es-CO"/>
          </w:rPr>
          <w:fldChar w:fldCharType="separate"/>
        </w:r>
        <w:r w:rsidR="00BF553E" w:rsidDel="006C1D81">
          <w:delText xml:space="preserve">Ilustración </w:delText>
        </w:r>
        <w:r w:rsidR="00BF553E" w:rsidDel="006C1D81">
          <w:rPr>
            <w:noProof/>
          </w:rPr>
          <w:delText>31</w:delText>
        </w:r>
        <w:r w:rsidR="00BF553E" w:rsidDel="006C1D81">
          <w:rPr>
            <w:lang w:eastAsia="es-CO"/>
          </w:rPr>
          <w:fldChar w:fldCharType="end"/>
        </w:r>
        <w:r w:rsidR="00BF553E" w:rsidDel="006C1D81">
          <w:rPr>
            <w:lang w:eastAsia="es-CO"/>
          </w:rPr>
          <w:delText>.</w:delText>
        </w:r>
        <w:bookmarkStart w:id="2588" w:name="_Toc44879198"/>
        <w:bookmarkStart w:id="2589" w:name="_Toc44879543"/>
        <w:bookmarkEnd w:id="2588"/>
        <w:bookmarkEnd w:id="2589"/>
      </w:del>
    </w:p>
    <w:p w14:paraId="5611AB9F" w14:textId="42E450B7" w:rsidR="00E02977" w:rsidDel="006C1D81" w:rsidRDefault="00E02977" w:rsidP="00E02977">
      <w:pPr>
        <w:pStyle w:val="Sinespaciado"/>
        <w:spacing w:line="480" w:lineRule="auto"/>
        <w:ind w:left="1065" w:firstLine="0"/>
        <w:rPr>
          <w:del w:id="2590" w:author="Steven Ortiz" w:date="2020-07-03T19:05:00Z"/>
          <w:lang w:eastAsia="es-CO"/>
        </w:rPr>
      </w:pPr>
      <w:bookmarkStart w:id="2591" w:name="_Toc44879199"/>
      <w:bookmarkStart w:id="2592" w:name="_Toc44879544"/>
      <w:bookmarkEnd w:id="2591"/>
      <w:bookmarkEnd w:id="2592"/>
    </w:p>
    <w:p w14:paraId="7EF1D464" w14:textId="34FEB5A8" w:rsidR="00E02977" w:rsidDel="006C1D81" w:rsidRDefault="00BF553E" w:rsidP="00E02977">
      <w:pPr>
        <w:pStyle w:val="Sinespaciado"/>
        <w:spacing w:line="480" w:lineRule="auto"/>
        <w:ind w:left="1065" w:firstLine="0"/>
        <w:rPr>
          <w:del w:id="2593" w:author="Steven Ortiz" w:date="2020-07-03T19:05:00Z"/>
          <w:lang w:eastAsia="es-CO"/>
        </w:rPr>
      </w:pPr>
      <w:del w:id="2594" w:author="Steven Ortiz" w:date="2020-07-03T19:05:00Z">
        <w:r w:rsidRPr="000477A2" w:rsidDel="006C1D81">
          <w:rPr>
            <w:noProof/>
            <w:lang w:eastAsia="es-CO"/>
          </w:rPr>
          <w:drawing>
            <wp:anchor distT="0" distB="0" distL="114300" distR="114300" simplePos="0" relativeHeight="251774976" behindDoc="0" locked="0" layoutInCell="1" allowOverlap="1" wp14:anchorId="7A1FEBE9" wp14:editId="35AA42F4">
              <wp:simplePos x="0" y="0"/>
              <wp:positionH relativeFrom="margin">
                <wp:posOffset>872490</wp:posOffset>
              </wp:positionH>
              <wp:positionV relativeFrom="paragraph">
                <wp:posOffset>231776</wp:posOffset>
              </wp:positionV>
              <wp:extent cx="3870960" cy="207645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37453" t="17301" r="28241" b="49981"/>
                      <a:stretch/>
                    </pic:blipFill>
                    <pic:spPr bwMode="auto">
                      <a:xfrm>
                        <a:off x="0" y="0"/>
                        <a:ext cx="3870960"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595" w:name="_Toc44879200"/>
        <w:bookmarkStart w:id="2596" w:name="_Toc44879545"/>
        <w:bookmarkEnd w:id="2595"/>
        <w:bookmarkEnd w:id="2596"/>
      </w:del>
    </w:p>
    <w:p w14:paraId="1E6DF42B" w14:textId="66AE4EE5" w:rsidR="00E02977" w:rsidDel="006C1D81" w:rsidRDefault="00E02977" w:rsidP="00E02977">
      <w:pPr>
        <w:pStyle w:val="Sinespaciado"/>
        <w:spacing w:line="480" w:lineRule="auto"/>
        <w:ind w:left="1065" w:firstLine="0"/>
        <w:rPr>
          <w:del w:id="2597" w:author="Steven Ortiz" w:date="2020-07-03T19:05:00Z"/>
          <w:lang w:eastAsia="es-CO"/>
        </w:rPr>
      </w:pPr>
      <w:bookmarkStart w:id="2598" w:name="_Toc44879201"/>
      <w:bookmarkStart w:id="2599" w:name="_Toc44879546"/>
      <w:bookmarkEnd w:id="2598"/>
      <w:bookmarkEnd w:id="2599"/>
    </w:p>
    <w:p w14:paraId="7B3CE890" w14:textId="48158E11" w:rsidR="00410964" w:rsidDel="006C1D81" w:rsidRDefault="00410964" w:rsidP="00945007">
      <w:pPr>
        <w:tabs>
          <w:tab w:val="left" w:pos="142"/>
        </w:tabs>
        <w:spacing w:line="480" w:lineRule="auto"/>
        <w:ind w:left="0"/>
        <w:rPr>
          <w:del w:id="2600" w:author="Steven Ortiz" w:date="2020-07-03T19:05:00Z"/>
          <w:rFonts w:cs="Times New Roman"/>
          <w:szCs w:val="24"/>
        </w:rPr>
      </w:pPr>
      <w:bookmarkStart w:id="2601" w:name="_Toc44879202"/>
      <w:bookmarkStart w:id="2602" w:name="_Toc44879547"/>
      <w:bookmarkEnd w:id="2601"/>
      <w:bookmarkEnd w:id="2602"/>
    </w:p>
    <w:p w14:paraId="6AB2DF6F" w14:textId="7DF80B12" w:rsidR="00410964" w:rsidDel="006C1D81" w:rsidRDefault="00410964" w:rsidP="00945007">
      <w:pPr>
        <w:tabs>
          <w:tab w:val="left" w:pos="142"/>
        </w:tabs>
        <w:spacing w:line="480" w:lineRule="auto"/>
        <w:ind w:left="0"/>
        <w:rPr>
          <w:del w:id="2603" w:author="Steven Ortiz" w:date="2020-07-03T19:05:00Z"/>
          <w:rFonts w:cs="Times New Roman"/>
          <w:szCs w:val="24"/>
        </w:rPr>
      </w:pPr>
      <w:bookmarkStart w:id="2604" w:name="_Toc44879203"/>
      <w:bookmarkStart w:id="2605" w:name="_Toc44879548"/>
      <w:bookmarkEnd w:id="2604"/>
      <w:bookmarkEnd w:id="2605"/>
    </w:p>
    <w:p w14:paraId="6B32A0BB" w14:textId="2FCDBD22" w:rsidR="00410964" w:rsidDel="006C1D81" w:rsidRDefault="00410964" w:rsidP="00945007">
      <w:pPr>
        <w:tabs>
          <w:tab w:val="left" w:pos="142"/>
        </w:tabs>
        <w:spacing w:line="480" w:lineRule="auto"/>
        <w:ind w:left="0"/>
        <w:rPr>
          <w:del w:id="2606" w:author="Steven Ortiz" w:date="2020-07-03T19:05:00Z"/>
          <w:rFonts w:cs="Times New Roman"/>
          <w:szCs w:val="24"/>
        </w:rPr>
      </w:pPr>
      <w:bookmarkStart w:id="2607" w:name="_Toc44879204"/>
      <w:bookmarkStart w:id="2608" w:name="_Toc44879549"/>
      <w:bookmarkEnd w:id="2607"/>
      <w:bookmarkEnd w:id="2608"/>
    </w:p>
    <w:p w14:paraId="104D05FF" w14:textId="0722204F" w:rsidR="00E02977" w:rsidDel="006C1D81" w:rsidRDefault="00BF553E" w:rsidP="00BF553E">
      <w:pPr>
        <w:pStyle w:val="Sinespaciado"/>
        <w:spacing w:line="480" w:lineRule="auto"/>
        <w:ind w:firstLine="0"/>
        <w:rPr>
          <w:del w:id="2609" w:author="Steven Ortiz" w:date="2020-07-03T19:05:00Z"/>
          <w:lang w:eastAsia="es-CO"/>
        </w:rPr>
      </w:pPr>
      <w:del w:id="2610" w:author="Steven Ortiz" w:date="2020-07-03T19:05:00Z">
        <w:r w:rsidDel="006C1D81">
          <w:rPr>
            <w:noProof/>
            <w:lang w:eastAsia="es-CO"/>
          </w:rPr>
          <mc:AlternateContent>
            <mc:Choice Requires="wps">
              <w:drawing>
                <wp:anchor distT="0" distB="0" distL="114300" distR="114300" simplePos="0" relativeHeight="251777024" behindDoc="0" locked="0" layoutInCell="1" allowOverlap="1" wp14:anchorId="5FD7677A" wp14:editId="65A98F2E">
                  <wp:simplePos x="0" y="0"/>
                  <wp:positionH relativeFrom="margin">
                    <wp:align>center</wp:align>
                  </wp:positionH>
                  <wp:positionV relativeFrom="paragraph">
                    <wp:posOffset>26035</wp:posOffset>
                  </wp:positionV>
                  <wp:extent cx="3870960" cy="635"/>
                  <wp:effectExtent l="0" t="0" r="0" b="8255"/>
                  <wp:wrapNone/>
                  <wp:docPr id="79" name="Cuadro de texto 79"/>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a:effectLst/>
                        </wps:spPr>
                        <wps:txbx>
                          <w:txbxContent>
                            <w:p w14:paraId="1358E639" w14:textId="77777777" w:rsidR="007D640A" w:rsidRPr="00731FCB" w:rsidRDefault="007D640A" w:rsidP="00E02977">
                              <w:pPr>
                                <w:pStyle w:val="Descripcin"/>
                                <w:jc w:val="center"/>
                                <w:rPr>
                                  <w:noProof/>
                                  <w:sz w:val="24"/>
                                </w:rPr>
                              </w:pPr>
                              <w:bookmarkStart w:id="2611" w:name="_Ref41335060"/>
                              <w:bookmarkStart w:id="2612" w:name="_Toc41335541"/>
                              <w:bookmarkStart w:id="2613" w:name="_Ref42088514"/>
                              <w:r>
                                <w:t xml:space="preserve">Ilustración </w:t>
                              </w:r>
                              <w:r>
                                <w:rPr>
                                  <w:noProof/>
                                </w:rPr>
                                <w:fldChar w:fldCharType="begin"/>
                              </w:r>
                              <w:r>
                                <w:rPr>
                                  <w:noProof/>
                                </w:rPr>
                                <w:instrText xml:space="preserve"> SEQ Ilustración \* ARABIC </w:instrText>
                              </w:r>
                              <w:r>
                                <w:rPr>
                                  <w:noProof/>
                                </w:rPr>
                                <w:fldChar w:fldCharType="separate"/>
                              </w:r>
                              <w:r>
                                <w:rPr>
                                  <w:noProof/>
                                </w:rPr>
                                <w:t>31</w:t>
                              </w:r>
                              <w:r>
                                <w:rPr>
                                  <w:noProof/>
                                </w:rPr>
                                <w:fldChar w:fldCharType="end"/>
                              </w:r>
                              <w:bookmarkEnd w:id="2611"/>
                              <w:r>
                                <w:t xml:space="preserve"> Prueba con </w:t>
                              </w:r>
                              <w:proofErr w:type="spellStart"/>
                              <w:r>
                                <w:t>NeoPixel</w:t>
                              </w:r>
                              <w:bookmarkEnd w:id="2612"/>
                              <w:bookmarkEnd w:id="26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7677A" id="Cuadro de texto 79" o:spid="_x0000_s1064" type="#_x0000_t202" style="position:absolute;left:0;text-align:left;margin-left:0;margin-top:2.05pt;width:304.8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" stroked="f">
                  <v:textbox style="mso-fit-shape-to-text:t" inset="0,0,0,0">
                    <w:txbxContent>
                      <w:p w14:paraId="1358E639" w14:textId="77777777" w:rsidR="007D640A" w:rsidRPr="00731FCB" w:rsidRDefault="007D640A" w:rsidP="00E02977">
                        <w:pPr>
                          <w:pStyle w:val="Descripcin"/>
                          <w:jc w:val="center"/>
                          <w:rPr>
                            <w:noProof/>
                            <w:sz w:val="24"/>
                          </w:rPr>
                        </w:pPr>
                        <w:bookmarkStart w:id="2614" w:name="_Ref41335060"/>
                        <w:bookmarkStart w:id="2615" w:name="_Toc41335541"/>
                        <w:bookmarkStart w:id="2616" w:name="_Ref42088514"/>
                        <w:r>
                          <w:t xml:space="preserve">Ilustración </w:t>
                        </w:r>
                        <w:r>
                          <w:rPr>
                            <w:noProof/>
                          </w:rPr>
                          <w:fldChar w:fldCharType="begin"/>
                        </w:r>
                        <w:r>
                          <w:rPr>
                            <w:noProof/>
                          </w:rPr>
                          <w:instrText xml:space="preserve"> SEQ Ilustración \* ARABIC </w:instrText>
                        </w:r>
                        <w:r>
                          <w:rPr>
                            <w:noProof/>
                          </w:rPr>
                          <w:fldChar w:fldCharType="separate"/>
                        </w:r>
                        <w:r>
                          <w:rPr>
                            <w:noProof/>
                          </w:rPr>
                          <w:t>31</w:t>
                        </w:r>
                        <w:r>
                          <w:rPr>
                            <w:noProof/>
                          </w:rPr>
                          <w:fldChar w:fldCharType="end"/>
                        </w:r>
                        <w:bookmarkEnd w:id="2614"/>
                        <w:r>
                          <w:t xml:space="preserve"> Prueba con </w:t>
                        </w:r>
                        <w:proofErr w:type="spellStart"/>
                        <w:r>
                          <w:t>NeoPixel</w:t>
                        </w:r>
                        <w:bookmarkEnd w:id="2615"/>
                        <w:bookmarkEnd w:id="2616"/>
                        <w:proofErr w:type="spellEnd"/>
                      </w:p>
                    </w:txbxContent>
                  </v:textbox>
                  <w10:wrap anchorx="margin"/>
                </v:shape>
              </w:pict>
            </mc:Fallback>
          </mc:AlternateContent>
        </w:r>
        <w:bookmarkStart w:id="2617" w:name="_Toc44879205"/>
        <w:bookmarkStart w:id="2618" w:name="_Toc44879550"/>
        <w:bookmarkEnd w:id="2617"/>
        <w:bookmarkEnd w:id="2618"/>
      </w:del>
    </w:p>
    <w:p w14:paraId="75EBB604" w14:textId="3C778865" w:rsidR="00E02977" w:rsidDel="006C1D81" w:rsidRDefault="00E02977" w:rsidP="00E02977">
      <w:pPr>
        <w:pStyle w:val="Sinespaciado"/>
        <w:numPr>
          <w:ilvl w:val="0"/>
          <w:numId w:val="19"/>
        </w:numPr>
        <w:spacing w:line="480" w:lineRule="auto"/>
        <w:rPr>
          <w:del w:id="2619" w:author="Steven Ortiz" w:date="2020-07-03T19:05:00Z"/>
          <w:lang w:eastAsia="es-CO"/>
        </w:rPr>
      </w:pPr>
      <w:del w:id="2620" w:author="Steven Ortiz" w:date="2020-07-03T19:05:00Z">
        <w:r w:rsidDel="006C1D81">
          <w:rPr>
            <w:lang w:eastAsia="es-CO"/>
          </w:rPr>
          <w:delText>Buzzer</w:delText>
        </w:r>
        <w:bookmarkStart w:id="2621" w:name="_Toc44879206"/>
        <w:bookmarkStart w:id="2622" w:name="_Toc44879551"/>
        <w:bookmarkEnd w:id="2621"/>
        <w:bookmarkEnd w:id="2622"/>
      </w:del>
    </w:p>
    <w:p w14:paraId="6EB2A200" w14:textId="062C683D" w:rsidR="00E02977" w:rsidDel="006C1D81" w:rsidRDefault="00BF553E" w:rsidP="00E02977">
      <w:pPr>
        <w:pStyle w:val="Sinespaciado"/>
        <w:spacing w:line="480" w:lineRule="auto"/>
        <w:ind w:left="1065" w:firstLine="0"/>
        <w:rPr>
          <w:del w:id="2623" w:author="Steven Ortiz" w:date="2020-07-03T19:05:00Z"/>
          <w:lang w:eastAsia="es-CO"/>
        </w:rPr>
      </w:pPr>
      <w:del w:id="2624" w:author="Steven Ortiz" w:date="2020-07-03T19:05:00Z">
        <w:r w:rsidDel="006C1D81">
          <w:rPr>
            <w:noProof/>
            <w:lang w:eastAsia="es-CO"/>
          </w:rPr>
          <w:drawing>
            <wp:anchor distT="0" distB="0" distL="114300" distR="114300" simplePos="0" relativeHeight="251779072" behindDoc="0" locked="0" layoutInCell="1" allowOverlap="1" wp14:anchorId="34E6CC13" wp14:editId="152FD21E">
              <wp:simplePos x="0" y="0"/>
              <wp:positionH relativeFrom="margin">
                <wp:posOffset>1605915</wp:posOffset>
              </wp:positionH>
              <wp:positionV relativeFrom="paragraph">
                <wp:posOffset>3359785</wp:posOffset>
              </wp:positionV>
              <wp:extent cx="2446020" cy="1847850"/>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41474" t="36934" r="41596" b="40319"/>
                      <a:stretch/>
                    </pic:blipFill>
                    <pic:spPr bwMode="auto">
                      <a:xfrm>
                        <a:off x="0" y="0"/>
                        <a:ext cx="2446020"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2977" w:rsidDel="006C1D81">
          <w:rPr>
            <w:lang w:eastAsia="es-CO"/>
          </w:rPr>
          <w:delText xml:space="preserve">Para la música programable se usó un Buzzer o Chicharra, este dispositivo genera un sonido aplicándole voltaje a sus terminales, y para poder generar una mayor gama de sonidos se tomaron las notas musicales (Do, Do#,Re, Re#,Mi,Fa,Fa#,Sol, Sol#,La, La# y Si) para diferentes instrumentos musicales, y desde su segunda octava Do2 hasta su octava octava Do8, cada nota musical en cada una de sus escalas tiene una frecuencia característica, según </w:delText>
        </w:r>
      </w:del>
      <w:customXmlDelRangeStart w:id="2625" w:author="Steven Ortiz" w:date="2020-07-03T19:05:00Z"/>
      <w:sdt>
        <w:sdtPr>
          <w:rPr>
            <w:lang w:eastAsia="es-CO"/>
          </w:rPr>
          <w:id w:val="1691569222"/>
          <w:citation/>
        </w:sdtPr>
        <w:sdtContent>
          <w:customXmlDelRangeEnd w:id="2625"/>
          <w:del w:id="2626" w:author="Steven Ortiz" w:date="2020-07-03T19:05:00Z">
            <w:r w:rsidR="00E02977" w:rsidDel="006C1D81">
              <w:rPr>
                <w:lang w:eastAsia="es-CO"/>
              </w:rPr>
              <w:fldChar w:fldCharType="begin"/>
            </w:r>
            <w:r w:rsidR="00E02977" w:rsidDel="006C1D81">
              <w:rPr>
                <w:lang w:eastAsia="es-CO"/>
              </w:rPr>
              <w:delInstrText xml:space="preserve"> CITATION Web06 \l 9226 </w:delInstrText>
            </w:r>
            <w:r w:rsidR="00E02977" w:rsidDel="006C1D81">
              <w:rPr>
                <w:lang w:eastAsia="es-CO"/>
              </w:rPr>
              <w:fldChar w:fldCharType="separate"/>
            </w:r>
            <w:r w:rsidR="00ED786A" w:rsidDel="006C1D81">
              <w:rPr>
                <w:noProof/>
                <w:lang w:eastAsia="es-CO"/>
              </w:rPr>
              <w:delText>(Web Archive Org, 2006)</w:delText>
            </w:r>
            <w:r w:rsidR="00E02977" w:rsidDel="006C1D81">
              <w:rPr>
                <w:lang w:eastAsia="es-CO"/>
              </w:rPr>
              <w:fldChar w:fldCharType="end"/>
            </w:r>
          </w:del>
          <w:customXmlDelRangeStart w:id="2627" w:author="Steven Ortiz" w:date="2020-07-03T19:05:00Z"/>
        </w:sdtContent>
      </w:sdt>
      <w:customXmlDelRangeEnd w:id="2627"/>
      <w:del w:id="2628" w:author="Steven Ortiz" w:date="2020-07-03T19:05:00Z">
        <w:r w:rsidR="00E02977" w:rsidDel="006C1D81">
          <w:rPr>
            <w:lang w:eastAsia="es-CO"/>
          </w:rPr>
          <w:delText xml:space="preserve">. Estas frecuencias son usadas para afinar los pianos y otros instrumentos. Para este caso, se utilizan estas frecuencias con </w:delText>
        </w:r>
        <w:r w:rsidR="00B651BD" w:rsidDel="006C1D81">
          <w:rPr>
            <w:lang w:eastAsia="es-CO"/>
          </w:rPr>
          <w:delText xml:space="preserve">PWM (Modulación por Ancho de Pulsos) </w:delText>
        </w:r>
        <w:r w:rsidR="00E02977" w:rsidDel="006C1D81">
          <w:rPr>
            <w:lang w:eastAsia="es-CO"/>
          </w:rPr>
          <w:delText xml:space="preserve">y el Buzzer genera el sonido </w:delText>
        </w:r>
        <w:r w:rsidR="00B651BD" w:rsidDel="006C1D81">
          <w:rPr>
            <w:lang w:eastAsia="es-CO"/>
          </w:rPr>
          <w:delText xml:space="preserve">de </w:delText>
        </w:r>
        <w:r w:rsidR="00E02977" w:rsidDel="006C1D81">
          <w:rPr>
            <w:lang w:eastAsia="es-CO"/>
          </w:rPr>
          <w:delText xml:space="preserve">una nota musical.   </w:delText>
        </w:r>
        <w:bookmarkStart w:id="2629" w:name="_Toc44879207"/>
        <w:bookmarkStart w:id="2630" w:name="_Toc44879552"/>
        <w:bookmarkEnd w:id="2629"/>
        <w:bookmarkEnd w:id="2630"/>
      </w:del>
    </w:p>
    <w:p w14:paraId="55FDBF3A" w14:textId="70A7ADF2" w:rsidR="00410964" w:rsidRPr="00BF553E" w:rsidDel="006C1D81" w:rsidRDefault="00410964" w:rsidP="00BF553E">
      <w:pPr>
        <w:pStyle w:val="Sinespaciado"/>
        <w:spacing w:line="480" w:lineRule="auto"/>
        <w:ind w:left="1065" w:firstLine="0"/>
        <w:rPr>
          <w:del w:id="2631" w:author="Steven Ortiz" w:date="2020-07-03T19:05:00Z"/>
          <w:lang w:eastAsia="es-CO"/>
        </w:rPr>
      </w:pPr>
      <w:bookmarkStart w:id="2632" w:name="_Toc44879208"/>
      <w:bookmarkStart w:id="2633" w:name="_Toc44879553"/>
      <w:bookmarkEnd w:id="2632"/>
      <w:bookmarkEnd w:id="2633"/>
    </w:p>
    <w:p w14:paraId="029DFD33" w14:textId="6BC9092F" w:rsidR="00336460" w:rsidDel="006C1D81" w:rsidRDefault="00336460" w:rsidP="00BF553E">
      <w:pPr>
        <w:tabs>
          <w:tab w:val="left" w:pos="142"/>
        </w:tabs>
        <w:spacing w:line="480" w:lineRule="auto"/>
        <w:ind w:left="0" w:firstLine="0"/>
        <w:rPr>
          <w:del w:id="2634" w:author="Steven Ortiz" w:date="2020-07-03T19:05:00Z"/>
          <w:rFonts w:cs="Times New Roman"/>
          <w:szCs w:val="24"/>
        </w:rPr>
      </w:pPr>
      <w:bookmarkStart w:id="2635" w:name="_Toc44879209"/>
      <w:bookmarkStart w:id="2636" w:name="_Toc44879554"/>
      <w:bookmarkEnd w:id="2635"/>
      <w:bookmarkEnd w:id="2636"/>
    </w:p>
    <w:p w14:paraId="02073AF0" w14:textId="1A723C0C" w:rsidR="00336460" w:rsidDel="006C1D81" w:rsidRDefault="00336460" w:rsidP="00945007">
      <w:pPr>
        <w:tabs>
          <w:tab w:val="left" w:pos="142"/>
        </w:tabs>
        <w:spacing w:line="480" w:lineRule="auto"/>
        <w:ind w:left="0"/>
        <w:rPr>
          <w:del w:id="2637" w:author="Steven Ortiz" w:date="2020-07-03T19:05:00Z"/>
          <w:rFonts w:cs="Times New Roman"/>
          <w:szCs w:val="24"/>
        </w:rPr>
      </w:pPr>
      <w:bookmarkStart w:id="2638" w:name="_Toc44879210"/>
      <w:bookmarkStart w:id="2639" w:name="_Toc44879555"/>
      <w:bookmarkEnd w:id="2638"/>
      <w:bookmarkEnd w:id="2639"/>
    </w:p>
    <w:p w14:paraId="6A6CBF83" w14:textId="78923102" w:rsidR="00AA7BC9" w:rsidRPr="00AA7BC9" w:rsidDel="006C1D81" w:rsidRDefault="00BF553E" w:rsidP="00AA7BC9">
      <w:pPr>
        <w:tabs>
          <w:tab w:val="left" w:pos="142"/>
        </w:tabs>
        <w:spacing w:line="480" w:lineRule="auto"/>
        <w:ind w:left="0"/>
        <w:rPr>
          <w:del w:id="2640" w:author="Steven Ortiz" w:date="2020-07-03T19:05:00Z"/>
          <w:rFonts w:cs="Times New Roman"/>
          <w:szCs w:val="24"/>
        </w:rPr>
      </w:pPr>
      <w:del w:id="2641" w:author="Steven Ortiz" w:date="2020-07-03T19:05:00Z">
        <w:r w:rsidDel="006C1D81">
          <w:rPr>
            <w:noProof/>
            <w:lang w:eastAsia="es-CO"/>
          </w:rPr>
          <mc:AlternateContent>
            <mc:Choice Requires="wps">
              <w:drawing>
                <wp:anchor distT="0" distB="0" distL="114300" distR="114300" simplePos="0" relativeHeight="251781120" behindDoc="0" locked="0" layoutInCell="1" allowOverlap="1" wp14:anchorId="669C7AE0" wp14:editId="1C22C323">
                  <wp:simplePos x="0" y="0"/>
                  <wp:positionH relativeFrom="margin">
                    <wp:align>center</wp:align>
                  </wp:positionH>
                  <wp:positionV relativeFrom="paragraph">
                    <wp:posOffset>455295</wp:posOffset>
                  </wp:positionV>
                  <wp:extent cx="2446020" cy="635"/>
                  <wp:effectExtent l="0" t="0" r="0" b="8255"/>
                  <wp:wrapNone/>
                  <wp:docPr id="80" name="Cuadro de texto 80"/>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a:effectLst/>
                        </wps:spPr>
                        <wps:txbx>
                          <w:txbxContent>
                            <w:p w14:paraId="05F034DF" w14:textId="77777777" w:rsidR="007D640A" w:rsidRPr="000164CD" w:rsidRDefault="007D640A" w:rsidP="00336460">
                              <w:pPr>
                                <w:pStyle w:val="Descripcin"/>
                                <w:jc w:val="center"/>
                                <w:rPr>
                                  <w:noProof/>
                                  <w:sz w:val="24"/>
                                </w:rPr>
                              </w:pPr>
                              <w:bookmarkStart w:id="2642" w:name="_Toc41335542"/>
                              <w:r>
                                <w:t xml:space="preserve">Ilustración </w:t>
                              </w:r>
                              <w:r>
                                <w:rPr>
                                  <w:noProof/>
                                </w:rPr>
                                <w:fldChar w:fldCharType="begin"/>
                              </w:r>
                              <w:r>
                                <w:rPr>
                                  <w:noProof/>
                                </w:rPr>
                                <w:instrText xml:space="preserve"> SEQ Ilustración \* ARABIC </w:instrText>
                              </w:r>
                              <w:r>
                                <w:rPr>
                                  <w:noProof/>
                                </w:rPr>
                                <w:fldChar w:fldCharType="separate"/>
                              </w:r>
                              <w:r>
                                <w:rPr>
                                  <w:noProof/>
                                </w:rPr>
                                <w:t>32</w:t>
                              </w:r>
                              <w:r>
                                <w:rPr>
                                  <w:noProof/>
                                </w:rPr>
                                <w:fldChar w:fldCharType="end"/>
                              </w:r>
                              <w:r>
                                <w:t xml:space="preserve"> </w:t>
                              </w:r>
                              <w:proofErr w:type="spellStart"/>
                              <w:r>
                                <w:t>Buzzer</w:t>
                              </w:r>
                              <w:proofErr w:type="spellEnd"/>
                              <w:r>
                                <w:t xml:space="preserve"> conectado a una ESP32</w:t>
                              </w:r>
                              <w:bookmarkEnd w:id="2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C7AE0" id="Cuadro de texto 80" o:spid="_x0000_s1065" type="#_x0000_t202" style="position:absolute;left:0;text-align:left;margin-left:0;margin-top:35.85pt;width:192.6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" stroked="f">
                  <v:textbox style="mso-fit-shape-to-text:t" inset="0,0,0,0">
                    <w:txbxContent>
                      <w:p w14:paraId="05F034DF" w14:textId="77777777" w:rsidR="007D640A" w:rsidRPr="000164CD" w:rsidRDefault="007D640A" w:rsidP="00336460">
                        <w:pPr>
                          <w:pStyle w:val="Descripcin"/>
                          <w:jc w:val="center"/>
                          <w:rPr>
                            <w:noProof/>
                            <w:sz w:val="24"/>
                          </w:rPr>
                        </w:pPr>
                        <w:bookmarkStart w:id="2643" w:name="_Toc41335542"/>
                        <w:r>
                          <w:t xml:space="preserve">Ilustración </w:t>
                        </w:r>
                        <w:r>
                          <w:rPr>
                            <w:noProof/>
                          </w:rPr>
                          <w:fldChar w:fldCharType="begin"/>
                        </w:r>
                        <w:r>
                          <w:rPr>
                            <w:noProof/>
                          </w:rPr>
                          <w:instrText xml:space="preserve"> SEQ Ilustración \* ARABIC </w:instrText>
                        </w:r>
                        <w:r>
                          <w:rPr>
                            <w:noProof/>
                          </w:rPr>
                          <w:fldChar w:fldCharType="separate"/>
                        </w:r>
                        <w:r>
                          <w:rPr>
                            <w:noProof/>
                          </w:rPr>
                          <w:t>32</w:t>
                        </w:r>
                        <w:r>
                          <w:rPr>
                            <w:noProof/>
                          </w:rPr>
                          <w:fldChar w:fldCharType="end"/>
                        </w:r>
                        <w:r>
                          <w:t xml:space="preserve"> </w:t>
                        </w:r>
                        <w:proofErr w:type="spellStart"/>
                        <w:r>
                          <w:t>Buzzer</w:t>
                        </w:r>
                        <w:proofErr w:type="spellEnd"/>
                        <w:r>
                          <w:t xml:space="preserve"> conectado a una ESP32</w:t>
                        </w:r>
                        <w:bookmarkEnd w:id="2643"/>
                      </w:p>
                    </w:txbxContent>
                  </v:textbox>
                  <w10:wrap anchorx="margin"/>
                </v:shape>
              </w:pict>
            </mc:Fallback>
          </mc:AlternateContent>
        </w:r>
        <w:bookmarkStart w:id="2644" w:name="_Toc44879211"/>
        <w:bookmarkStart w:id="2645" w:name="_Toc44879556"/>
        <w:bookmarkEnd w:id="2644"/>
        <w:bookmarkEnd w:id="2645"/>
      </w:del>
    </w:p>
    <w:p w14:paraId="68FBE983" w14:textId="1B6F1822" w:rsidR="00AA7BC9" w:rsidDel="006C1D81" w:rsidRDefault="00AA7BC9" w:rsidP="00AA7BC9">
      <w:pPr>
        <w:pStyle w:val="Ttulo3"/>
        <w:rPr>
          <w:del w:id="2646" w:author="Steven Ortiz" w:date="2020-07-03T19:05:00Z"/>
          <w:lang w:eastAsia="es-CO"/>
        </w:rPr>
      </w:pPr>
      <w:del w:id="2647" w:author="Steven Ortiz" w:date="2020-07-03T19:05:00Z">
        <w:r w:rsidDel="006C1D81">
          <w:rPr>
            <w:lang w:eastAsia="es-CO"/>
          </w:rPr>
          <w:delText>Prueba  de integración</w:delText>
        </w:r>
        <w:bookmarkStart w:id="2648" w:name="_Toc44879212"/>
        <w:bookmarkStart w:id="2649" w:name="_Toc44879557"/>
        <w:bookmarkEnd w:id="2648"/>
        <w:bookmarkEnd w:id="2649"/>
      </w:del>
    </w:p>
    <w:p w14:paraId="233A327D" w14:textId="5FB03C9A" w:rsidR="002D7B14" w:rsidDel="006C1D81" w:rsidRDefault="002D7B14" w:rsidP="002D7B14">
      <w:pPr>
        <w:pStyle w:val="Sinespaciado"/>
        <w:spacing w:line="480" w:lineRule="auto"/>
        <w:rPr>
          <w:del w:id="2650" w:author="Steven Ortiz" w:date="2020-07-03T19:05:00Z"/>
          <w:color w:val="FF0000"/>
          <w:lang w:eastAsia="es-CO"/>
        </w:rPr>
      </w:pPr>
      <w:del w:id="2651" w:author="Steven Ortiz" w:date="2020-07-03T19:05:00Z">
        <w:r w:rsidDel="006C1D81">
          <w:rPr>
            <w:lang w:eastAsia="es-CO"/>
          </w:rPr>
          <w:delText xml:space="preserve">Para la prueba de integración, se usaron los componentes del apartado </w:delText>
        </w:r>
        <w:r w:rsidDel="006C1D81">
          <w:rPr>
            <w:lang w:eastAsia="es-CO"/>
          </w:rPr>
          <w:fldChar w:fldCharType="begin"/>
        </w:r>
        <w:r w:rsidDel="006C1D81">
          <w:rPr>
            <w:lang w:eastAsia="es-CO"/>
          </w:rPr>
          <w:delInstrText xml:space="preserve"> REF _Ref42448765 \r \h  \* MERGEFORMAT </w:delInstrText>
        </w:r>
        <w:r w:rsidDel="006C1D81">
          <w:rPr>
            <w:lang w:eastAsia="es-CO"/>
          </w:rPr>
        </w:r>
        <w:r w:rsidDel="006C1D81">
          <w:rPr>
            <w:lang w:eastAsia="es-CO"/>
          </w:rPr>
          <w:fldChar w:fldCharType="separate"/>
        </w:r>
        <w:r w:rsidDel="006C1D81">
          <w:rPr>
            <w:lang w:eastAsia="es-CO"/>
          </w:rPr>
          <w:delText>6.2.1</w:delText>
        </w:r>
        <w:r w:rsidDel="006C1D81">
          <w:rPr>
            <w:lang w:eastAsia="es-CO"/>
          </w:rPr>
          <w:fldChar w:fldCharType="end"/>
        </w:r>
        <w:r w:rsidDel="006C1D81">
          <w:rPr>
            <w:lang w:eastAsia="es-CO"/>
          </w:rPr>
          <w:delText xml:space="preserve"> </w:delText>
        </w:r>
        <w:r w:rsidDel="006C1D81">
          <w:rPr>
            <w:lang w:eastAsia="es-CO"/>
          </w:rPr>
          <w:fldChar w:fldCharType="begin"/>
        </w:r>
        <w:r w:rsidDel="006C1D81">
          <w:rPr>
            <w:lang w:eastAsia="es-CO"/>
          </w:rPr>
          <w:delInstrText xml:space="preserve"> REF _Ref42448781 \h  \* MERGEFORMAT </w:delInstrText>
        </w:r>
        <w:r w:rsidDel="006C1D81">
          <w:rPr>
            <w:lang w:eastAsia="es-CO"/>
          </w:rPr>
        </w:r>
        <w:r w:rsidDel="006C1D81">
          <w:rPr>
            <w:lang w:eastAsia="es-CO"/>
          </w:rPr>
          <w:fldChar w:fldCharType="separate"/>
        </w:r>
        <w:r w:rsidRPr="00A4695F" w:rsidDel="006C1D81">
          <w:rPr>
            <w:lang w:eastAsia="es-CO"/>
          </w:rPr>
          <w:delText>Selección de componentes eléctricos</w:delText>
        </w:r>
        <w:r w:rsidDel="006C1D81">
          <w:rPr>
            <w:lang w:eastAsia="es-CO"/>
          </w:rPr>
          <w:fldChar w:fldCharType="end"/>
        </w:r>
        <w:r w:rsidDel="006C1D81">
          <w:rPr>
            <w:lang w:eastAsia="es-CO"/>
          </w:rPr>
          <w:delText xml:space="preserve">. Para ello, se creó un instrumento musical cada sensor activado genera el sonido de algún instrumento, </w:delText>
        </w:r>
        <w:r w:rsidRPr="005B4509" w:rsidDel="006C1D81">
          <w:rPr>
            <w:lang w:eastAsia="es-CO"/>
          </w:rPr>
          <w:delText>ver</w:delText>
        </w:r>
        <w:r w:rsidR="005B4509" w:rsidDel="006C1D81">
          <w:rPr>
            <w:lang w:eastAsia="es-CO"/>
          </w:rPr>
          <w:delText xml:space="preserve"> </w:delText>
        </w:r>
        <w:r w:rsidR="005B4509" w:rsidDel="006C1D81">
          <w:rPr>
            <w:lang w:eastAsia="es-CO"/>
          </w:rPr>
          <w:fldChar w:fldCharType="begin"/>
        </w:r>
        <w:r w:rsidR="005B4509" w:rsidDel="006C1D81">
          <w:rPr>
            <w:lang w:eastAsia="es-CO"/>
          </w:rPr>
          <w:delInstrText xml:space="preserve"> REF _Ref42449458 \h </w:delInstrText>
        </w:r>
        <w:r w:rsidR="005B4509" w:rsidDel="006C1D81">
          <w:rPr>
            <w:lang w:eastAsia="es-CO"/>
          </w:rPr>
        </w:r>
        <w:r w:rsidR="005B4509" w:rsidDel="006C1D81">
          <w:rPr>
            <w:lang w:eastAsia="es-CO"/>
          </w:rPr>
          <w:fldChar w:fldCharType="separate"/>
        </w:r>
        <w:r w:rsidR="005B4509" w:rsidDel="006C1D81">
          <w:delText xml:space="preserve">Ilustración </w:delText>
        </w:r>
        <w:r w:rsidR="005B4509" w:rsidDel="006C1D81">
          <w:rPr>
            <w:noProof/>
          </w:rPr>
          <w:delText>33</w:delText>
        </w:r>
        <w:r w:rsidR="005B4509" w:rsidDel="006C1D81">
          <w:rPr>
            <w:lang w:eastAsia="es-CO"/>
          </w:rPr>
          <w:fldChar w:fldCharType="end"/>
        </w:r>
        <w:r w:rsidRPr="005B4509" w:rsidDel="006C1D81">
          <w:rPr>
            <w:lang w:eastAsia="es-CO"/>
          </w:rPr>
          <w:delText xml:space="preserve">. </w:delText>
        </w:r>
        <w:bookmarkStart w:id="2652" w:name="_Toc44879213"/>
        <w:bookmarkStart w:id="2653" w:name="_Toc44879558"/>
        <w:bookmarkEnd w:id="2652"/>
        <w:bookmarkEnd w:id="2653"/>
      </w:del>
    </w:p>
    <w:p w14:paraId="0AAFAE78" w14:textId="47057951" w:rsidR="005B4509" w:rsidDel="006C1D81" w:rsidRDefault="005B4509" w:rsidP="002D7B14">
      <w:pPr>
        <w:pStyle w:val="Sinespaciado"/>
        <w:spacing w:line="480" w:lineRule="auto"/>
        <w:rPr>
          <w:del w:id="2654" w:author="Steven Ortiz" w:date="2020-07-03T19:05:00Z"/>
          <w:color w:val="FF0000"/>
          <w:lang w:eastAsia="es-CO"/>
        </w:rPr>
      </w:pPr>
      <w:del w:id="2655" w:author="Steven Ortiz" w:date="2020-07-03T19:05:00Z">
        <w:r w:rsidDel="006C1D81">
          <w:rPr>
            <w:noProof/>
            <w:lang w:eastAsia="es-CO"/>
          </w:rPr>
          <mc:AlternateContent>
            <mc:Choice Requires="wps">
              <w:drawing>
                <wp:anchor distT="0" distB="0" distL="114300" distR="114300" simplePos="0" relativeHeight="251792384" behindDoc="0" locked="0" layoutInCell="1" allowOverlap="1" wp14:anchorId="57279B60" wp14:editId="2580A484">
                  <wp:simplePos x="0" y="0"/>
                  <wp:positionH relativeFrom="column">
                    <wp:posOffset>1296670</wp:posOffset>
                  </wp:positionH>
                  <wp:positionV relativeFrom="paragraph">
                    <wp:posOffset>2827655</wp:posOffset>
                  </wp:positionV>
                  <wp:extent cx="3019425"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a:effectLst/>
                        </wps:spPr>
                        <wps:txbx>
                          <w:txbxContent>
                            <w:p w14:paraId="1DF8569B" w14:textId="77777777" w:rsidR="007D640A" w:rsidRPr="005E2F6C" w:rsidRDefault="007D640A" w:rsidP="005B4509">
                              <w:pPr>
                                <w:pStyle w:val="Descripcin"/>
                                <w:jc w:val="center"/>
                                <w:rPr>
                                  <w:noProof/>
                                  <w:sz w:val="24"/>
                                </w:rPr>
                              </w:pPr>
                              <w:bookmarkStart w:id="2656" w:name="_Ref42449458"/>
                              <w:r>
                                <w:t xml:space="preserve">Ilustración </w:t>
                              </w:r>
                              <w:r>
                                <w:rPr>
                                  <w:noProof/>
                                </w:rPr>
                                <w:fldChar w:fldCharType="begin"/>
                              </w:r>
                              <w:r>
                                <w:rPr>
                                  <w:noProof/>
                                </w:rPr>
                                <w:instrText xml:space="preserve"> SEQ Ilustración \* ARABIC </w:instrText>
                              </w:r>
                              <w:r>
                                <w:rPr>
                                  <w:noProof/>
                                </w:rPr>
                                <w:fldChar w:fldCharType="separate"/>
                              </w:r>
                              <w:r>
                                <w:rPr>
                                  <w:noProof/>
                                </w:rPr>
                                <w:t>33</w:t>
                              </w:r>
                              <w:r>
                                <w:rPr>
                                  <w:noProof/>
                                </w:rPr>
                                <w:fldChar w:fldCharType="end"/>
                              </w:r>
                              <w:bookmarkEnd w:id="2656"/>
                              <w:r>
                                <w:t xml:space="preserve"> Instrumento Musical con 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79B60" id="Cuadro de texto 26" o:spid="_x0000_s1066" type="#_x0000_t202" style="position:absolute;left:0;text-align:left;margin-left:102.1pt;margin-top:222.65pt;width:237.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" stroked="f">
                  <v:textbox style="mso-fit-shape-to-text:t" inset="0,0,0,0">
                    <w:txbxContent>
                      <w:p w14:paraId="1DF8569B" w14:textId="77777777" w:rsidR="007D640A" w:rsidRPr="005E2F6C" w:rsidRDefault="007D640A" w:rsidP="005B4509">
                        <w:pPr>
                          <w:pStyle w:val="Descripcin"/>
                          <w:jc w:val="center"/>
                          <w:rPr>
                            <w:noProof/>
                            <w:sz w:val="24"/>
                          </w:rPr>
                        </w:pPr>
                        <w:bookmarkStart w:id="2657" w:name="_Ref42449458"/>
                        <w:r>
                          <w:t xml:space="preserve">Ilustración </w:t>
                        </w:r>
                        <w:r>
                          <w:rPr>
                            <w:noProof/>
                          </w:rPr>
                          <w:fldChar w:fldCharType="begin"/>
                        </w:r>
                        <w:r>
                          <w:rPr>
                            <w:noProof/>
                          </w:rPr>
                          <w:instrText xml:space="preserve"> SEQ Ilustración \* ARABIC </w:instrText>
                        </w:r>
                        <w:r>
                          <w:rPr>
                            <w:noProof/>
                          </w:rPr>
                          <w:fldChar w:fldCharType="separate"/>
                        </w:r>
                        <w:r>
                          <w:rPr>
                            <w:noProof/>
                          </w:rPr>
                          <w:t>33</w:t>
                        </w:r>
                        <w:r>
                          <w:rPr>
                            <w:noProof/>
                          </w:rPr>
                          <w:fldChar w:fldCharType="end"/>
                        </w:r>
                        <w:bookmarkEnd w:id="2657"/>
                        <w:r>
                          <w:t xml:space="preserve"> Instrumento Musical con ESP32</w:t>
                        </w:r>
                      </w:p>
                    </w:txbxContent>
                  </v:textbox>
                </v:shape>
              </w:pict>
            </mc:Fallback>
          </mc:AlternateContent>
        </w:r>
        <w:r w:rsidDel="006C1D81">
          <w:rPr>
            <w:noProof/>
            <w:lang w:eastAsia="es-CO"/>
          </w:rPr>
          <w:drawing>
            <wp:anchor distT="0" distB="0" distL="114300" distR="114300" simplePos="0" relativeHeight="251790336" behindDoc="0" locked="0" layoutInCell="1" allowOverlap="1" wp14:anchorId="53343258" wp14:editId="147C445F">
              <wp:simplePos x="0" y="0"/>
              <wp:positionH relativeFrom="margin">
                <wp:align>center</wp:align>
              </wp:positionH>
              <wp:positionV relativeFrom="paragraph">
                <wp:posOffset>13970</wp:posOffset>
              </wp:positionV>
              <wp:extent cx="3019425" cy="2756866"/>
              <wp:effectExtent l="0" t="0" r="0" b="571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t="17158" b="31480"/>
                      <a:stretch/>
                    </pic:blipFill>
                    <pic:spPr bwMode="auto">
                      <a:xfrm>
                        <a:off x="0" y="0"/>
                        <a:ext cx="3019425" cy="27568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658" w:name="_Toc44879214"/>
        <w:bookmarkStart w:id="2659" w:name="_Toc44879559"/>
        <w:bookmarkEnd w:id="2658"/>
        <w:bookmarkEnd w:id="2659"/>
      </w:del>
    </w:p>
    <w:p w14:paraId="10C4E8E5" w14:textId="380BE8AD" w:rsidR="005B4509" w:rsidDel="006C1D81" w:rsidRDefault="005B4509" w:rsidP="002D7B14">
      <w:pPr>
        <w:pStyle w:val="Sinespaciado"/>
        <w:spacing w:line="480" w:lineRule="auto"/>
        <w:rPr>
          <w:del w:id="2660" w:author="Steven Ortiz" w:date="2020-07-03T19:05:00Z"/>
          <w:color w:val="FF0000"/>
          <w:lang w:eastAsia="es-CO"/>
        </w:rPr>
      </w:pPr>
      <w:bookmarkStart w:id="2661" w:name="_Toc44879215"/>
      <w:bookmarkStart w:id="2662" w:name="_Toc44879560"/>
      <w:bookmarkEnd w:id="2661"/>
      <w:bookmarkEnd w:id="2662"/>
    </w:p>
    <w:p w14:paraId="6D274E9D" w14:textId="3BE9FCEE" w:rsidR="005B4509" w:rsidDel="006C1D81" w:rsidRDefault="005B4509" w:rsidP="002D7B14">
      <w:pPr>
        <w:pStyle w:val="Sinespaciado"/>
        <w:spacing w:line="480" w:lineRule="auto"/>
        <w:rPr>
          <w:del w:id="2663" w:author="Steven Ortiz" w:date="2020-07-03T19:05:00Z"/>
          <w:color w:val="FF0000"/>
          <w:lang w:eastAsia="es-CO"/>
        </w:rPr>
      </w:pPr>
      <w:bookmarkStart w:id="2664" w:name="_Toc44879216"/>
      <w:bookmarkStart w:id="2665" w:name="_Toc44879561"/>
      <w:bookmarkEnd w:id="2664"/>
      <w:bookmarkEnd w:id="2665"/>
    </w:p>
    <w:p w14:paraId="17FFCA6F" w14:textId="1A990643" w:rsidR="005B4509" w:rsidDel="006C1D81" w:rsidRDefault="005B4509" w:rsidP="002D7B14">
      <w:pPr>
        <w:pStyle w:val="Sinespaciado"/>
        <w:spacing w:line="480" w:lineRule="auto"/>
        <w:rPr>
          <w:del w:id="2666" w:author="Steven Ortiz" w:date="2020-07-03T19:05:00Z"/>
          <w:color w:val="FF0000"/>
          <w:lang w:eastAsia="es-CO"/>
        </w:rPr>
      </w:pPr>
      <w:bookmarkStart w:id="2667" w:name="_Toc44879217"/>
      <w:bookmarkStart w:id="2668" w:name="_Toc44879562"/>
      <w:bookmarkEnd w:id="2667"/>
      <w:bookmarkEnd w:id="2668"/>
    </w:p>
    <w:p w14:paraId="4B05BF4B" w14:textId="7B91FCF9" w:rsidR="005B4509" w:rsidDel="006C1D81" w:rsidRDefault="005B4509" w:rsidP="002D7B14">
      <w:pPr>
        <w:pStyle w:val="Sinespaciado"/>
        <w:spacing w:line="480" w:lineRule="auto"/>
        <w:rPr>
          <w:del w:id="2669" w:author="Steven Ortiz" w:date="2020-07-03T19:05:00Z"/>
          <w:color w:val="FF0000"/>
          <w:lang w:eastAsia="es-CO"/>
        </w:rPr>
      </w:pPr>
      <w:bookmarkStart w:id="2670" w:name="_Toc44879218"/>
      <w:bookmarkStart w:id="2671" w:name="_Toc44879563"/>
      <w:bookmarkEnd w:id="2670"/>
      <w:bookmarkEnd w:id="2671"/>
    </w:p>
    <w:p w14:paraId="36887836" w14:textId="2AA2C4FC" w:rsidR="005B4509" w:rsidDel="006C1D81" w:rsidRDefault="005B4509" w:rsidP="002D7B14">
      <w:pPr>
        <w:pStyle w:val="Sinespaciado"/>
        <w:spacing w:line="480" w:lineRule="auto"/>
        <w:rPr>
          <w:del w:id="2672" w:author="Steven Ortiz" w:date="2020-07-03T19:05:00Z"/>
          <w:color w:val="FF0000"/>
          <w:lang w:eastAsia="es-CO"/>
        </w:rPr>
      </w:pPr>
      <w:bookmarkStart w:id="2673" w:name="_Toc44879219"/>
      <w:bookmarkStart w:id="2674" w:name="_Toc44879564"/>
      <w:bookmarkEnd w:id="2673"/>
      <w:bookmarkEnd w:id="2674"/>
    </w:p>
    <w:p w14:paraId="2C7892E6" w14:textId="416BBA02" w:rsidR="005B4509" w:rsidDel="006C1D81" w:rsidRDefault="005B4509" w:rsidP="002D7B14">
      <w:pPr>
        <w:pStyle w:val="Sinespaciado"/>
        <w:spacing w:line="480" w:lineRule="auto"/>
        <w:rPr>
          <w:del w:id="2675" w:author="Steven Ortiz" w:date="2020-07-03T19:05:00Z"/>
          <w:color w:val="FF0000"/>
          <w:lang w:eastAsia="es-CO"/>
        </w:rPr>
      </w:pPr>
      <w:bookmarkStart w:id="2676" w:name="_Toc44879220"/>
      <w:bookmarkStart w:id="2677" w:name="_Toc44879565"/>
      <w:bookmarkEnd w:id="2676"/>
      <w:bookmarkEnd w:id="2677"/>
    </w:p>
    <w:p w14:paraId="28A84EE2" w14:textId="5CCBBCFC" w:rsidR="005B4509" w:rsidDel="006C1D81" w:rsidRDefault="005B4509" w:rsidP="002D7B14">
      <w:pPr>
        <w:pStyle w:val="Sinespaciado"/>
        <w:spacing w:line="480" w:lineRule="auto"/>
        <w:rPr>
          <w:del w:id="2678" w:author="Steven Ortiz" w:date="2020-07-03T19:05:00Z"/>
          <w:color w:val="FF0000"/>
          <w:lang w:eastAsia="es-CO"/>
        </w:rPr>
      </w:pPr>
      <w:bookmarkStart w:id="2679" w:name="_Toc44879221"/>
      <w:bookmarkStart w:id="2680" w:name="_Toc44879566"/>
      <w:bookmarkEnd w:id="2679"/>
      <w:bookmarkEnd w:id="2680"/>
    </w:p>
    <w:p w14:paraId="5BE6F8F6" w14:textId="0F1DFCB9" w:rsidR="002D7B14" w:rsidDel="006C1D81" w:rsidRDefault="002D7B14" w:rsidP="002D7B14">
      <w:pPr>
        <w:pStyle w:val="Sinespaciado"/>
        <w:spacing w:line="480" w:lineRule="auto"/>
        <w:rPr>
          <w:del w:id="2681" w:author="Steven Ortiz" w:date="2020-07-03T19:05:00Z"/>
          <w:color w:val="FF0000"/>
          <w:lang w:eastAsia="es-CO"/>
        </w:rPr>
      </w:pPr>
      <w:bookmarkStart w:id="2682" w:name="_Toc44879222"/>
      <w:bookmarkStart w:id="2683" w:name="_Toc44879567"/>
      <w:bookmarkEnd w:id="2682"/>
      <w:bookmarkEnd w:id="2683"/>
    </w:p>
    <w:p w14:paraId="46E9CC6F" w14:textId="6ECB855C" w:rsidR="00AA7BC9" w:rsidDel="006C1D81" w:rsidRDefault="002D7B14" w:rsidP="002D7B14">
      <w:pPr>
        <w:pStyle w:val="Sinespaciado"/>
        <w:spacing w:line="480" w:lineRule="auto"/>
        <w:rPr>
          <w:del w:id="2684" w:author="Steven Ortiz" w:date="2020-07-03T19:05:00Z"/>
          <w:color w:val="FF0000"/>
          <w:lang w:eastAsia="es-CO"/>
        </w:rPr>
      </w:pPr>
      <w:del w:id="2685" w:author="Steven Ortiz" w:date="2020-07-03T19:05:00Z">
        <w:r w:rsidDel="006C1D81">
          <w:rPr>
            <w:color w:val="000000" w:themeColor="text1"/>
            <w:lang w:eastAsia="es-CO"/>
          </w:rPr>
          <w:delText xml:space="preserve">El programa generado por bloques y enviado a través de WebSocket </w:delText>
        </w:r>
        <w:r w:rsidRPr="005B4509" w:rsidDel="006C1D81">
          <w:rPr>
            <w:lang w:eastAsia="es-CO"/>
          </w:rPr>
          <w:delText xml:space="preserve">ver </w:delText>
        </w:r>
        <w:r w:rsidR="005B4509" w:rsidDel="006C1D81">
          <w:rPr>
            <w:lang w:eastAsia="es-CO"/>
          </w:rPr>
          <w:fldChar w:fldCharType="begin"/>
        </w:r>
        <w:r w:rsidR="005B4509" w:rsidDel="006C1D81">
          <w:rPr>
            <w:lang w:eastAsia="es-CO"/>
          </w:rPr>
          <w:delInstrText xml:space="preserve"> REF _Ref42449518 \h </w:delInstrText>
        </w:r>
        <w:r w:rsidR="005B4509" w:rsidDel="006C1D81">
          <w:rPr>
            <w:lang w:eastAsia="es-CO"/>
          </w:rPr>
        </w:r>
        <w:r w:rsidR="005B4509" w:rsidDel="006C1D81">
          <w:rPr>
            <w:lang w:eastAsia="es-CO"/>
          </w:rPr>
          <w:fldChar w:fldCharType="separate"/>
        </w:r>
        <w:r w:rsidR="005B4509" w:rsidDel="006C1D81">
          <w:delText xml:space="preserve">Ilustración </w:delText>
        </w:r>
        <w:r w:rsidR="005B4509" w:rsidDel="006C1D81">
          <w:rPr>
            <w:noProof/>
          </w:rPr>
          <w:delText>34</w:delText>
        </w:r>
        <w:r w:rsidR="005B4509" w:rsidDel="006C1D81">
          <w:rPr>
            <w:lang w:eastAsia="es-CO"/>
          </w:rPr>
          <w:fldChar w:fldCharType="end"/>
        </w:r>
        <w:r w:rsidRPr="005B4509" w:rsidDel="006C1D81">
          <w:rPr>
            <w:lang w:eastAsia="es-CO"/>
          </w:rPr>
          <w:delText xml:space="preserve">. </w:delText>
        </w:r>
        <w:bookmarkStart w:id="2686" w:name="_Toc44879223"/>
        <w:bookmarkStart w:id="2687" w:name="_Toc44879568"/>
        <w:bookmarkEnd w:id="2686"/>
        <w:bookmarkEnd w:id="2687"/>
      </w:del>
    </w:p>
    <w:p w14:paraId="12549AB7" w14:textId="7F91791A" w:rsidR="002D7B14" w:rsidDel="006C1D81" w:rsidRDefault="005B4509" w:rsidP="002D7B14">
      <w:pPr>
        <w:pStyle w:val="Sinespaciado"/>
        <w:spacing w:line="480" w:lineRule="auto"/>
        <w:rPr>
          <w:del w:id="2688" w:author="Steven Ortiz" w:date="2020-07-03T19:05:00Z"/>
          <w:color w:val="FF0000"/>
          <w:lang w:eastAsia="es-CO"/>
        </w:rPr>
      </w:pPr>
      <w:del w:id="2689" w:author="Steven Ortiz" w:date="2020-07-03T19:05:00Z">
        <w:r w:rsidDel="006C1D81">
          <w:rPr>
            <w:noProof/>
            <w:lang w:eastAsia="es-CO"/>
          </w:rPr>
          <mc:AlternateContent>
            <mc:Choice Requires="wps">
              <w:drawing>
                <wp:anchor distT="0" distB="0" distL="114300" distR="114300" simplePos="0" relativeHeight="251794432" behindDoc="0" locked="0" layoutInCell="1" allowOverlap="1" wp14:anchorId="7E57A149" wp14:editId="02D3773E">
                  <wp:simplePos x="0" y="0"/>
                  <wp:positionH relativeFrom="column">
                    <wp:posOffset>-7620</wp:posOffset>
                  </wp:positionH>
                  <wp:positionV relativeFrom="paragraph">
                    <wp:posOffset>2919730</wp:posOffset>
                  </wp:positionV>
                  <wp:extent cx="5612130" cy="63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55331773" w14:textId="77777777" w:rsidR="007D640A" w:rsidRPr="001C6938" w:rsidRDefault="007D640A" w:rsidP="005B4509">
                              <w:pPr>
                                <w:pStyle w:val="Descripcin"/>
                                <w:jc w:val="center"/>
                                <w:rPr>
                                  <w:noProof/>
                                  <w:sz w:val="24"/>
                                </w:rPr>
                              </w:pPr>
                              <w:bookmarkStart w:id="2690" w:name="_Ref42449518"/>
                              <w:r>
                                <w:t xml:space="preserve">Ilustración </w:t>
                              </w:r>
                              <w:r>
                                <w:rPr>
                                  <w:noProof/>
                                </w:rPr>
                                <w:fldChar w:fldCharType="begin"/>
                              </w:r>
                              <w:r>
                                <w:rPr>
                                  <w:noProof/>
                                </w:rPr>
                                <w:instrText xml:space="preserve"> SEQ Ilustración \* ARABIC </w:instrText>
                              </w:r>
                              <w:r>
                                <w:rPr>
                                  <w:noProof/>
                                </w:rPr>
                                <w:fldChar w:fldCharType="separate"/>
                              </w:r>
                              <w:r>
                                <w:rPr>
                                  <w:noProof/>
                                </w:rPr>
                                <w:t>34</w:t>
                              </w:r>
                              <w:r>
                                <w:rPr>
                                  <w:noProof/>
                                </w:rPr>
                                <w:fldChar w:fldCharType="end"/>
                              </w:r>
                              <w:bookmarkEnd w:id="2690"/>
                              <w:r>
                                <w:t xml:space="preserve"> Instrumento programado por la plataforma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7A149" id="Cuadro de texto 30" o:spid="_x0000_s1067" type="#_x0000_t202" style="position:absolute;left:0;text-align:left;margin-left:-.6pt;margin-top:229.9pt;width:441.9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" stroked="f">
                  <v:textbox style="mso-fit-shape-to-text:t" inset="0,0,0,0">
                    <w:txbxContent>
                      <w:p w14:paraId="55331773" w14:textId="77777777" w:rsidR="007D640A" w:rsidRPr="001C6938" w:rsidRDefault="007D640A" w:rsidP="005B4509">
                        <w:pPr>
                          <w:pStyle w:val="Descripcin"/>
                          <w:jc w:val="center"/>
                          <w:rPr>
                            <w:noProof/>
                            <w:sz w:val="24"/>
                          </w:rPr>
                        </w:pPr>
                        <w:bookmarkStart w:id="2691" w:name="_Ref42449518"/>
                        <w:r>
                          <w:t xml:space="preserve">Ilustración </w:t>
                        </w:r>
                        <w:r>
                          <w:rPr>
                            <w:noProof/>
                          </w:rPr>
                          <w:fldChar w:fldCharType="begin"/>
                        </w:r>
                        <w:r>
                          <w:rPr>
                            <w:noProof/>
                          </w:rPr>
                          <w:instrText xml:space="preserve"> SEQ Ilustración \* ARABIC </w:instrText>
                        </w:r>
                        <w:r>
                          <w:rPr>
                            <w:noProof/>
                          </w:rPr>
                          <w:fldChar w:fldCharType="separate"/>
                        </w:r>
                        <w:r>
                          <w:rPr>
                            <w:noProof/>
                          </w:rPr>
                          <w:t>34</w:t>
                        </w:r>
                        <w:r>
                          <w:rPr>
                            <w:noProof/>
                          </w:rPr>
                          <w:fldChar w:fldCharType="end"/>
                        </w:r>
                        <w:bookmarkEnd w:id="2691"/>
                        <w:r>
                          <w:t xml:space="preserve"> Instrumento programado por la plataforma</w:t>
                        </w:r>
                      </w:p>
                    </w:txbxContent>
                  </v:textbox>
                </v:shape>
              </w:pict>
            </mc:Fallback>
          </mc:AlternateContent>
        </w:r>
        <w:r w:rsidR="002D7B14" w:rsidDel="006C1D81">
          <w:rPr>
            <w:noProof/>
            <w:lang w:eastAsia="es-CO"/>
          </w:rPr>
          <w:drawing>
            <wp:anchor distT="0" distB="0" distL="114300" distR="114300" simplePos="0" relativeHeight="251789312" behindDoc="0" locked="0" layoutInCell="1" allowOverlap="1" wp14:anchorId="0592339C" wp14:editId="54D28FFC">
              <wp:simplePos x="0" y="0"/>
              <wp:positionH relativeFrom="margin">
                <wp:align>right</wp:align>
              </wp:positionH>
              <wp:positionV relativeFrom="paragraph">
                <wp:posOffset>5080</wp:posOffset>
              </wp:positionV>
              <wp:extent cx="5612130" cy="2857500"/>
              <wp:effectExtent l="0" t="0" r="762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t="4224" b="5250"/>
                      <a:stretch/>
                    </pic:blipFill>
                    <pic:spPr bwMode="auto">
                      <a:xfrm>
                        <a:off x="0" y="0"/>
                        <a:ext cx="561213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692" w:name="_Toc44879224"/>
        <w:bookmarkStart w:id="2693" w:name="_Toc44879569"/>
        <w:bookmarkEnd w:id="2692"/>
        <w:bookmarkEnd w:id="2693"/>
      </w:del>
    </w:p>
    <w:p w14:paraId="52C01088" w14:textId="0ADFE67D" w:rsidR="002D7B14" w:rsidDel="006C1D81" w:rsidRDefault="002D7B14" w:rsidP="002D7B14">
      <w:pPr>
        <w:pStyle w:val="Sinespaciado"/>
        <w:spacing w:line="480" w:lineRule="auto"/>
        <w:rPr>
          <w:del w:id="2694" w:author="Steven Ortiz" w:date="2020-07-03T19:05:00Z"/>
          <w:color w:val="FF0000"/>
          <w:lang w:eastAsia="es-CO"/>
        </w:rPr>
      </w:pPr>
      <w:bookmarkStart w:id="2695" w:name="_Toc44879225"/>
      <w:bookmarkStart w:id="2696" w:name="_Toc44879570"/>
      <w:bookmarkEnd w:id="2695"/>
      <w:bookmarkEnd w:id="2696"/>
    </w:p>
    <w:p w14:paraId="2D471822" w14:textId="4A9A0F9E" w:rsidR="002D7B14" w:rsidDel="006C1D81" w:rsidRDefault="002D7B14" w:rsidP="002D7B14">
      <w:pPr>
        <w:pStyle w:val="Sinespaciado"/>
        <w:spacing w:line="480" w:lineRule="auto"/>
        <w:rPr>
          <w:del w:id="2697" w:author="Steven Ortiz" w:date="2020-07-03T19:05:00Z"/>
          <w:color w:val="FF0000"/>
          <w:lang w:eastAsia="es-CO"/>
        </w:rPr>
      </w:pPr>
      <w:bookmarkStart w:id="2698" w:name="_Toc44879226"/>
      <w:bookmarkStart w:id="2699" w:name="_Toc44879571"/>
      <w:bookmarkEnd w:id="2698"/>
      <w:bookmarkEnd w:id="2699"/>
    </w:p>
    <w:p w14:paraId="1B75AB51" w14:textId="135601CF" w:rsidR="002D7B14" w:rsidDel="006C1D81" w:rsidRDefault="002D7B14" w:rsidP="002D7B14">
      <w:pPr>
        <w:pStyle w:val="Sinespaciado"/>
        <w:spacing w:line="480" w:lineRule="auto"/>
        <w:rPr>
          <w:del w:id="2700" w:author="Steven Ortiz" w:date="2020-07-03T19:05:00Z"/>
          <w:color w:val="FF0000"/>
          <w:lang w:eastAsia="es-CO"/>
        </w:rPr>
      </w:pPr>
      <w:bookmarkStart w:id="2701" w:name="_Toc44879227"/>
      <w:bookmarkStart w:id="2702" w:name="_Toc44879572"/>
      <w:bookmarkEnd w:id="2701"/>
      <w:bookmarkEnd w:id="2702"/>
    </w:p>
    <w:p w14:paraId="0C3A0989" w14:textId="65901AC5" w:rsidR="002D7B14" w:rsidDel="006C1D81" w:rsidRDefault="002D7B14" w:rsidP="002D7B14">
      <w:pPr>
        <w:pStyle w:val="Sinespaciado"/>
        <w:spacing w:line="480" w:lineRule="auto"/>
        <w:rPr>
          <w:del w:id="2703" w:author="Steven Ortiz" w:date="2020-07-03T19:05:00Z"/>
          <w:color w:val="FF0000"/>
          <w:lang w:eastAsia="es-CO"/>
        </w:rPr>
      </w:pPr>
      <w:bookmarkStart w:id="2704" w:name="_Toc44879228"/>
      <w:bookmarkStart w:id="2705" w:name="_Toc44879573"/>
      <w:bookmarkEnd w:id="2704"/>
      <w:bookmarkEnd w:id="2705"/>
    </w:p>
    <w:p w14:paraId="298C8EB5" w14:textId="645FD6B9" w:rsidR="002D7B14" w:rsidDel="006C1D81" w:rsidRDefault="002D7B14" w:rsidP="002D7B14">
      <w:pPr>
        <w:pStyle w:val="Sinespaciado"/>
        <w:spacing w:line="480" w:lineRule="auto"/>
        <w:rPr>
          <w:del w:id="2706" w:author="Steven Ortiz" w:date="2020-07-03T19:05:00Z"/>
          <w:color w:val="FF0000"/>
          <w:lang w:eastAsia="es-CO"/>
        </w:rPr>
      </w:pPr>
      <w:bookmarkStart w:id="2707" w:name="_Toc44879229"/>
      <w:bookmarkStart w:id="2708" w:name="_Toc44879574"/>
      <w:bookmarkEnd w:id="2707"/>
      <w:bookmarkEnd w:id="2708"/>
    </w:p>
    <w:p w14:paraId="104B899A" w14:textId="4BBD6B45" w:rsidR="002D7B14" w:rsidDel="006C1D81" w:rsidRDefault="002D7B14" w:rsidP="002D7B14">
      <w:pPr>
        <w:pStyle w:val="Sinespaciado"/>
        <w:spacing w:line="480" w:lineRule="auto"/>
        <w:rPr>
          <w:del w:id="2709" w:author="Steven Ortiz" w:date="2020-07-03T19:05:00Z"/>
          <w:color w:val="FF0000"/>
          <w:lang w:eastAsia="es-CO"/>
        </w:rPr>
      </w:pPr>
      <w:bookmarkStart w:id="2710" w:name="_Toc44879230"/>
      <w:bookmarkStart w:id="2711" w:name="_Toc44879575"/>
      <w:bookmarkEnd w:id="2710"/>
      <w:bookmarkEnd w:id="2711"/>
    </w:p>
    <w:p w14:paraId="3CEA963D" w14:textId="3CC91DC5" w:rsidR="002D7B14" w:rsidDel="006C1D81" w:rsidRDefault="002D7B14" w:rsidP="002D7B14">
      <w:pPr>
        <w:pStyle w:val="Sinespaciado"/>
        <w:spacing w:line="480" w:lineRule="auto"/>
        <w:rPr>
          <w:del w:id="2712" w:author="Steven Ortiz" w:date="2020-07-03T19:05:00Z"/>
          <w:color w:val="FF0000"/>
          <w:lang w:eastAsia="es-CO"/>
        </w:rPr>
      </w:pPr>
      <w:bookmarkStart w:id="2713" w:name="_Toc44879231"/>
      <w:bookmarkStart w:id="2714" w:name="_Toc44879576"/>
      <w:bookmarkEnd w:id="2713"/>
      <w:bookmarkEnd w:id="2714"/>
    </w:p>
    <w:p w14:paraId="0E926BF8" w14:textId="0A87D108" w:rsidR="002D7B14" w:rsidDel="006C1D81" w:rsidRDefault="002D7B14" w:rsidP="002D7B14">
      <w:pPr>
        <w:pStyle w:val="Sinespaciado"/>
        <w:spacing w:line="480" w:lineRule="auto"/>
        <w:rPr>
          <w:del w:id="2715" w:author="Steven Ortiz" w:date="2020-07-03T19:05:00Z"/>
          <w:color w:val="FF0000"/>
          <w:lang w:eastAsia="es-CO"/>
        </w:rPr>
      </w:pPr>
      <w:bookmarkStart w:id="2716" w:name="_Toc44879232"/>
      <w:bookmarkStart w:id="2717" w:name="_Toc44879577"/>
      <w:bookmarkEnd w:id="2716"/>
      <w:bookmarkEnd w:id="2717"/>
    </w:p>
    <w:p w14:paraId="2244B95A" w14:textId="3F27DBBA" w:rsidR="00AA7BC9" w:rsidRPr="00AA7BC9" w:rsidDel="006C1D81" w:rsidRDefault="002D7B14" w:rsidP="005B4509">
      <w:pPr>
        <w:pStyle w:val="Sinespaciado"/>
        <w:spacing w:line="480" w:lineRule="auto"/>
        <w:rPr>
          <w:del w:id="2718" w:author="Steven Ortiz" w:date="2020-07-03T19:05:00Z"/>
          <w:lang w:eastAsia="es-CO"/>
        </w:rPr>
      </w:pPr>
      <w:del w:id="2719" w:author="Steven Ortiz" w:date="2020-07-03T19:05:00Z">
        <w:r w:rsidDel="006C1D81">
          <w:rPr>
            <w:lang w:eastAsia="es-CO"/>
          </w:rPr>
          <w:delText xml:space="preserve">Para ver el instrumento ver el video del enlace </w:delText>
        </w:r>
        <w:r w:rsidR="000A0A65" w:rsidDel="006C1D81">
          <w:rPr>
            <w:rStyle w:val="Hipervnculo"/>
            <w:lang w:eastAsia="es-CO"/>
          </w:rPr>
          <w:fldChar w:fldCharType="begin"/>
        </w:r>
        <w:r w:rsidR="000A0A65" w:rsidDel="006C1D81">
          <w:rPr>
            <w:rStyle w:val="Hipervnculo"/>
            <w:lang w:eastAsia="es-CO"/>
          </w:rPr>
          <w:delInstrText xml:space="preserve"> HYPERLINK "https://youtu.be/-TZP49mcGTE" </w:delInstrText>
        </w:r>
        <w:r w:rsidR="000A0A65" w:rsidDel="006C1D81">
          <w:rPr>
            <w:rStyle w:val="Hipervnculo"/>
            <w:lang w:eastAsia="es-CO"/>
          </w:rPr>
          <w:fldChar w:fldCharType="separate"/>
        </w:r>
        <w:r w:rsidR="009363F3" w:rsidRPr="00B5594B" w:rsidDel="006C1D81">
          <w:rPr>
            <w:rStyle w:val="Hipervnculo"/>
            <w:lang w:eastAsia="es-CO"/>
          </w:rPr>
          <w:delText>https://youtu.be/-TZP49mcGTE</w:delText>
        </w:r>
        <w:r w:rsidR="000A0A65" w:rsidDel="006C1D81">
          <w:rPr>
            <w:rStyle w:val="Hipervnculo"/>
            <w:lang w:eastAsia="es-CO"/>
          </w:rPr>
          <w:fldChar w:fldCharType="end"/>
        </w:r>
        <w:r w:rsidR="009363F3" w:rsidDel="006C1D81">
          <w:rPr>
            <w:lang w:eastAsia="es-CO"/>
          </w:rPr>
          <w:delText xml:space="preserve"> </w:delText>
        </w:r>
        <w:r w:rsidDel="006C1D81">
          <w:rPr>
            <w:lang w:eastAsia="es-CO"/>
          </w:rPr>
          <w:tab/>
        </w:r>
        <w:bookmarkStart w:id="2720" w:name="_Toc44879233"/>
        <w:bookmarkStart w:id="2721" w:name="_Toc44879578"/>
        <w:bookmarkEnd w:id="2720"/>
        <w:bookmarkEnd w:id="2721"/>
      </w:del>
    </w:p>
    <w:p w14:paraId="41876446" w14:textId="77254722" w:rsidR="009B1AA5" w:rsidDel="006C1D81" w:rsidRDefault="009B1AA5" w:rsidP="00336460">
      <w:pPr>
        <w:pStyle w:val="Ttulo1"/>
        <w:tabs>
          <w:tab w:val="left" w:pos="142"/>
        </w:tabs>
        <w:spacing w:line="480" w:lineRule="auto"/>
        <w:ind w:left="0"/>
        <w:rPr>
          <w:del w:id="2722" w:author="Steven Ortiz" w:date="2020-07-03T19:05:00Z"/>
          <w:rFonts w:cs="Times New Roman"/>
        </w:rPr>
      </w:pPr>
      <w:del w:id="2723" w:author="Steven Ortiz" w:date="2020-07-03T19:05:00Z">
        <w:r w:rsidDel="006C1D81">
          <w:rPr>
            <w:rFonts w:cs="Times New Roman"/>
          </w:rPr>
          <w:delText>Análisis de resultados</w:delText>
        </w:r>
        <w:bookmarkStart w:id="2724" w:name="_Toc44879234"/>
        <w:bookmarkStart w:id="2725" w:name="_Toc44879579"/>
        <w:bookmarkEnd w:id="2724"/>
        <w:bookmarkEnd w:id="2725"/>
      </w:del>
    </w:p>
    <w:p w14:paraId="021E9C36" w14:textId="48AD10D9" w:rsidR="007A5647" w:rsidDel="006C1D81" w:rsidRDefault="00574B75" w:rsidP="00574B75">
      <w:pPr>
        <w:pStyle w:val="Sinespaciado"/>
        <w:spacing w:line="480" w:lineRule="auto"/>
        <w:rPr>
          <w:del w:id="2726" w:author="Steven Ortiz" w:date="2020-07-03T19:05:00Z"/>
          <w:lang w:eastAsia="es-CO"/>
        </w:rPr>
      </w:pPr>
      <w:del w:id="2727" w:author="Steven Ortiz" w:date="2020-07-03T19:05:00Z">
        <w:r w:rsidDel="006C1D81">
          <w:rPr>
            <w:lang w:eastAsia="es-CO"/>
          </w:rPr>
          <w:delText xml:space="preserve">Para lograr el objetivo planteado al inicio de esta tesis, se realizaron cada una de las anteriores actividades y se completaron logrando el objetivo, ya que la plataforma permite la programación a través de bloques, esto lo hace que sea visual y no verse involucrado en la labor de saber o tener conocimientos de un lenguaje de programación, </w:delText>
        </w:r>
        <w:r w:rsidR="00AA7BC9" w:rsidDel="006C1D81">
          <w:rPr>
            <w:lang w:eastAsia="es-CO"/>
          </w:rPr>
          <w:delText>a</w:delText>
        </w:r>
        <w:r w:rsidDel="006C1D81">
          <w:rPr>
            <w:lang w:eastAsia="es-CO"/>
          </w:rPr>
          <w:delText xml:space="preserve">demás </w:delText>
        </w:r>
        <w:r w:rsidR="00AA7BC9" w:rsidDel="006C1D81">
          <w:rPr>
            <w:lang w:eastAsia="es-CO"/>
          </w:rPr>
          <w:delText>permite</w:delText>
        </w:r>
        <w:r w:rsidDel="006C1D81">
          <w:rPr>
            <w:lang w:eastAsia="es-CO"/>
          </w:rPr>
          <w:delText xml:space="preserve"> que </w:delText>
        </w:r>
        <w:r w:rsidR="003F3828" w:rsidDel="006C1D81">
          <w:rPr>
            <w:lang w:eastAsia="es-CO"/>
          </w:rPr>
          <w:delText>el usuario pueda construir sus propios instrumentos musicales.</w:delText>
        </w:r>
        <w:bookmarkStart w:id="2728" w:name="_Toc44879235"/>
        <w:bookmarkStart w:id="2729" w:name="_Toc44879580"/>
        <w:bookmarkEnd w:id="2728"/>
        <w:bookmarkEnd w:id="2729"/>
      </w:del>
    </w:p>
    <w:p w14:paraId="6B5B81BB" w14:textId="1EE83E35" w:rsidR="003F3828" w:rsidDel="006C1D81" w:rsidRDefault="003F3828" w:rsidP="00574B75">
      <w:pPr>
        <w:pStyle w:val="Sinespaciado"/>
        <w:spacing w:line="480" w:lineRule="auto"/>
        <w:rPr>
          <w:del w:id="2730" w:author="Steven Ortiz" w:date="2020-07-03T19:05:00Z"/>
          <w:lang w:eastAsia="es-CO"/>
        </w:rPr>
      </w:pPr>
      <w:del w:id="2731" w:author="Steven Ortiz" w:date="2020-07-03T19:05:00Z">
        <w:r w:rsidDel="006C1D81">
          <w:rPr>
            <w:lang w:eastAsia="es-CO"/>
          </w:rPr>
          <w:delText>Entre los objetivos específicos se encuentra realizar un prototipo de hardware que permita probar la integración visual. Esta PCB tendría la conexión para los diferentes sensores y dispositivos que se conectarían con la tarjeta de desarrollo, pero debido a la pandemia del Covid19 y el lugar de residencia del autor de la tesis, no se pudo realizar esta parte, por esta razón se realizaron estas pruebas de integración en una protoboard como se evidencia en los resultados.</w:delText>
        </w:r>
        <w:bookmarkStart w:id="2732" w:name="_Toc44879236"/>
        <w:bookmarkStart w:id="2733" w:name="_Toc44879581"/>
        <w:bookmarkEnd w:id="2732"/>
        <w:bookmarkEnd w:id="2733"/>
      </w:del>
    </w:p>
    <w:p w14:paraId="308CD308" w14:textId="11C58F39" w:rsidR="003F3828" w:rsidDel="006C1D81" w:rsidRDefault="00A33F35" w:rsidP="00574B75">
      <w:pPr>
        <w:pStyle w:val="Sinespaciado"/>
        <w:spacing w:line="480" w:lineRule="auto"/>
        <w:rPr>
          <w:del w:id="2734" w:author="Steven Ortiz" w:date="2020-07-03T19:05:00Z"/>
          <w:lang w:eastAsia="es-CO"/>
        </w:rPr>
      </w:pPr>
      <w:del w:id="2735" w:author="Steven Ortiz" w:date="2020-07-03T19:05:00Z">
        <w:r w:rsidDel="006C1D81">
          <w:rPr>
            <w:lang w:eastAsia="es-CO"/>
          </w:rPr>
          <w:delText xml:space="preserve">Entre las plataformas de programación visual encontradas en el apartado </w:delText>
        </w:r>
        <w:r w:rsidDel="006C1D81">
          <w:rPr>
            <w:lang w:eastAsia="es-CO"/>
          </w:rPr>
          <w:fldChar w:fldCharType="begin"/>
        </w:r>
        <w:r w:rsidDel="006C1D81">
          <w:rPr>
            <w:lang w:eastAsia="es-CO"/>
          </w:rPr>
          <w:delInstrText xml:space="preserve"> REF _Ref42439462 \r \h </w:delInstrText>
        </w:r>
        <w:r w:rsidDel="006C1D81">
          <w:rPr>
            <w:lang w:eastAsia="es-CO"/>
          </w:rPr>
        </w:r>
        <w:r w:rsidDel="006C1D81">
          <w:rPr>
            <w:lang w:eastAsia="es-CO"/>
          </w:rPr>
          <w:fldChar w:fldCharType="separate"/>
        </w:r>
        <w:r w:rsidDel="006C1D81">
          <w:rPr>
            <w:lang w:eastAsia="es-CO"/>
          </w:rPr>
          <w:delText>4.3</w:delText>
        </w:r>
        <w:r w:rsidDel="006C1D81">
          <w:rPr>
            <w:lang w:eastAsia="es-CO"/>
          </w:rPr>
          <w:fldChar w:fldCharType="end"/>
        </w:r>
        <w:r w:rsidDel="006C1D81">
          <w:rPr>
            <w:lang w:eastAsia="es-CO"/>
          </w:rPr>
          <w:delText>, este proyecto de tesis se diferencia de la mayoría ya que permite la programación de una tarjeta de desarroll</w:delText>
        </w:r>
        <w:r w:rsidR="00AA7BC9" w:rsidDel="006C1D81">
          <w:rPr>
            <w:lang w:eastAsia="es-CO"/>
          </w:rPr>
          <w:delText>o</w:delText>
        </w:r>
        <w:r w:rsidDel="006C1D81">
          <w:rPr>
            <w:lang w:eastAsia="es-CO"/>
          </w:rPr>
          <w:delText xml:space="preserve">, solo pareciéndose a la encontrada en el apartado </w:delText>
        </w:r>
        <w:r w:rsidDel="006C1D81">
          <w:rPr>
            <w:lang w:eastAsia="es-CO"/>
          </w:rPr>
          <w:fldChar w:fldCharType="begin"/>
        </w:r>
        <w:r w:rsidDel="006C1D81">
          <w:rPr>
            <w:lang w:eastAsia="es-CO"/>
          </w:rPr>
          <w:delInstrText xml:space="preserve"> REF _Ref42439592 \w \h </w:delInstrText>
        </w:r>
        <w:r w:rsidDel="006C1D81">
          <w:rPr>
            <w:lang w:eastAsia="es-CO"/>
          </w:rPr>
        </w:r>
        <w:r w:rsidDel="006C1D81">
          <w:rPr>
            <w:lang w:eastAsia="es-CO"/>
          </w:rPr>
          <w:fldChar w:fldCharType="separate"/>
        </w:r>
        <w:r w:rsidDel="006C1D81">
          <w:rPr>
            <w:lang w:eastAsia="es-CO"/>
          </w:rPr>
          <w:delText>4.3.2</w:delText>
        </w:r>
        <w:r w:rsidDel="006C1D81">
          <w:rPr>
            <w:lang w:eastAsia="es-CO"/>
          </w:rPr>
          <w:fldChar w:fldCharType="end"/>
        </w:r>
        <w:r w:rsidDel="006C1D81">
          <w:rPr>
            <w:lang w:eastAsia="es-CO"/>
          </w:rPr>
          <w:delText xml:space="preserve"> </w:delText>
        </w:r>
        <w:r w:rsidDel="006C1D81">
          <w:rPr>
            <w:lang w:eastAsia="es-CO"/>
          </w:rPr>
          <w:fldChar w:fldCharType="begin"/>
        </w:r>
        <w:r w:rsidDel="006C1D81">
          <w:rPr>
            <w:lang w:eastAsia="es-CO"/>
          </w:rPr>
          <w:delInstrText xml:space="preserve"> REF _Ref42439598 \h </w:delInstrText>
        </w:r>
        <w:r w:rsidDel="006C1D81">
          <w:rPr>
            <w:lang w:eastAsia="es-CO"/>
          </w:rPr>
        </w:r>
        <w:r w:rsidDel="006C1D81">
          <w:rPr>
            <w:lang w:eastAsia="es-CO"/>
          </w:rPr>
          <w:fldChar w:fldCharType="separate"/>
        </w:r>
        <w:r w:rsidRPr="00FD0AA3" w:rsidDel="006C1D81">
          <w:delText>Micro:bit</w:delText>
        </w:r>
        <w:r w:rsidDel="006C1D81">
          <w:rPr>
            <w:lang w:eastAsia="es-CO"/>
          </w:rPr>
          <w:fldChar w:fldCharType="end"/>
        </w:r>
        <w:r w:rsidDel="006C1D81">
          <w:rPr>
            <w:lang w:eastAsia="es-CO"/>
          </w:rPr>
          <w:delText>, ya que esta se puede realizar casi lo mismo para la tarjeta MicroBit, pero a diferencia de la anterior, esta presenta soporte para cualquier tarjeta que soporte MicroPython, además pudiéndose conectar a la tarjeta a través de una conexión por WebSocket.</w:delText>
        </w:r>
        <w:bookmarkStart w:id="2736" w:name="_Toc44879237"/>
        <w:bookmarkStart w:id="2737" w:name="_Toc44879582"/>
        <w:bookmarkEnd w:id="2736"/>
        <w:bookmarkEnd w:id="2737"/>
      </w:del>
    </w:p>
    <w:p w14:paraId="25889A46" w14:textId="195C21FD" w:rsidR="001C3288" w:rsidDel="006C1D81" w:rsidRDefault="001C3288" w:rsidP="00574B75">
      <w:pPr>
        <w:pStyle w:val="Sinespaciado"/>
        <w:spacing w:line="480" w:lineRule="auto"/>
        <w:rPr>
          <w:del w:id="2738" w:author="Steven Ortiz" w:date="2020-07-03T19:05:00Z"/>
          <w:lang w:eastAsia="es-CO"/>
        </w:rPr>
      </w:pPr>
      <w:del w:id="2739" w:author="Steven Ortiz" w:date="2020-07-03T19:05:00Z">
        <w:r w:rsidDel="006C1D81">
          <w:rPr>
            <w:lang w:eastAsia="es-CO"/>
          </w:rPr>
          <w:delText>Aunque cualquier programa que se escriba en MicroPython puede ser corrido en gran variedad de tarjetas, este proyecto se realizó centrándose en la utilización de la tarjeta ESP32 y se debe tener en cuenta que las demás tarjetas no presentan la misma distribución de pines, componentes y funciones específicas de la tarjeta. Además, MicroPython es bastante parecido a Python, pero no contiene todas las funciones y librerías que Python puede tener.</w:delText>
        </w:r>
        <w:bookmarkStart w:id="2740" w:name="_Toc44879238"/>
        <w:bookmarkStart w:id="2741" w:name="_Toc44879583"/>
        <w:bookmarkEnd w:id="2740"/>
        <w:bookmarkEnd w:id="2741"/>
      </w:del>
    </w:p>
    <w:p w14:paraId="04932409" w14:textId="475A36DA" w:rsidR="00A33F35" w:rsidDel="006C1D81" w:rsidRDefault="00A33F35" w:rsidP="00574B75">
      <w:pPr>
        <w:pStyle w:val="Sinespaciado"/>
        <w:spacing w:line="480" w:lineRule="auto"/>
        <w:rPr>
          <w:del w:id="2742" w:author="Steven Ortiz" w:date="2020-07-03T19:05:00Z"/>
          <w:lang w:eastAsia="es-CO"/>
        </w:rPr>
      </w:pPr>
      <w:del w:id="2743" w:author="Steven Ortiz" w:date="2020-07-03T19:05:00Z">
        <w:r w:rsidDel="006C1D81">
          <w:rPr>
            <w:lang w:eastAsia="es-CO"/>
          </w:rPr>
          <w:delText xml:space="preserve">Este proyecto de tesis presenta gran expectativa, ya que podría utilizarse para enseñar programación como en las escuelas y universidades, y en el caso de las universidades podría utilizarse tanto para adentrar a los aprendices en el mundo de la programación </w:delText>
        </w:r>
        <w:r w:rsidR="00D5449F" w:rsidDel="006C1D81">
          <w:rPr>
            <w:lang w:eastAsia="es-CO"/>
          </w:rPr>
          <w:delText>entre los primeros semestres y en el manejo de lenguajes de programación como lo es Python</w:delText>
        </w:r>
        <w:r w:rsidDel="006C1D81">
          <w:rPr>
            <w:lang w:eastAsia="es-CO"/>
          </w:rPr>
          <w:delText xml:space="preserve">, como en el manejo de </w:delText>
        </w:r>
        <w:r w:rsidR="00D5449F" w:rsidDel="006C1D81">
          <w:rPr>
            <w:lang w:eastAsia="es-CO"/>
          </w:rPr>
          <w:delText>tarjetas de desarrollo.</w:delText>
        </w:r>
        <w:bookmarkStart w:id="2744" w:name="_Toc44879239"/>
        <w:bookmarkStart w:id="2745" w:name="_Toc44879584"/>
        <w:bookmarkEnd w:id="2744"/>
        <w:bookmarkEnd w:id="2745"/>
      </w:del>
    </w:p>
    <w:p w14:paraId="1BDA0E04" w14:textId="3A6187DF" w:rsidR="009363F3" w:rsidDel="006C1D81" w:rsidRDefault="00D5449F" w:rsidP="009363F3">
      <w:pPr>
        <w:pStyle w:val="Sinespaciado"/>
        <w:spacing w:line="480" w:lineRule="auto"/>
        <w:rPr>
          <w:ins w:id="2746" w:author="UECCI" w:date="2020-06-30T21:40:00Z"/>
          <w:del w:id="2747" w:author="Steven Ortiz" w:date="2020-07-03T19:05:00Z"/>
          <w:lang w:eastAsia="es-CO"/>
        </w:rPr>
      </w:pPr>
      <w:del w:id="2748" w:author="Steven Ortiz" w:date="2020-07-03T19:05:00Z">
        <w:r w:rsidDel="006C1D81">
          <w:rPr>
            <w:lang w:eastAsia="es-CO"/>
          </w:rPr>
          <w:delText>Como recomendaciones para futuros proyectos que surjan a partir de este, se encuentran, poder agregar animaciones a la plataforma cuando se corra un programa realizado en la página. Poder generar sonidos</w:delText>
        </w:r>
        <w:r w:rsidR="00AA7BC9" w:rsidDel="006C1D81">
          <w:rPr>
            <w:lang w:eastAsia="es-CO"/>
          </w:rPr>
          <w:delText xml:space="preserve"> utilizando I2S</w:delText>
        </w:r>
        <w:r w:rsidDel="006C1D81">
          <w:rPr>
            <w:lang w:eastAsia="es-CO"/>
          </w:rPr>
          <w:delText xml:space="preserve"> </w:delText>
        </w:r>
        <w:r w:rsidR="00AA7BC9" w:rsidDel="006C1D81">
          <w:rPr>
            <w:lang w:eastAsia="es-CO"/>
          </w:rPr>
          <w:delText>y lograr una mejoría en el mismo</w:delText>
        </w:r>
        <w:r w:rsidDel="006C1D81">
          <w:rPr>
            <w:lang w:eastAsia="es-CO"/>
          </w:rPr>
          <w:delText xml:space="preserve">. Y expandir la plataforma agregando nuevos dispositivos y funciones. </w:delText>
        </w:r>
      </w:del>
      <w:bookmarkStart w:id="2749" w:name="_Toc44879240"/>
      <w:bookmarkStart w:id="2750" w:name="_Toc44879585"/>
      <w:bookmarkEnd w:id="2749"/>
      <w:bookmarkEnd w:id="2750"/>
    </w:p>
    <w:p w14:paraId="17587165" w14:textId="4AA64E80" w:rsidR="00BC3ABD" w:rsidDel="006C1D81" w:rsidRDefault="00BC3ABD" w:rsidP="009363F3">
      <w:pPr>
        <w:pStyle w:val="Sinespaciado"/>
        <w:spacing w:line="480" w:lineRule="auto"/>
        <w:rPr>
          <w:ins w:id="2751" w:author="UECCI" w:date="2020-06-30T21:40:00Z"/>
          <w:del w:id="2752" w:author="Steven Ortiz" w:date="2020-07-03T19:05:00Z"/>
          <w:lang w:eastAsia="es-CO"/>
        </w:rPr>
      </w:pPr>
      <w:bookmarkStart w:id="2753" w:name="_Toc44879241"/>
      <w:bookmarkStart w:id="2754" w:name="_Toc44879586"/>
      <w:bookmarkEnd w:id="2753"/>
      <w:bookmarkEnd w:id="2754"/>
    </w:p>
    <w:p w14:paraId="3702DD2C" w14:textId="691E7231" w:rsidR="00BC3ABD" w:rsidDel="006C1D81" w:rsidRDefault="00BC3ABD" w:rsidP="009363F3">
      <w:pPr>
        <w:pStyle w:val="Sinespaciado"/>
        <w:spacing w:line="480" w:lineRule="auto"/>
        <w:rPr>
          <w:ins w:id="2755" w:author="UECCI" w:date="2020-06-30T21:40:00Z"/>
          <w:del w:id="2756" w:author="Steven Ortiz" w:date="2020-07-03T19:05:00Z"/>
          <w:lang w:eastAsia="es-CO"/>
        </w:rPr>
      </w:pPr>
      <w:bookmarkStart w:id="2757" w:name="_Toc44879242"/>
      <w:bookmarkStart w:id="2758" w:name="_Toc44879587"/>
      <w:bookmarkEnd w:id="2757"/>
      <w:bookmarkEnd w:id="2758"/>
    </w:p>
    <w:p w14:paraId="03EBC4A5" w14:textId="500FBF01" w:rsidR="00BC3ABD" w:rsidDel="006C1D81" w:rsidRDefault="00BC3ABD" w:rsidP="009363F3">
      <w:pPr>
        <w:pStyle w:val="Sinespaciado"/>
        <w:spacing w:line="480" w:lineRule="auto"/>
        <w:rPr>
          <w:ins w:id="2759" w:author="UECCI" w:date="2020-06-30T21:40:00Z"/>
          <w:del w:id="2760" w:author="Steven Ortiz" w:date="2020-07-03T19:05:00Z"/>
          <w:lang w:eastAsia="es-CO"/>
        </w:rPr>
      </w:pPr>
      <w:bookmarkStart w:id="2761" w:name="_Toc44879243"/>
      <w:bookmarkStart w:id="2762" w:name="_Toc44879588"/>
      <w:bookmarkEnd w:id="2761"/>
      <w:bookmarkEnd w:id="2762"/>
    </w:p>
    <w:p w14:paraId="06E39163" w14:textId="071F7736" w:rsidR="00BC3ABD" w:rsidDel="006C1D81" w:rsidRDefault="00BC3ABD" w:rsidP="009363F3">
      <w:pPr>
        <w:pStyle w:val="Sinespaciado"/>
        <w:spacing w:line="480" w:lineRule="auto"/>
        <w:rPr>
          <w:ins w:id="2763" w:author="UECCI" w:date="2020-06-30T21:40:00Z"/>
          <w:del w:id="2764" w:author="Steven Ortiz" w:date="2020-07-03T19:05:00Z"/>
          <w:lang w:eastAsia="es-CO"/>
        </w:rPr>
      </w:pPr>
      <w:bookmarkStart w:id="2765" w:name="_Toc44879244"/>
      <w:bookmarkStart w:id="2766" w:name="_Toc44879589"/>
      <w:bookmarkEnd w:id="2765"/>
      <w:bookmarkEnd w:id="2766"/>
    </w:p>
    <w:p w14:paraId="634D3338" w14:textId="5D2D1108" w:rsidR="00BC3ABD" w:rsidDel="006C1D81" w:rsidRDefault="00BC3ABD" w:rsidP="009363F3">
      <w:pPr>
        <w:pStyle w:val="Sinespaciado"/>
        <w:spacing w:line="480" w:lineRule="auto"/>
        <w:rPr>
          <w:ins w:id="2767" w:author="UECCI" w:date="2020-06-30T21:40:00Z"/>
          <w:del w:id="2768" w:author="Steven Ortiz" w:date="2020-07-03T19:05:00Z"/>
          <w:lang w:eastAsia="es-CO"/>
        </w:rPr>
      </w:pPr>
      <w:bookmarkStart w:id="2769" w:name="_Toc44879245"/>
      <w:bookmarkStart w:id="2770" w:name="_Toc44879590"/>
      <w:bookmarkEnd w:id="2769"/>
      <w:bookmarkEnd w:id="2770"/>
    </w:p>
    <w:p w14:paraId="23B2C449" w14:textId="24F34583" w:rsidR="00BC3ABD" w:rsidDel="006C1D81" w:rsidRDefault="00BC3ABD" w:rsidP="009363F3">
      <w:pPr>
        <w:pStyle w:val="Sinespaciado"/>
        <w:spacing w:line="480" w:lineRule="auto"/>
        <w:rPr>
          <w:ins w:id="2771" w:author="UECCI" w:date="2020-06-30T21:40:00Z"/>
          <w:del w:id="2772" w:author="Steven Ortiz" w:date="2020-07-03T19:05:00Z"/>
          <w:lang w:eastAsia="es-CO"/>
        </w:rPr>
      </w:pPr>
      <w:bookmarkStart w:id="2773" w:name="_Toc44879246"/>
      <w:bookmarkStart w:id="2774" w:name="_Toc44879591"/>
      <w:bookmarkEnd w:id="2773"/>
      <w:bookmarkEnd w:id="2774"/>
    </w:p>
    <w:p w14:paraId="1C20EF4D" w14:textId="23BE71C2" w:rsidR="00BC3ABD" w:rsidDel="006C1D81" w:rsidRDefault="00BC3ABD" w:rsidP="009363F3">
      <w:pPr>
        <w:pStyle w:val="Sinespaciado"/>
        <w:spacing w:line="480" w:lineRule="auto"/>
        <w:rPr>
          <w:ins w:id="2775" w:author="UECCI" w:date="2020-06-30T21:40:00Z"/>
          <w:del w:id="2776" w:author="Steven Ortiz" w:date="2020-07-03T19:05:00Z"/>
          <w:lang w:eastAsia="es-CO"/>
        </w:rPr>
      </w:pPr>
      <w:bookmarkStart w:id="2777" w:name="_Toc44879247"/>
      <w:bookmarkStart w:id="2778" w:name="_Toc44879592"/>
      <w:bookmarkEnd w:id="2777"/>
      <w:bookmarkEnd w:id="2778"/>
    </w:p>
    <w:p w14:paraId="21074D66" w14:textId="5C1ED7AC" w:rsidR="000A0A65" w:rsidRPr="007A5647" w:rsidDel="006C1D81" w:rsidRDefault="000A0A65" w:rsidP="009363F3">
      <w:pPr>
        <w:pStyle w:val="Sinespaciado"/>
        <w:spacing w:line="480" w:lineRule="auto"/>
        <w:rPr>
          <w:del w:id="2779" w:author="Steven Ortiz" w:date="2020-07-03T19:05:00Z"/>
          <w:lang w:eastAsia="es-CO"/>
        </w:rPr>
      </w:pPr>
      <w:bookmarkStart w:id="2780" w:name="_Toc44879248"/>
      <w:bookmarkStart w:id="2781" w:name="_Toc44879593"/>
      <w:bookmarkEnd w:id="2780"/>
      <w:bookmarkEnd w:id="2781"/>
    </w:p>
    <w:p w14:paraId="44E10B16" w14:textId="51730821" w:rsidR="009363F3" w:rsidRDefault="00BC3ABD">
      <w:pPr>
        <w:pStyle w:val="Ttulo1"/>
        <w:tabs>
          <w:tab w:val="left" w:pos="142"/>
        </w:tabs>
        <w:spacing w:line="480" w:lineRule="auto"/>
        <w:ind w:left="0"/>
        <w:jc w:val="center"/>
        <w:rPr>
          <w:ins w:id="2782" w:author="UECCI" w:date="2020-06-30T21:40:00Z"/>
          <w:rFonts w:cs="Times New Roman"/>
        </w:rPr>
        <w:pPrChange w:id="2783" w:author="UECCI" w:date="2020-06-30T21:40:00Z">
          <w:pPr>
            <w:pStyle w:val="Ttulo1"/>
            <w:tabs>
              <w:tab w:val="left" w:pos="142"/>
            </w:tabs>
            <w:spacing w:line="480" w:lineRule="auto"/>
            <w:ind w:left="0"/>
          </w:pPr>
        </w:pPrChange>
      </w:pPr>
      <w:bookmarkStart w:id="2784" w:name="_Toc44879594"/>
      <w:r>
        <w:rPr>
          <w:rFonts w:cs="Times New Roman"/>
        </w:rPr>
        <w:t>CONCLUSIONES</w:t>
      </w:r>
      <w:bookmarkEnd w:id="2784"/>
    </w:p>
    <w:p w14:paraId="08731AA5" w14:textId="77777777" w:rsidR="00BC3ABD" w:rsidRPr="000A0A65" w:rsidRDefault="00BC3ABD">
      <w:pPr>
        <w:pPrChange w:id="2785" w:author="UECCI" w:date="2020-06-30T21:40:00Z">
          <w:pPr>
            <w:pStyle w:val="Ttulo1"/>
            <w:tabs>
              <w:tab w:val="left" w:pos="142"/>
            </w:tabs>
            <w:spacing w:line="480" w:lineRule="auto"/>
            <w:ind w:left="0"/>
          </w:pPr>
        </w:pPrChange>
      </w:pPr>
    </w:p>
    <w:p w14:paraId="42D1E2A4" w14:textId="77777777" w:rsidR="009363F3" w:rsidRDefault="00EE0C7B" w:rsidP="00EE0C7B">
      <w:pPr>
        <w:pStyle w:val="Sinespaciado"/>
        <w:numPr>
          <w:ilvl w:val="0"/>
          <w:numId w:val="19"/>
        </w:numPr>
        <w:spacing w:line="480" w:lineRule="auto"/>
      </w:pPr>
      <w:proofErr w:type="spellStart"/>
      <w:r>
        <w:t>MicroPython</w:t>
      </w:r>
      <w:proofErr w:type="spellEnd"/>
      <w:r>
        <w:t xml:space="preserve"> es un lenguaje de programación muy versátil, pero apenas está teniendo su auge en el caso de las tarjetas ESP32, por lo tanto, para algunas de las funcionalidades de la tarjeta no hay mucha documentación o </w:t>
      </w:r>
      <w:r w:rsidR="00EF1336">
        <w:t>soporte</w:t>
      </w:r>
      <w:r>
        <w:t>.</w:t>
      </w:r>
    </w:p>
    <w:p w14:paraId="08F077FC" w14:textId="77777777" w:rsidR="00EE0C7B" w:rsidRDefault="00EF1336" w:rsidP="00EE0C7B">
      <w:pPr>
        <w:pStyle w:val="Sinespaciado"/>
        <w:numPr>
          <w:ilvl w:val="0"/>
          <w:numId w:val="19"/>
        </w:numPr>
        <w:spacing w:line="480" w:lineRule="auto"/>
      </w:pPr>
      <w:r>
        <w:t>Como herramienta para la enseñanza de la programación estructurada, este proyecto podría ayudar a facilitar el aprendizaje de esta habilidad ya que no debe aprender la sintaxis de algún lenguaje para utilizarla.</w:t>
      </w:r>
    </w:p>
    <w:p w14:paraId="0C37C030" w14:textId="77777777" w:rsidR="00EF1336" w:rsidRDefault="00EF1336" w:rsidP="00EE0C7B">
      <w:pPr>
        <w:pStyle w:val="Sinespaciado"/>
        <w:numPr>
          <w:ilvl w:val="0"/>
          <w:numId w:val="19"/>
        </w:numPr>
        <w:spacing w:line="480" w:lineRule="auto"/>
      </w:pPr>
      <w:r>
        <w:t xml:space="preserve">Además de </w:t>
      </w:r>
      <w:r w:rsidR="00E720D9">
        <w:t>facilitar el aprendizaje de la programación estructurada, crea un puente para el aprendizaje de Python ya que la plataforma tiene la opción de mostrar el código en Python de lo que se está programando con los bloques.</w:t>
      </w:r>
    </w:p>
    <w:p w14:paraId="51D4A968" w14:textId="77777777" w:rsidR="00E720D9" w:rsidRDefault="00E720D9" w:rsidP="00EE0C7B">
      <w:pPr>
        <w:pStyle w:val="Sinespaciado"/>
        <w:numPr>
          <w:ilvl w:val="0"/>
          <w:numId w:val="19"/>
        </w:numPr>
        <w:spacing w:line="480" w:lineRule="auto"/>
      </w:pPr>
      <w:r>
        <w:t xml:space="preserve">La funcionalidad de poder enviar el código de la plataforma a la tarjeta de desarrollo presenta una gran ventaja a la hora de realizar proyectos con un enfoque </w:t>
      </w:r>
      <w:proofErr w:type="spellStart"/>
      <w:r>
        <w:t>IoT</w:t>
      </w:r>
      <w:proofErr w:type="spellEnd"/>
      <w:r>
        <w:t>, ya que se puede realizar a través de la red.</w:t>
      </w:r>
    </w:p>
    <w:p w14:paraId="6673EEEB" w14:textId="77777777" w:rsidR="00E720D9" w:rsidRDefault="00E720D9" w:rsidP="00EE0C7B">
      <w:pPr>
        <w:pStyle w:val="Sinespaciado"/>
        <w:numPr>
          <w:ilvl w:val="0"/>
          <w:numId w:val="19"/>
        </w:numPr>
        <w:spacing w:line="480" w:lineRule="auto"/>
      </w:pPr>
      <w:r>
        <w:t>Puede crearse cualquier ti</w:t>
      </w:r>
      <w:r w:rsidR="00ED786A">
        <w:t xml:space="preserve">po de instrumento musical, el límite lo pone la imaginación. </w:t>
      </w:r>
    </w:p>
    <w:p w14:paraId="08A19C0B" w14:textId="77777777" w:rsidR="00ED786A" w:rsidRDefault="00ED786A" w:rsidP="00EE0C7B">
      <w:pPr>
        <w:pStyle w:val="Sinespaciado"/>
        <w:numPr>
          <w:ilvl w:val="0"/>
          <w:numId w:val="19"/>
        </w:numPr>
        <w:spacing w:line="480" w:lineRule="auto"/>
      </w:pPr>
      <w:r>
        <w:t xml:space="preserve">De igual manera como </w:t>
      </w:r>
      <w:proofErr w:type="spellStart"/>
      <w:r>
        <w:t>Blockly</w:t>
      </w:r>
      <w:proofErr w:type="spellEnd"/>
      <w:r>
        <w:t xml:space="preserve"> permite crear bloques y tener en su interior un código predefinido en Python, puede llegar a contener cualquier otro tipo de lenguaje de programación desde que su sintaxis sea escrita, por tanto, cumple con e</w:t>
      </w:r>
      <w:r w:rsidR="004D7A62">
        <w:t>l objetivo principal</w:t>
      </w:r>
      <w:r>
        <w:t>.</w:t>
      </w:r>
    </w:p>
    <w:p w14:paraId="3AEC1056" w14:textId="77777777" w:rsidR="00ED786A" w:rsidRPr="009363F3" w:rsidRDefault="00ED786A" w:rsidP="004D7A62">
      <w:pPr>
        <w:pStyle w:val="Sinespaciado"/>
        <w:numPr>
          <w:ilvl w:val="0"/>
          <w:numId w:val="19"/>
        </w:numPr>
        <w:spacing w:line="480" w:lineRule="auto"/>
      </w:pPr>
    </w:p>
    <w:p w14:paraId="0D3B91E1" w14:textId="7BC4967A" w:rsidR="00336460" w:rsidRPr="004672E9" w:rsidDel="00E93B13" w:rsidRDefault="00336460" w:rsidP="00336460">
      <w:pPr>
        <w:pStyle w:val="Ttulo1"/>
        <w:tabs>
          <w:tab w:val="left" w:pos="142"/>
        </w:tabs>
        <w:spacing w:line="480" w:lineRule="auto"/>
        <w:ind w:left="0"/>
        <w:rPr>
          <w:moveFrom w:id="2786" w:author="Diany Lorena Hincapie Melo" w:date="2020-07-04T11:11:00Z"/>
          <w:rFonts w:cs="Times New Roman"/>
        </w:rPr>
      </w:pPr>
      <w:moveFromRangeStart w:id="2787" w:author="Diany Lorena Hincapie Melo" w:date="2020-07-04T11:11:00Z" w:name="move44753477"/>
      <w:commentRangeStart w:id="2788"/>
      <w:moveFrom w:id="2789" w:author="Diany Lorena Hincapie Melo" w:date="2020-07-04T11:11:00Z">
        <w:r w:rsidRPr="00FD0AA3" w:rsidDel="00E93B13">
          <w:rPr>
            <w:rFonts w:cs="Times New Roman"/>
          </w:rPr>
          <w:t>Cronograma</w:t>
        </w:r>
        <w:commentRangeEnd w:id="2788"/>
        <w:r w:rsidR="00BC3ABD" w:rsidDel="00E93B13">
          <w:rPr>
            <w:rStyle w:val="Refdecomentario"/>
            <w:rFonts w:eastAsiaTheme="minorHAnsi" w:cstheme="minorBidi"/>
            <w:b w:val="0"/>
            <w:color w:val="auto"/>
            <w:lang w:eastAsia="en-US"/>
          </w:rPr>
          <w:commentReference w:id="2788"/>
        </w:r>
      </w:moveFrom>
    </w:p>
    <w:p w14:paraId="41582806" w14:textId="0B66F460" w:rsidR="00336460" w:rsidDel="00E93B13" w:rsidRDefault="00336460" w:rsidP="00336460">
      <w:pPr>
        <w:pStyle w:val="Sinespaciado"/>
        <w:spacing w:line="480" w:lineRule="auto"/>
        <w:rPr>
          <w:moveFrom w:id="2790" w:author="Diany Lorena Hincapie Melo" w:date="2020-07-04T11:11:00Z"/>
        </w:rPr>
      </w:pPr>
      <w:moveFrom w:id="2791" w:author="Diany Lorena Hincapie Melo" w:date="2020-07-04T11:11:00Z">
        <w:r w:rsidDel="00E93B13">
          <w:rPr>
            <w:noProof/>
            <w:lang w:eastAsia="es-CO"/>
          </w:rPr>
          <mc:AlternateContent>
            <mc:Choice Requires="wps">
              <w:drawing>
                <wp:anchor distT="0" distB="0" distL="114300" distR="114300" simplePos="0" relativeHeight="251784192" behindDoc="0" locked="0" layoutInCell="1" allowOverlap="1" wp14:anchorId="65DE7A3D" wp14:editId="230452A0">
                  <wp:simplePos x="0" y="0"/>
                  <wp:positionH relativeFrom="margin">
                    <wp:align>left</wp:align>
                  </wp:positionH>
                  <wp:positionV relativeFrom="paragraph">
                    <wp:posOffset>620695</wp:posOffset>
                  </wp:positionV>
                  <wp:extent cx="5576570" cy="457200"/>
                  <wp:effectExtent l="0" t="0" r="5080" b="0"/>
                  <wp:wrapNone/>
                  <wp:docPr id="82" name="Cuadro de texto 82"/>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14:paraId="34C6525C" w14:textId="77777777" w:rsidR="007D640A" w:rsidRPr="00E02162" w:rsidRDefault="007D640A" w:rsidP="00336460">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5DE7A3D" id="Cuadro de texto 82" o:spid="_x0000_s1068" type="#_x0000_t202" style="position:absolute;left:0;text-align:left;margin-left:0;margin-top:48.85pt;width:439.1pt;height:36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" stroked="f">
                  <v:textbox inset="0,0,0,0">
                    <w:txbxContent>
                      <w:p w14:paraId="34C6525C" w14:textId="77777777" w:rsidR="007D640A" w:rsidRPr="00E02162" w:rsidRDefault="007D640A" w:rsidP="00336460">
                        <w:pPr>
                          <w:pStyle w:val="Descripcin"/>
                          <w:jc w:val="center"/>
                          <w:rPr>
                            <w:noProof/>
                            <w:sz w:val="24"/>
                          </w:rPr>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Cronograma</w:t>
                        </w:r>
                      </w:p>
                    </w:txbxContent>
                  </v:textbox>
                  <w10:wrap anchorx="margin"/>
                </v:shape>
              </w:pict>
            </mc:Fallback>
          </mc:AlternateContent>
        </w:r>
        <w:r w:rsidRPr="00FD0AA3" w:rsidDel="00E93B13">
          <w:t xml:space="preserve">Las tareas mostradas en </w:t>
        </w:r>
        <w:r w:rsidRPr="00FD0AA3" w:rsidDel="00E93B13">
          <w:fldChar w:fldCharType="begin"/>
        </w:r>
        <w:r w:rsidRPr="00FD0AA3" w:rsidDel="00E93B13">
          <w:instrText xml:space="preserve"> REF _Ref16775903 \h  \* MERGEFORMAT </w:instrText>
        </w:r>
      </w:moveFrom>
      <w:del w:id="2792" w:author="Diany Lorena Hincapie Melo" w:date="2020-07-04T11:11:00Z"/>
      <w:moveFrom w:id="2793" w:author="Diany Lorena Hincapie Melo" w:date="2020-07-04T11:11:00Z">
        <w:r w:rsidRPr="00FD0AA3" w:rsidDel="00E93B13">
          <w:fldChar w:fldCharType="separate"/>
        </w:r>
        <w:r w:rsidRPr="00FD0AA3" w:rsidDel="00E93B13">
          <w:t xml:space="preserve">Tabla </w:t>
        </w:r>
        <w:r w:rsidRPr="00FD0AA3" w:rsidDel="00E93B13">
          <w:rPr>
            <w:noProof/>
          </w:rPr>
          <w:t>1</w:t>
        </w:r>
        <w:r w:rsidRPr="00FD0AA3" w:rsidDel="00E93B13">
          <w:t xml:space="preserve"> Cronograma</w:t>
        </w:r>
        <w:r w:rsidRPr="00FD0AA3" w:rsidDel="00E93B13">
          <w:fldChar w:fldCharType="end"/>
        </w:r>
        <w:r w:rsidRPr="00FD0AA3" w:rsidDel="00E93B13">
          <w:t xml:space="preserve">, son aquellas mostradas en el </w:t>
        </w:r>
        <w:r w:rsidRPr="00FD0AA3" w:rsidDel="00E93B13">
          <w:fldChar w:fldCharType="begin"/>
        </w:r>
        <w:r w:rsidRPr="00FD0AA3" w:rsidDel="00E93B13">
          <w:instrText xml:space="preserve"> REF _Ref16775955 \h  \* MERGEFORMAT </w:instrText>
        </w:r>
      </w:moveFrom>
      <w:del w:id="2794" w:author="Diany Lorena Hincapie Melo" w:date="2020-07-04T11:11:00Z"/>
      <w:moveFrom w:id="2795" w:author="Diany Lorena Hincapie Melo" w:date="2020-07-04T11:11:00Z">
        <w:r w:rsidRPr="00FD0AA3" w:rsidDel="00E93B13">
          <w:fldChar w:fldCharType="separate"/>
        </w:r>
        <w:r w:rsidRPr="00FD0AA3" w:rsidDel="00E93B13">
          <w:t>Diseño Metodológico</w:t>
        </w:r>
        <w:r w:rsidRPr="00FD0AA3" w:rsidDel="00E93B13">
          <w:fldChar w:fldCharType="end"/>
        </w:r>
        <w:r w:rsidRPr="00FD0AA3" w:rsidDel="00E93B13">
          <w:t>.</w:t>
        </w:r>
      </w:moveFrom>
    </w:p>
    <w:p w14:paraId="6E044C5D" w14:textId="07B9C405" w:rsidR="00336460" w:rsidDel="00E93B13" w:rsidRDefault="00336460" w:rsidP="00336460">
      <w:pPr>
        <w:pStyle w:val="Sinespaciado"/>
        <w:spacing w:line="480" w:lineRule="auto"/>
        <w:rPr>
          <w:moveFrom w:id="2796" w:author="Diany Lorena Hincapie Melo" w:date="2020-07-04T11:11:00Z"/>
        </w:rPr>
      </w:pPr>
    </w:p>
    <w:p w14:paraId="35F271FD" w14:textId="05FB38C3" w:rsidR="00336460" w:rsidDel="00E93B13" w:rsidRDefault="00336460" w:rsidP="00336460">
      <w:pPr>
        <w:pStyle w:val="Sinespaciado"/>
        <w:spacing w:line="480" w:lineRule="auto"/>
        <w:rPr>
          <w:moveFrom w:id="2797" w:author="Diany Lorena Hincapie Melo" w:date="2020-07-04T11:11:00Z"/>
        </w:rPr>
      </w:pPr>
      <w:moveFrom w:id="2798" w:author="Diany Lorena Hincapie Melo" w:date="2020-07-04T11:11:00Z">
        <w:r w:rsidDel="00E93B13">
          <w:rPr>
            <w:noProof/>
            <w:lang w:eastAsia="es-CO"/>
          </w:rPr>
          <w:drawing>
            <wp:anchor distT="0" distB="0" distL="114300" distR="114300" simplePos="0" relativeHeight="251782144" behindDoc="0" locked="0" layoutInCell="1" allowOverlap="1" wp14:anchorId="77E27D24" wp14:editId="46E7D70C">
              <wp:simplePos x="0" y="0"/>
              <wp:positionH relativeFrom="margin">
                <wp:align>right</wp:align>
              </wp:positionH>
              <wp:positionV relativeFrom="paragraph">
                <wp:posOffset>87979</wp:posOffset>
              </wp:positionV>
              <wp:extent cx="5576728" cy="3760342"/>
              <wp:effectExtent l="0" t="0" r="508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21969" t="23762" r="21267" b="8188"/>
                      <a:stretch/>
                    </pic:blipFill>
                    <pic:spPr bwMode="auto">
                      <a:xfrm>
                        <a:off x="0" y="0"/>
                        <a:ext cx="5576728" cy="37603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moveFrom>
    </w:p>
    <w:p w14:paraId="310BC776" w14:textId="11BD4C43" w:rsidR="00336460" w:rsidDel="00E93B13" w:rsidRDefault="00336460" w:rsidP="00336460">
      <w:pPr>
        <w:pStyle w:val="Sinespaciado"/>
        <w:spacing w:line="480" w:lineRule="auto"/>
        <w:rPr>
          <w:moveFrom w:id="2799" w:author="Diany Lorena Hincapie Melo" w:date="2020-07-04T11:11:00Z"/>
        </w:rPr>
      </w:pPr>
    </w:p>
    <w:p w14:paraId="2BEFB776" w14:textId="26235B64" w:rsidR="00336460" w:rsidDel="00E93B13" w:rsidRDefault="00336460" w:rsidP="00336460">
      <w:pPr>
        <w:pStyle w:val="Sinespaciado"/>
        <w:spacing w:line="480" w:lineRule="auto"/>
        <w:rPr>
          <w:moveFrom w:id="2800" w:author="Diany Lorena Hincapie Melo" w:date="2020-07-04T11:11:00Z"/>
        </w:rPr>
      </w:pPr>
    </w:p>
    <w:p w14:paraId="265DE92F" w14:textId="3575D5E2" w:rsidR="00336460" w:rsidDel="00E93B13" w:rsidRDefault="00336460" w:rsidP="00336460">
      <w:pPr>
        <w:pStyle w:val="Sinespaciado"/>
        <w:spacing w:line="480" w:lineRule="auto"/>
        <w:rPr>
          <w:moveFrom w:id="2801" w:author="Diany Lorena Hincapie Melo" w:date="2020-07-04T11:11:00Z"/>
        </w:rPr>
      </w:pPr>
    </w:p>
    <w:p w14:paraId="7BC77634" w14:textId="049B0EAE" w:rsidR="00336460" w:rsidDel="00E93B13" w:rsidRDefault="00336460" w:rsidP="00336460">
      <w:pPr>
        <w:pStyle w:val="Sinespaciado"/>
        <w:spacing w:line="480" w:lineRule="auto"/>
        <w:rPr>
          <w:moveFrom w:id="2802" w:author="Diany Lorena Hincapie Melo" w:date="2020-07-04T11:11:00Z"/>
        </w:rPr>
      </w:pPr>
    </w:p>
    <w:p w14:paraId="2E0EA9B2" w14:textId="4B8ED8F1" w:rsidR="00336460" w:rsidDel="00E93B13" w:rsidRDefault="00336460" w:rsidP="00336460">
      <w:pPr>
        <w:pStyle w:val="Sinespaciado"/>
        <w:spacing w:line="480" w:lineRule="auto"/>
        <w:rPr>
          <w:moveFrom w:id="2803" w:author="Diany Lorena Hincapie Melo" w:date="2020-07-04T11:11:00Z"/>
        </w:rPr>
      </w:pPr>
    </w:p>
    <w:p w14:paraId="0390CE6F" w14:textId="42256413" w:rsidR="00336460" w:rsidDel="00E93B13" w:rsidRDefault="00336460" w:rsidP="00336460">
      <w:pPr>
        <w:pStyle w:val="Sinespaciado"/>
        <w:spacing w:line="480" w:lineRule="auto"/>
        <w:rPr>
          <w:moveFrom w:id="2804" w:author="Diany Lorena Hincapie Melo" w:date="2020-07-04T11:11:00Z"/>
        </w:rPr>
      </w:pPr>
    </w:p>
    <w:p w14:paraId="654C37B6" w14:textId="2F7D1488" w:rsidR="00336460" w:rsidDel="00E93B13" w:rsidRDefault="00336460" w:rsidP="00336460">
      <w:pPr>
        <w:pStyle w:val="Sinespaciado"/>
        <w:spacing w:line="480" w:lineRule="auto"/>
        <w:rPr>
          <w:moveFrom w:id="2805" w:author="Diany Lorena Hincapie Melo" w:date="2020-07-04T11:11:00Z"/>
        </w:rPr>
      </w:pPr>
    </w:p>
    <w:p w14:paraId="38023495" w14:textId="6C8960E6" w:rsidR="00336460" w:rsidDel="00E93B13" w:rsidRDefault="00336460" w:rsidP="00336460">
      <w:pPr>
        <w:pStyle w:val="Sinespaciado"/>
        <w:spacing w:line="480" w:lineRule="auto"/>
        <w:rPr>
          <w:moveFrom w:id="2806" w:author="Diany Lorena Hincapie Melo" w:date="2020-07-04T11:11:00Z"/>
        </w:rPr>
      </w:pPr>
    </w:p>
    <w:p w14:paraId="47A80E72" w14:textId="6D5739EF" w:rsidR="00336460" w:rsidDel="00E93B13" w:rsidRDefault="00336460" w:rsidP="00336460">
      <w:pPr>
        <w:pStyle w:val="Sinespaciado"/>
        <w:spacing w:line="480" w:lineRule="auto"/>
        <w:rPr>
          <w:moveFrom w:id="2807" w:author="Diany Lorena Hincapie Melo" w:date="2020-07-04T11:11:00Z"/>
        </w:rPr>
      </w:pPr>
    </w:p>
    <w:p w14:paraId="153F0ED9" w14:textId="465672B2" w:rsidR="00336460" w:rsidDel="00E93B13" w:rsidRDefault="00336460" w:rsidP="00336460">
      <w:pPr>
        <w:tabs>
          <w:tab w:val="left" w:pos="142"/>
        </w:tabs>
        <w:spacing w:line="480" w:lineRule="auto"/>
        <w:ind w:left="0" w:firstLine="0"/>
        <w:rPr>
          <w:ins w:id="2808" w:author="UECCI" w:date="2020-06-30T21:41:00Z"/>
          <w:moveFrom w:id="2809" w:author="Diany Lorena Hincapie Melo" w:date="2020-07-04T11:11:00Z"/>
          <w:rFonts w:cs="Times New Roman"/>
        </w:rPr>
      </w:pPr>
    </w:p>
    <w:moveFromRangeEnd w:id="2787"/>
    <w:p w14:paraId="2F294FBC" w14:textId="77777777" w:rsidR="00BC3ABD" w:rsidRDefault="00BC3ABD" w:rsidP="00336460">
      <w:pPr>
        <w:tabs>
          <w:tab w:val="left" w:pos="142"/>
        </w:tabs>
        <w:spacing w:line="480" w:lineRule="auto"/>
        <w:ind w:left="0" w:firstLine="0"/>
        <w:rPr>
          <w:ins w:id="2810" w:author="UECCI" w:date="2020-06-30T21:41:00Z"/>
          <w:rFonts w:cs="Times New Roman"/>
        </w:rPr>
      </w:pPr>
    </w:p>
    <w:p w14:paraId="5EE49BEA" w14:textId="77777777" w:rsidR="00BC3ABD" w:rsidRDefault="00BC3ABD" w:rsidP="00336460">
      <w:pPr>
        <w:tabs>
          <w:tab w:val="left" w:pos="142"/>
        </w:tabs>
        <w:spacing w:line="480" w:lineRule="auto"/>
        <w:ind w:left="0" w:firstLine="0"/>
        <w:rPr>
          <w:ins w:id="2811" w:author="UECCI" w:date="2020-06-30T21:41:00Z"/>
          <w:rFonts w:cs="Times New Roman"/>
        </w:rPr>
      </w:pPr>
    </w:p>
    <w:p w14:paraId="033E37D4" w14:textId="77777777" w:rsidR="00BC3ABD" w:rsidDel="00CB147B" w:rsidRDefault="00BC3ABD" w:rsidP="00336460">
      <w:pPr>
        <w:tabs>
          <w:tab w:val="left" w:pos="142"/>
        </w:tabs>
        <w:spacing w:line="480" w:lineRule="auto"/>
        <w:ind w:left="0" w:firstLine="0"/>
        <w:rPr>
          <w:ins w:id="2812" w:author="UECCI" w:date="2020-06-30T21:41:00Z"/>
          <w:del w:id="2813" w:author="Steven Ortiz" w:date="2020-07-05T21:46:00Z"/>
          <w:rFonts w:cs="Times New Roman"/>
        </w:rPr>
      </w:pPr>
    </w:p>
    <w:p w14:paraId="04F06F00" w14:textId="77777777" w:rsidR="00BC3ABD" w:rsidDel="00CB147B" w:rsidRDefault="00BC3ABD" w:rsidP="00336460">
      <w:pPr>
        <w:tabs>
          <w:tab w:val="left" w:pos="142"/>
        </w:tabs>
        <w:spacing w:line="480" w:lineRule="auto"/>
        <w:ind w:left="0" w:firstLine="0"/>
        <w:rPr>
          <w:ins w:id="2814" w:author="UECCI" w:date="2020-06-30T21:41:00Z"/>
          <w:del w:id="2815" w:author="Steven Ortiz" w:date="2020-07-05T21:46:00Z"/>
          <w:rFonts w:cs="Times New Roman"/>
        </w:rPr>
      </w:pPr>
    </w:p>
    <w:p w14:paraId="16DF0236" w14:textId="77777777" w:rsidR="00BC3ABD" w:rsidDel="00CB147B" w:rsidRDefault="00BC3ABD" w:rsidP="00336460">
      <w:pPr>
        <w:tabs>
          <w:tab w:val="left" w:pos="142"/>
        </w:tabs>
        <w:spacing w:line="480" w:lineRule="auto"/>
        <w:ind w:left="0" w:firstLine="0"/>
        <w:rPr>
          <w:ins w:id="2816" w:author="UECCI" w:date="2020-06-30T21:41:00Z"/>
          <w:del w:id="2817" w:author="Steven Ortiz" w:date="2020-07-05T21:46:00Z"/>
          <w:rFonts w:cs="Times New Roman"/>
        </w:rPr>
      </w:pPr>
    </w:p>
    <w:p w14:paraId="0464865C" w14:textId="77777777" w:rsidR="00BC3ABD" w:rsidDel="00CB147B" w:rsidRDefault="00BC3ABD" w:rsidP="00336460">
      <w:pPr>
        <w:tabs>
          <w:tab w:val="left" w:pos="142"/>
        </w:tabs>
        <w:spacing w:line="480" w:lineRule="auto"/>
        <w:ind w:left="0" w:firstLine="0"/>
        <w:rPr>
          <w:ins w:id="2818" w:author="UECCI" w:date="2020-06-30T21:41:00Z"/>
          <w:del w:id="2819" w:author="Steven Ortiz" w:date="2020-07-05T21:46:00Z"/>
          <w:rFonts w:cs="Times New Roman"/>
        </w:rPr>
      </w:pPr>
    </w:p>
    <w:p w14:paraId="1F833D38" w14:textId="77777777" w:rsidR="00BC3ABD" w:rsidDel="00CB147B" w:rsidRDefault="00BC3ABD" w:rsidP="00336460">
      <w:pPr>
        <w:tabs>
          <w:tab w:val="left" w:pos="142"/>
        </w:tabs>
        <w:spacing w:line="480" w:lineRule="auto"/>
        <w:ind w:left="0" w:firstLine="0"/>
        <w:rPr>
          <w:ins w:id="2820" w:author="UECCI" w:date="2020-06-30T21:41:00Z"/>
          <w:del w:id="2821" w:author="Steven Ortiz" w:date="2020-07-05T21:46:00Z"/>
          <w:rFonts w:cs="Times New Roman"/>
        </w:rPr>
      </w:pPr>
    </w:p>
    <w:p w14:paraId="08D05B9C" w14:textId="77777777" w:rsidR="00BC3ABD" w:rsidDel="00CB147B" w:rsidRDefault="00BC3ABD" w:rsidP="00336460">
      <w:pPr>
        <w:tabs>
          <w:tab w:val="left" w:pos="142"/>
        </w:tabs>
        <w:spacing w:line="480" w:lineRule="auto"/>
        <w:ind w:left="0" w:firstLine="0"/>
        <w:rPr>
          <w:ins w:id="2822" w:author="UECCI" w:date="2020-06-30T21:41:00Z"/>
          <w:del w:id="2823" w:author="Steven Ortiz" w:date="2020-07-05T21:46:00Z"/>
          <w:rFonts w:cs="Times New Roman"/>
        </w:rPr>
      </w:pPr>
    </w:p>
    <w:p w14:paraId="3C572BBA" w14:textId="77777777" w:rsidR="00BC3ABD" w:rsidDel="00CB147B" w:rsidRDefault="00BC3ABD" w:rsidP="00336460">
      <w:pPr>
        <w:tabs>
          <w:tab w:val="left" w:pos="142"/>
        </w:tabs>
        <w:spacing w:line="480" w:lineRule="auto"/>
        <w:ind w:left="0" w:firstLine="0"/>
        <w:rPr>
          <w:ins w:id="2824" w:author="UECCI" w:date="2020-06-30T21:41:00Z"/>
          <w:del w:id="2825" w:author="Steven Ortiz" w:date="2020-07-05T21:46:00Z"/>
          <w:rFonts w:cs="Times New Roman"/>
        </w:rPr>
      </w:pPr>
    </w:p>
    <w:p w14:paraId="13BA88FD" w14:textId="77777777" w:rsidR="00A56FD1" w:rsidRPr="00FD0AA3" w:rsidRDefault="00A56FD1" w:rsidP="00336460">
      <w:pPr>
        <w:tabs>
          <w:tab w:val="left" w:pos="142"/>
        </w:tabs>
        <w:spacing w:line="480" w:lineRule="auto"/>
        <w:ind w:left="0" w:firstLine="0"/>
        <w:rPr>
          <w:rFonts w:cs="Times New Roman"/>
        </w:rPr>
      </w:pPr>
    </w:p>
    <w:commentRangeStart w:id="2826" w:displacedByCustomXml="next"/>
    <w:bookmarkStart w:id="2827" w:name="_Toc44879595" w:displacedByCustomXml="next"/>
    <w:bookmarkStart w:id="2828" w:name="_Toc16493157" w:displacedByCustomXml="next"/>
    <w:sdt>
      <w:sdtPr>
        <w:rPr>
          <w:rFonts w:eastAsiaTheme="minorHAnsi" w:cs="Times New Roman"/>
          <w:b w:val="0"/>
          <w:color w:val="auto"/>
          <w:sz w:val="26"/>
          <w:szCs w:val="22"/>
          <w:lang w:val="es-ES" w:eastAsia="en-US"/>
        </w:rPr>
        <w:id w:val="1061593791"/>
        <w:docPartObj>
          <w:docPartGallery w:val="Bibliographies"/>
          <w:docPartUnique/>
        </w:docPartObj>
      </w:sdtPr>
      <w:sdtEndPr>
        <w:rPr>
          <w:sz w:val="24"/>
          <w:lang w:val="es-CO"/>
        </w:rPr>
      </w:sdtEndPr>
      <w:sdtContent>
        <w:p w14:paraId="550A903A" w14:textId="77777777" w:rsidR="00336460" w:rsidRPr="00FD0AA3" w:rsidRDefault="00BC3ABD">
          <w:pPr>
            <w:pStyle w:val="Ttulo1"/>
            <w:tabs>
              <w:tab w:val="left" w:pos="142"/>
            </w:tabs>
            <w:spacing w:line="480" w:lineRule="auto"/>
            <w:ind w:left="0"/>
            <w:jc w:val="center"/>
            <w:rPr>
              <w:rFonts w:cs="Times New Roman"/>
            </w:rPr>
            <w:pPrChange w:id="2829" w:author="UECCI" w:date="2020-06-30T21:41:00Z">
              <w:pPr>
                <w:pStyle w:val="Ttulo1"/>
                <w:tabs>
                  <w:tab w:val="left" w:pos="142"/>
                </w:tabs>
                <w:spacing w:line="480" w:lineRule="auto"/>
                <w:ind w:left="0"/>
              </w:pPr>
            </w:pPrChange>
          </w:pPr>
          <w:r w:rsidRPr="00FD0AA3">
            <w:rPr>
              <w:rFonts w:cs="Times New Roman"/>
              <w:lang w:val="es-ES"/>
            </w:rPr>
            <w:t>BIBLIOGRAFÍA</w:t>
          </w:r>
          <w:bookmarkEnd w:id="2828"/>
          <w:commentRangeEnd w:id="2826"/>
          <w:r>
            <w:rPr>
              <w:rStyle w:val="Refdecomentario"/>
              <w:rFonts w:eastAsiaTheme="minorHAnsi" w:cstheme="minorBidi"/>
              <w:b w:val="0"/>
              <w:color w:val="auto"/>
              <w:lang w:eastAsia="en-US"/>
            </w:rPr>
            <w:commentReference w:id="2826"/>
          </w:r>
          <w:bookmarkEnd w:id="2827"/>
        </w:p>
        <w:sdt>
          <w:sdtPr>
            <w:rPr>
              <w:rFonts w:cs="Times New Roman"/>
            </w:rPr>
            <w:id w:val="111145805"/>
            <w:bibliography/>
          </w:sdtPr>
          <w:sdtContent>
            <w:p w14:paraId="519B9232" w14:textId="77777777" w:rsidR="001E4143" w:rsidRDefault="00336460" w:rsidP="001E4143">
              <w:pPr>
                <w:pStyle w:val="Bibliografa"/>
                <w:ind w:left="720" w:hanging="720"/>
                <w:rPr>
                  <w:noProof/>
                  <w:szCs w:val="24"/>
                  <w:lang w:val="es-ES"/>
                </w:rPr>
              </w:pPr>
              <w:r w:rsidRPr="00FD0AA3">
                <w:rPr>
                  <w:rFonts w:cs="Times New Roman"/>
                </w:rPr>
                <w:fldChar w:fldCharType="begin"/>
              </w:r>
              <w:r w:rsidRPr="00C90678">
                <w:rPr>
                  <w:rFonts w:cs="Times New Roman"/>
                  <w:lang w:val="en-US"/>
                </w:rPr>
                <w:instrText>BIBLIOGRAPHY</w:instrText>
              </w:r>
              <w:r w:rsidRPr="00FD0AA3">
                <w:rPr>
                  <w:rFonts w:cs="Times New Roman"/>
                </w:rPr>
                <w:fldChar w:fldCharType="separate"/>
              </w:r>
              <w:r w:rsidR="001E4143">
                <w:rPr>
                  <w:noProof/>
                  <w:lang w:val="es-ES"/>
                </w:rPr>
                <w:t xml:space="preserve">Aaron, S., &amp; Blackwell, A. F. (2013). From Sonic Pi to Overtone: Creative Musical Experiences with Domain- Specific and Functional Languages. </w:t>
              </w:r>
              <w:r w:rsidR="001E4143">
                <w:rPr>
                  <w:i/>
                  <w:iCs/>
                  <w:noProof/>
                  <w:lang w:val="es-ES"/>
                </w:rPr>
                <w:t>ACM SIGPLAN Workshop on Functional Art, Music, Modeling, and Design</w:t>
              </w:r>
              <w:r w:rsidR="001E4143">
                <w:rPr>
                  <w:noProof/>
                  <w:lang w:val="es-ES"/>
                </w:rPr>
                <w:t>, 35-46.</w:t>
              </w:r>
            </w:p>
            <w:p w14:paraId="58446FDD" w14:textId="77777777" w:rsidR="001E4143" w:rsidRDefault="001E4143" w:rsidP="001E4143">
              <w:pPr>
                <w:pStyle w:val="Bibliografa"/>
                <w:ind w:left="720" w:hanging="720"/>
                <w:rPr>
                  <w:noProof/>
                  <w:lang w:val="es-ES"/>
                </w:rPr>
              </w:pPr>
              <w:r>
                <w:rPr>
                  <w:noProof/>
                  <w:lang w:val="es-ES"/>
                </w:rPr>
                <w:t xml:space="preserve">Alliance, W.-F. (2020). </w:t>
              </w:r>
              <w:r>
                <w:rPr>
                  <w:i/>
                  <w:iCs/>
                  <w:noProof/>
                  <w:lang w:val="es-ES"/>
                </w:rPr>
                <w:t>Wi-Fi Alliance</w:t>
              </w:r>
              <w:r>
                <w:rPr>
                  <w:noProof/>
                  <w:lang w:val="es-ES"/>
                </w:rPr>
                <w:t>. Obtenido de Who We Are: https://www.wi-fi.org/who-we-are</w:t>
              </w:r>
            </w:p>
            <w:p w14:paraId="54845A1C" w14:textId="77777777" w:rsidR="001E4143" w:rsidRDefault="001E4143" w:rsidP="001E4143">
              <w:pPr>
                <w:pStyle w:val="Bibliografa"/>
                <w:ind w:left="720" w:hanging="720"/>
                <w:rPr>
                  <w:noProof/>
                  <w:lang w:val="es-ES"/>
                </w:rPr>
              </w:pPr>
              <w:r>
                <w:rPr>
                  <w:noProof/>
                  <w:lang w:val="es-ES"/>
                </w:rPr>
                <w:t xml:space="preserve">Atlassian Marketplace. (2019). </w:t>
              </w:r>
              <w:r>
                <w:rPr>
                  <w:i/>
                  <w:iCs/>
                  <w:noProof/>
                  <w:lang w:val="es-ES"/>
                </w:rPr>
                <w:t>AutoBlocks for Jira</w:t>
              </w:r>
              <w:r>
                <w:rPr>
                  <w:noProof/>
                  <w:lang w:val="es-ES"/>
                </w:rPr>
                <w:t>. Obtenido de More details: https://marketplace.atlassian.com/apps/1219915/autoblocks-for-jira?hosting=server&amp;tab=overview</w:t>
              </w:r>
            </w:p>
            <w:p w14:paraId="7481C26E" w14:textId="77777777" w:rsidR="001E4143" w:rsidRDefault="001E4143" w:rsidP="001E4143">
              <w:pPr>
                <w:pStyle w:val="Bibliografa"/>
                <w:ind w:left="720" w:hanging="720"/>
                <w:rPr>
                  <w:noProof/>
                  <w:lang w:val="es-ES"/>
                </w:rPr>
              </w:pPr>
              <w:r>
                <w:rPr>
                  <w:noProof/>
                  <w:lang w:val="es-ES"/>
                </w:rPr>
                <w:t xml:space="preserve">Berrocoso, J., Rosa, M., Sánchez, F., Del Carmen, M., &amp; Arroyo, G. (s.f.). </w:t>
              </w:r>
              <w:r>
                <w:rPr>
                  <w:i/>
                  <w:iCs/>
                  <w:noProof/>
                  <w:lang w:val="es-ES"/>
                </w:rPr>
                <w:t>RED-Revista de Educación a Distancia El pensamiento computacional y las nuevas ecologías del aprendizaje Computacional thinking and new learning ecologies.</w:t>
              </w:r>
              <w:r>
                <w:rPr>
                  <w:noProof/>
                  <w:lang w:val="es-ES"/>
                </w:rPr>
                <w:t xml:space="preserve"> </w:t>
              </w:r>
            </w:p>
            <w:p w14:paraId="310CE322" w14:textId="77777777" w:rsidR="001E4143" w:rsidRDefault="001E4143" w:rsidP="001E4143">
              <w:pPr>
                <w:pStyle w:val="Bibliografa"/>
                <w:ind w:left="720" w:hanging="720"/>
                <w:rPr>
                  <w:noProof/>
                  <w:lang w:val="es-ES"/>
                </w:rPr>
              </w:pPr>
              <w:r>
                <w:rPr>
                  <w:noProof/>
                  <w:lang w:val="es-ES"/>
                </w:rPr>
                <w:t xml:space="preserve">Bluetooth. (2020). </w:t>
              </w:r>
              <w:r>
                <w:rPr>
                  <w:i/>
                  <w:iCs/>
                  <w:noProof/>
                  <w:lang w:val="es-ES"/>
                </w:rPr>
                <w:t>Bluetooth</w:t>
              </w:r>
              <w:r>
                <w:rPr>
                  <w:noProof/>
                  <w:lang w:val="es-ES"/>
                </w:rPr>
                <w:t>. Obtenido de Bluetooth: https://www.bluetooth.com/</w:t>
              </w:r>
            </w:p>
            <w:p w14:paraId="56725BDA" w14:textId="77777777" w:rsidR="001E4143" w:rsidRDefault="001E4143" w:rsidP="001E4143">
              <w:pPr>
                <w:pStyle w:val="Bibliografa"/>
                <w:ind w:left="720" w:hanging="720"/>
                <w:rPr>
                  <w:noProof/>
                  <w:lang w:val="es-ES"/>
                </w:rPr>
              </w:pPr>
              <w:r>
                <w:rPr>
                  <w:noProof/>
                  <w:lang w:val="es-ES"/>
                </w:rPr>
                <w:t xml:space="preserve">BricoGeek. (s.f.). </w:t>
              </w:r>
              <w:r>
                <w:rPr>
                  <w:i/>
                  <w:iCs/>
                  <w:noProof/>
                  <w:lang w:val="es-ES"/>
                </w:rPr>
                <w:t>LED NeoPixel</w:t>
              </w:r>
              <w:r>
                <w:rPr>
                  <w:noProof/>
                  <w:lang w:val="es-ES"/>
                </w:rPr>
                <w:t xml:space="preserve">. Obtenido de BricoGeek: </w:t>
              </w:r>
              <w:bookmarkStart w:id="2830" w:name="_GoBack"/>
              <w:bookmarkEnd w:id="2830"/>
              <w:r>
                <w:rPr>
                  <w:noProof/>
                  <w:lang w:val="es-ES"/>
                </w:rPr>
                <w:t>https://tienda.bricogeek.com/110-led-neopixel</w:t>
              </w:r>
            </w:p>
            <w:p w14:paraId="7C3AA57D" w14:textId="77777777" w:rsidR="001E4143" w:rsidRDefault="001E4143" w:rsidP="001E4143">
              <w:pPr>
                <w:pStyle w:val="Bibliografa"/>
                <w:ind w:left="720" w:hanging="720"/>
                <w:rPr>
                  <w:noProof/>
                  <w:lang w:val="es-ES"/>
                </w:rPr>
              </w:pPr>
              <w:r>
                <w:rPr>
                  <w:noProof/>
                  <w:lang w:val="es-ES"/>
                </w:rPr>
                <w:t xml:space="preserve">Code. (2013). </w:t>
              </w:r>
              <w:r>
                <w:rPr>
                  <w:i/>
                  <w:iCs/>
                  <w:noProof/>
                  <w:lang w:val="es-ES"/>
                </w:rPr>
                <w:t>Code</w:t>
              </w:r>
              <w:r>
                <w:rPr>
                  <w:noProof/>
                  <w:lang w:val="es-ES"/>
                </w:rPr>
                <w:t>. Obtenido de About Us: https://code.org/international/about</w:t>
              </w:r>
            </w:p>
            <w:p w14:paraId="70EBB0CE" w14:textId="77777777" w:rsidR="001E4143" w:rsidRDefault="001E4143" w:rsidP="001E4143">
              <w:pPr>
                <w:pStyle w:val="Bibliografa"/>
                <w:ind w:left="720" w:hanging="720"/>
                <w:rPr>
                  <w:noProof/>
                  <w:lang w:val="es-ES"/>
                </w:rPr>
              </w:pPr>
              <w:r>
                <w:rPr>
                  <w:noProof/>
                  <w:lang w:val="es-ES"/>
                </w:rPr>
                <w:t xml:space="preserve">Definición . (2009). </w:t>
              </w:r>
              <w:r>
                <w:rPr>
                  <w:i/>
                  <w:iCs/>
                  <w:noProof/>
                  <w:lang w:val="es-ES"/>
                </w:rPr>
                <w:t xml:space="preserve">Definición </w:t>
              </w:r>
              <w:r>
                <w:rPr>
                  <w:noProof/>
                  <w:lang w:val="es-ES"/>
                </w:rPr>
                <w:t>. Obtenido de Bluetooth: https://definicion.de/bluetooth/</w:t>
              </w:r>
            </w:p>
            <w:p w14:paraId="1CEACD8B" w14:textId="77777777" w:rsidR="001E4143" w:rsidRDefault="001E4143" w:rsidP="001E4143">
              <w:pPr>
                <w:pStyle w:val="Bibliografa"/>
                <w:ind w:left="720" w:hanging="720"/>
                <w:rPr>
                  <w:noProof/>
                  <w:lang w:val="es-ES"/>
                </w:rPr>
              </w:pPr>
              <w:r>
                <w:rPr>
                  <w:noProof/>
                  <w:lang w:val="es-ES"/>
                </w:rPr>
                <w:t xml:space="preserve">Gómez, E. (2018). </w:t>
              </w:r>
              <w:r>
                <w:rPr>
                  <w:i/>
                  <w:iCs/>
                  <w:noProof/>
                  <w:lang w:val="es-ES"/>
                </w:rPr>
                <w:t>Rincon Ingenieril</w:t>
              </w:r>
              <w:r>
                <w:rPr>
                  <w:noProof/>
                  <w:lang w:val="es-ES"/>
                </w:rPr>
                <w:t>. Obtenido de PWM: https://www.rinconingenieril.es/que-es-pwm-y-para-que-sirve/</w:t>
              </w:r>
            </w:p>
            <w:p w14:paraId="76DC06F7" w14:textId="77777777" w:rsidR="001E4143" w:rsidRDefault="001E4143" w:rsidP="001E4143">
              <w:pPr>
                <w:pStyle w:val="Bibliografa"/>
                <w:ind w:left="720" w:hanging="720"/>
                <w:rPr>
                  <w:noProof/>
                  <w:lang w:val="es-ES"/>
                </w:rPr>
              </w:pPr>
              <w:r>
                <w:rPr>
                  <w:noProof/>
                  <w:lang w:val="es-ES"/>
                </w:rPr>
                <w:t xml:space="preserve">Google. (20 de Septiembre de 2018). </w:t>
              </w:r>
              <w:r>
                <w:rPr>
                  <w:i/>
                  <w:iCs/>
                  <w:noProof/>
                  <w:lang w:val="es-ES"/>
                </w:rPr>
                <w:t>Google for Education - Blockly</w:t>
              </w:r>
              <w:r>
                <w:rPr>
                  <w:noProof/>
                  <w:lang w:val="es-ES"/>
                </w:rPr>
                <w:t>. Obtenido de Introduction to Blockly: https://developers.google.com/blockly/guides/overview</w:t>
              </w:r>
            </w:p>
            <w:p w14:paraId="720417C8" w14:textId="77777777" w:rsidR="001E4143" w:rsidRDefault="001E4143" w:rsidP="001E4143">
              <w:pPr>
                <w:pStyle w:val="Bibliografa"/>
                <w:ind w:left="720" w:hanging="720"/>
                <w:rPr>
                  <w:noProof/>
                  <w:lang w:val="es-ES"/>
                </w:rPr>
              </w:pPr>
              <w:r>
                <w:rPr>
                  <w:noProof/>
                  <w:lang w:val="es-ES"/>
                </w:rPr>
                <w:t xml:space="preserve">Harms, K. J., Balzuweit, E., Chen, J., &amp; Kelleher, C. (2016). Learning programming from tutorials and code puzzles: Children's perceptions of value. In Visual Languages and Human-Centric Computing (VL/HCC). </w:t>
              </w:r>
              <w:r>
                <w:rPr>
                  <w:i/>
                  <w:iCs/>
                  <w:noProof/>
                  <w:lang w:val="es-ES"/>
                </w:rPr>
                <w:t>IEEE Symposium</w:t>
              </w:r>
              <w:r>
                <w:rPr>
                  <w:noProof/>
                  <w:lang w:val="es-ES"/>
                </w:rPr>
                <w:t>, 59-67.</w:t>
              </w:r>
            </w:p>
            <w:p w14:paraId="22113CC8" w14:textId="77777777" w:rsidR="001E4143" w:rsidRDefault="001E4143" w:rsidP="001E4143">
              <w:pPr>
                <w:pStyle w:val="Bibliografa"/>
                <w:ind w:left="720" w:hanging="720"/>
                <w:rPr>
                  <w:noProof/>
                  <w:lang w:val="es-ES"/>
                </w:rPr>
              </w:pPr>
              <w:r>
                <w:rPr>
                  <w:noProof/>
                  <w:lang w:val="es-ES"/>
                </w:rPr>
                <w:t xml:space="preserve">Jeannette M. Wing. (2006). Computational Thinking. </w:t>
              </w:r>
              <w:r>
                <w:rPr>
                  <w:i/>
                  <w:iCs/>
                  <w:noProof/>
                  <w:lang w:val="es-ES"/>
                </w:rPr>
                <w:t>Viewpoint, 49</w:t>
              </w:r>
              <w:r>
                <w:rPr>
                  <w:noProof/>
                  <w:lang w:val="es-ES"/>
                </w:rPr>
                <w:t>(3).</w:t>
              </w:r>
            </w:p>
            <w:p w14:paraId="0A559881" w14:textId="77777777" w:rsidR="001E4143" w:rsidRDefault="001E4143" w:rsidP="001E4143">
              <w:pPr>
                <w:pStyle w:val="Bibliografa"/>
                <w:ind w:left="720" w:hanging="720"/>
                <w:rPr>
                  <w:noProof/>
                  <w:lang w:val="es-ES"/>
                </w:rPr>
              </w:pPr>
              <w:r>
                <w:rPr>
                  <w:noProof/>
                  <w:lang w:val="es-ES"/>
                </w:rPr>
                <w:t xml:space="preserve">Keyence Corporation. (s.f.). </w:t>
              </w:r>
              <w:r>
                <w:rPr>
                  <w:i/>
                  <w:iCs/>
                  <w:noProof/>
                  <w:lang w:val="es-ES"/>
                </w:rPr>
                <w:t>¿Qué es un sensor ultrasónico?</w:t>
              </w:r>
              <w:r>
                <w:rPr>
                  <w:noProof/>
                  <w:lang w:val="es-ES"/>
                </w:rPr>
                <w:t xml:space="preserve"> Obtenido de Keyence: https://www.keyence.com.mx/ss/products/sensor/sensorbasics/ultrasonic/info/</w:t>
              </w:r>
            </w:p>
            <w:p w14:paraId="10C84A28" w14:textId="77777777" w:rsidR="001E4143" w:rsidRDefault="001E4143" w:rsidP="001E4143">
              <w:pPr>
                <w:pStyle w:val="Bibliografa"/>
                <w:ind w:left="720" w:hanging="720"/>
                <w:rPr>
                  <w:noProof/>
                  <w:lang w:val="es-ES"/>
                </w:rPr>
              </w:pPr>
              <w:r>
                <w:rPr>
                  <w:noProof/>
                  <w:lang w:val="es-ES"/>
                </w:rPr>
                <w:t xml:space="preserve">Maggiolo, D. (s.f.). </w:t>
              </w:r>
              <w:r>
                <w:rPr>
                  <w:i/>
                  <w:iCs/>
                  <w:noProof/>
                  <w:lang w:val="es-ES"/>
                </w:rPr>
                <w:t>Propagación del sonido</w:t>
              </w:r>
              <w:r>
                <w:rPr>
                  <w:noProof/>
                  <w:lang w:val="es-ES"/>
                </w:rPr>
                <w:t>. Obtenido de Eumus: https://www.eumus.edu.uy/docentes/maggiolo/acuapu/prp.html</w:t>
              </w:r>
            </w:p>
            <w:p w14:paraId="6ED1AA55" w14:textId="77777777" w:rsidR="001E4143" w:rsidRDefault="001E4143" w:rsidP="001E4143">
              <w:pPr>
                <w:pStyle w:val="Bibliografa"/>
                <w:ind w:left="720" w:hanging="720"/>
                <w:rPr>
                  <w:noProof/>
                  <w:lang w:val="es-ES"/>
                </w:rPr>
              </w:pPr>
              <w:r>
                <w:rPr>
                  <w:noProof/>
                  <w:lang w:val="es-ES"/>
                </w:rPr>
                <w:t xml:space="preserve">Micro:Bit Educational Foundation. (s.f.). </w:t>
              </w:r>
              <w:r>
                <w:rPr>
                  <w:i/>
                  <w:iCs/>
                  <w:noProof/>
                  <w:lang w:val="es-ES"/>
                </w:rPr>
                <w:t>Micro:Bit</w:t>
              </w:r>
              <w:r>
                <w:rPr>
                  <w:noProof/>
                  <w:lang w:val="es-ES"/>
                </w:rPr>
                <w:t>. Obtenido de Start your micro:bit adventure!: https://microbit.org/guide/</w:t>
              </w:r>
            </w:p>
            <w:p w14:paraId="7C807BDB" w14:textId="77777777" w:rsidR="001E4143" w:rsidRDefault="001E4143" w:rsidP="001E4143">
              <w:pPr>
                <w:pStyle w:val="Bibliografa"/>
                <w:ind w:left="720" w:hanging="720"/>
                <w:rPr>
                  <w:noProof/>
                  <w:lang w:val="es-ES"/>
                </w:rPr>
              </w:pPr>
              <w:r>
                <w:rPr>
                  <w:noProof/>
                  <w:lang w:val="es-ES"/>
                </w:rPr>
                <w:t xml:space="preserve">MicroPython. (2018). </w:t>
              </w:r>
              <w:r>
                <w:rPr>
                  <w:i/>
                  <w:iCs/>
                  <w:noProof/>
                  <w:lang w:val="es-ES"/>
                </w:rPr>
                <w:t>MicroPython</w:t>
              </w:r>
              <w:r>
                <w:rPr>
                  <w:noProof/>
                  <w:lang w:val="es-ES"/>
                </w:rPr>
                <w:t>. Obtenido de Proper Python with hardware-specific modules : https://micropython.org/</w:t>
              </w:r>
            </w:p>
            <w:p w14:paraId="681C7FDC" w14:textId="77777777" w:rsidR="001E4143" w:rsidRDefault="001E4143" w:rsidP="001E4143">
              <w:pPr>
                <w:pStyle w:val="Bibliografa"/>
                <w:ind w:left="720" w:hanging="720"/>
                <w:rPr>
                  <w:noProof/>
                  <w:lang w:val="es-ES"/>
                </w:rPr>
              </w:pPr>
              <w:r>
                <w:rPr>
                  <w:noProof/>
                  <w:lang w:val="es-ES"/>
                </w:rPr>
                <w:t xml:space="preserve">MicroPython.org. (20 de Diciembre de 2019). </w:t>
              </w:r>
              <w:r>
                <w:rPr>
                  <w:i/>
                  <w:iCs/>
                  <w:noProof/>
                  <w:lang w:val="es-ES"/>
                </w:rPr>
                <w:t>MicroPython 1,12.</w:t>
              </w:r>
              <w:r>
                <w:rPr>
                  <w:noProof/>
                  <w:lang w:val="es-ES"/>
                </w:rPr>
                <w:t xml:space="preserve"> Obtenido de WebREPL (web browser interactive prompt): https://docs.micropython.org/en/latest/esp32/quickref.html#webrepl-web-browser-interactive-prompt</w:t>
              </w:r>
            </w:p>
            <w:p w14:paraId="28620C24" w14:textId="77777777" w:rsidR="001E4143" w:rsidRDefault="001E4143" w:rsidP="001E4143">
              <w:pPr>
                <w:pStyle w:val="Bibliografa"/>
                <w:ind w:left="720" w:hanging="720"/>
                <w:rPr>
                  <w:noProof/>
                  <w:lang w:val="es-ES"/>
                </w:rPr>
              </w:pPr>
              <w:r>
                <w:rPr>
                  <w:noProof/>
                  <w:lang w:val="es-ES"/>
                </w:rPr>
                <w:lastRenderedPageBreak/>
                <w:t xml:space="preserve">MIT. (2012). </w:t>
              </w:r>
              <w:r>
                <w:rPr>
                  <w:i/>
                  <w:iCs/>
                  <w:noProof/>
                  <w:lang w:val="es-ES"/>
                </w:rPr>
                <w:t>MIT App Inventor</w:t>
              </w:r>
              <w:r>
                <w:rPr>
                  <w:noProof/>
                  <w:lang w:val="es-ES"/>
                </w:rPr>
                <w:t>. Obtenido de About Us: http://appinventor.mit.edu/about-us</w:t>
              </w:r>
            </w:p>
            <w:p w14:paraId="54788629" w14:textId="77777777" w:rsidR="001E4143" w:rsidRDefault="001E4143" w:rsidP="001E4143">
              <w:pPr>
                <w:pStyle w:val="Bibliografa"/>
                <w:ind w:left="720" w:hanging="720"/>
                <w:rPr>
                  <w:noProof/>
                  <w:lang w:val="es-ES"/>
                </w:rPr>
              </w:pPr>
              <w:r>
                <w:rPr>
                  <w:noProof/>
                  <w:lang w:val="es-ES"/>
                </w:rPr>
                <w:t xml:space="preserve">NayLamp Mechatronics. (2016). </w:t>
              </w:r>
              <w:r>
                <w:rPr>
                  <w:i/>
                  <w:iCs/>
                  <w:noProof/>
                  <w:lang w:val="es-ES"/>
                </w:rPr>
                <w:t>Tutorial MPU6050, Acelerómetro y Giroscopio</w:t>
              </w:r>
              <w:r>
                <w:rPr>
                  <w:noProof/>
                  <w:lang w:val="es-ES"/>
                </w:rPr>
                <w:t>. Obtenido de NayLamp Mechatronics: https://naylampmechatronics.com/blog/45_Tutorial-MPU6050-Aceler%C3%B3metro-y-Giroscopio.html</w:t>
              </w:r>
            </w:p>
            <w:p w14:paraId="2EBFBEDE" w14:textId="77777777" w:rsidR="001E4143" w:rsidRDefault="001E4143" w:rsidP="001E4143">
              <w:pPr>
                <w:pStyle w:val="Bibliografa"/>
                <w:ind w:left="720" w:hanging="720"/>
                <w:rPr>
                  <w:noProof/>
                  <w:lang w:val="es-ES"/>
                </w:rPr>
              </w:pPr>
              <w:r>
                <w:rPr>
                  <w:noProof/>
                  <w:lang w:val="es-ES"/>
                </w:rPr>
                <w:t xml:space="preserve">NOVA Labs. (2019). </w:t>
              </w:r>
              <w:r>
                <w:rPr>
                  <w:i/>
                  <w:iCs/>
                  <w:noProof/>
                  <w:lang w:val="es-ES"/>
                </w:rPr>
                <w:t>NOVA Labs</w:t>
              </w:r>
              <w:r>
                <w:rPr>
                  <w:noProof/>
                  <w:lang w:val="es-ES"/>
                </w:rPr>
                <w:t>. Obtenido de ABOUT: https://www.pbs.org/wgbh/nova/labs/about/</w:t>
              </w:r>
            </w:p>
            <w:p w14:paraId="0D0A1AAD" w14:textId="77777777" w:rsidR="001E4143" w:rsidRDefault="001E4143" w:rsidP="001E4143">
              <w:pPr>
                <w:pStyle w:val="Bibliografa"/>
                <w:ind w:left="720" w:hanging="720"/>
                <w:rPr>
                  <w:noProof/>
                  <w:lang w:val="es-ES"/>
                </w:rPr>
              </w:pPr>
              <w:r>
                <w:rPr>
                  <w:noProof/>
                  <w:lang w:val="es-ES"/>
                </w:rPr>
                <w:t xml:space="preserve">Pardo, D. (11 de Abril de 2019). </w:t>
              </w:r>
              <w:r>
                <w:rPr>
                  <w:i/>
                  <w:iCs/>
                  <w:noProof/>
                  <w:lang w:val="es-ES"/>
                </w:rPr>
                <w:t>Ehorus</w:t>
              </w:r>
              <w:r>
                <w:rPr>
                  <w:noProof/>
                  <w:lang w:val="es-ES"/>
                </w:rPr>
                <w:t>. Obtenido de ¿Ser o no ser? ¡No! ¿Qué es websocket? Esa es la cuestión: https://ehorus.com/es/que-es-websocket/</w:t>
              </w:r>
            </w:p>
            <w:p w14:paraId="57AE1206" w14:textId="77777777" w:rsidR="001E4143" w:rsidRDefault="001E4143" w:rsidP="001E4143">
              <w:pPr>
                <w:pStyle w:val="Bibliografa"/>
                <w:ind w:left="720" w:hanging="720"/>
                <w:rPr>
                  <w:noProof/>
                  <w:lang w:val="es-ES"/>
                </w:rPr>
              </w:pPr>
              <w:r>
                <w:rPr>
                  <w:noProof/>
                  <w:lang w:val="es-ES"/>
                </w:rPr>
                <w:t xml:space="preserve">ROTOTAON. (1 de Marzo de 2008). </w:t>
              </w:r>
              <w:r>
                <w:rPr>
                  <w:i/>
                  <w:iCs/>
                  <w:noProof/>
                  <w:lang w:val="es-ES"/>
                </w:rPr>
                <w:t>ROTOTAON</w:t>
              </w:r>
              <w:r>
                <w:rPr>
                  <w:noProof/>
                  <w:lang w:val="es-ES"/>
                </w:rPr>
                <w:t>. Obtenido de Raspberry Pi ESP32 MicroPython Touch &amp; Sound Tutorial: https://www.rototron.info/raspberry-pi-esp32-micropython-touch-sound-tutorial/</w:t>
              </w:r>
            </w:p>
            <w:p w14:paraId="4BF64C57" w14:textId="77777777" w:rsidR="001E4143" w:rsidRDefault="001E4143" w:rsidP="001E4143">
              <w:pPr>
                <w:pStyle w:val="Bibliografa"/>
                <w:ind w:left="720" w:hanging="720"/>
                <w:rPr>
                  <w:noProof/>
                  <w:lang w:val="es-ES"/>
                </w:rPr>
              </w:pPr>
              <w:r>
                <w:rPr>
                  <w:noProof/>
                  <w:lang w:val="es-ES"/>
                </w:rPr>
                <w:t xml:space="preserve">Sáez-López, J., &amp; Cózar-Gutiérrez, R. (2017). Programación visual por bloques en Educación Primaria: Aprendiendo y creando contenidos en Ciencias Sociales. </w:t>
              </w:r>
              <w:r>
                <w:rPr>
                  <w:i/>
                  <w:iCs/>
                  <w:noProof/>
                  <w:lang w:val="es-ES"/>
                </w:rPr>
                <w:t>Revista Complutense de Educacion, 28</w:t>
              </w:r>
              <w:r>
                <w:rPr>
                  <w:noProof/>
                  <w:lang w:val="es-ES"/>
                </w:rPr>
                <w:t>(2), 409-426.</w:t>
              </w:r>
            </w:p>
            <w:p w14:paraId="42DB8F7B" w14:textId="77777777" w:rsidR="001E4143" w:rsidRDefault="001E4143" w:rsidP="001E4143">
              <w:pPr>
                <w:pStyle w:val="Bibliografa"/>
                <w:ind w:left="720" w:hanging="720"/>
                <w:rPr>
                  <w:noProof/>
                  <w:lang w:val="es-ES"/>
                </w:rPr>
              </w:pPr>
              <w:r>
                <w:rPr>
                  <w:noProof/>
                  <w:lang w:val="es-ES"/>
                </w:rPr>
                <w:t xml:space="preserve">Sanders, M. (Diciembre/Enero de 2009). </w:t>
              </w:r>
              <w:r>
                <w:rPr>
                  <w:i/>
                  <w:iCs/>
                  <w:noProof/>
                  <w:lang w:val="es-ES"/>
                </w:rPr>
                <w:t>The Technology Teacher.</w:t>
              </w:r>
              <w:r>
                <w:rPr>
                  <w:noProof/>
                  <w:lang w:val="es-ES"/>
                </w:rPr>
                <w:t xml:space="preserve"> Obtenido de STEM, STEM Education, STEMmania: https://vtechworks.lib.vt.edu/bitstream/handle/10919/51616/STEMmania.pdf?sequence=1&amp;isAllowed=y</w:t>
              </w:r>
            </w:p>
            <w:p w14:paraId="7C1C2E68" w14:textId="77777777" w:rsidR="001E4143" w:rsidRDefault="001E4143" w:rsidP="001E4143">
              <w:pPr>
                <w:pStyle w:val="Bibliografa"/>
                <w:ind w:left="720" w:hanging="720"/>
                <w:rPr>
                  <w:noProof/>
                  <w:lang w:val="es-ES"/>
                </w:rPr>
              </w:pPr>
              <w:r>
                <w:rPr>
                  <w:noProof/>
                  <w:lang w:val="es-ES"/>
                </w:rPr>
                <w:t xml:space="preserve">Systems, E. (2016). </w:t>
              </w:r>
              <w:r>
                <w:rPr>
                  <w:i/>
                  <w:iCs/>
                  <w:noProof/>
                  <w:lang w:val="es-ES"/>
                </w:rPr>
                <w:t>The Internet of Things with ESP32</w:t>
              </w:r>
              <w:r>
                <w:rPr>
                  <w:noProof/>
                  <w:lang w:val="es-ES"/>
                </w:rPr>
                <w:t>. Obtenido de Features &amp; Specifications: http://esp32.net/</w:t>
              </w:r>
            </w:p>
            <w:p w14:paraId="602D4BFB" w14:textId="77777777" w:rsidR="001E4143" w:rsidRDefault="001E4143" w:rsidP="001E4143">
              <w:pPr>
                <w:pStyle w:val="Bibliografa"/>
                <w:ind w:left="720" w:hanging="720"/>
                <w:rPr>
                  <w:noProof/>
                  <w:lang w:val="es-ES"/>
                </w:rPr>
              </w:pPr>
              <w:r>
                <w:rPr>
                  <w:noProof/>
                  <w:lang w:val="es-ES"/>
                </w:rPr>
                <w:t xml:space="preserve">Web Archive Org. (27 de Julio de 2006). </w:t>
              </w:r>
              <w:r>
                <w:rPr>
                  <w:i/>
                  <w:iCs/>
                  <w:noProof/>
                  <w:lang w:val="es-ES"/>
                </w:rPr>
                <w:t>Almost a shape/technology/Piano frequencies/Piano frequency table.pl</w:t>
              </w:r>
              <w:r>
                <w:rPr>
                  <w:noProof/>
                  <w:lang w:val="es-ES"/>
                </w:rPr>
                <w:t>. Obtenido de Web Archive Org: https://web.archive.org/web/20070305040009/http://wiki.highinbcgallery.com/index.php/Almost_a_shape/technology/Piano_frequencies/Piano_frequency_table.pl</w:t>
              </w:r>
            </w:p>
            <w:p w14:paraId="44C8D44B" w14:textId="77777777" w:rsidR="001E4143" w:rsidRDefault="001E4143" w:rsidP="001E4143">
              <w:pPr>
                <w:pStyle w:val="Bibliografa"/>
                <w:ind w:left="720" w:hanging="720"/>
                <w:rPr>
                  <w:noProof/>
                  <w:lang w:val="es-ES"/>
                </w:rPr>
              </w:pPr>
              <w:r>
                <w:rPr>
                  <w:noProof/>
                  <w:lang w:val="es-ES"/>
                </w:rPr>
                <w:t xml:space="preserve">Zapata-Ros, M. (2015). </w:t>
              </w:r>
              <w:r>
                <w:rPr>
                  <w:i/>
                  <w:iCs/>
                  <w:noProof/>
                  <w:lang w:val="es-ES"/>
                </w:rPr>
                <w:t>Pensamiento computacional: Una nueva alfabetización digital Computational Thinking: A New Digital Literacy.</w:t>
              </w:r>
              <w:r>
                <w:rPr>
                  <w:noProof/>
                  <w:lang w:val="es-ES"/>
                </w:rPr>
                <w:t xml:space="preserve"> </w:t>
              </w:r>
            </w:p>
            <w:p w14:paraId="33BCBBF0" w14:textId="77777777" w:rsidR="00336460" w:rsidRPr="00FD0AA3" w:rsidRDefault="00336460" w:rsidP="001E4143">
              <w:pPr>
                <w:tabs>
                  <w:tab w:val="left" w:pos="142"/>
                </w:tabs>
                <w:spacing w:line="480" w:lineRule="auto"/>
                <w:ind w:left="0"/>
                <w:rPr>
                  <w:rFonts w:cs="Times New Roman"/>
                  <w:szCs w:val="24"/>
                </w:rPr>
              </w:pPr>
              <w:r w:rsidRPr="00FD0AA3">
                <w:rPr>
                  <w:rFonts w:cs="Times New Roman"/>
                  <w:b/>
                  <w:bCs/>
                </w:rPr>
                <w:fldChar w:fldCharType="end"/>
              </w:r>
            </w:p>
          </w:sdtContent>
        </w:sdt>
      </w:sdtContent>
    </w:sdt>
    <w:sectPr w:rsidR="00336460" w:rsidRPr="00FD0AA3" w:rsidSect="00DA606D">
      <w:footerReference w:type="default" r:id="rId119"/>
      <w:headerReference w:type="first" r:id="rId120"/>
      <w:footerReference w:type="first" r:id="rId121"/>
      <w:pgSz w:w="12240" w:h="15840"/>
      <w:pgMar w:top="1135" w:right="1701" w:bottom="1417" w:left="1701" w:header="708" w:footer="708" w:gutter="0"/>
      <w:pgNumType w:start="1"/>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UECCI" w:date="2020-06-30T21:24:00Z" w:initials="U">
    <w:p w14:paraId="2CEA9CBE" w14:textId="77777777" w:rsidR="007D640A" w:rsidRDefault="007D640A">
      <w:pPr>
        <w:pStyle w:val="Textocomentario"/>
      </w:pPr>
      <w:r>
        <w:rPr>
          <w:rStyle w:val="Refdecomentario"/>
        </w:rPr>
        <w:annotationRef/>
      </w:r>
    </w:p>
  </w:comment>
  <w:comment w:id="392" w:author="UECCI" w:date="2020-06-30T21:25:00Z" w:initials="U">
    <w:p w14:paraId="3F8BE649" w14:textId="77777777" w:rsidR="007D640A" w:rsidRDefault="007D640A" w:rsidP="002C0F93">
      <w:pPr>
        <w:pStyle w:val="Textocomentario"/>
        <w:ind w:left="0" w:firstLine="0"/>
      </w:pPr>
      <w:r>
        <w:rPr>
          <w:rStyle w:val="Refdecomentario"/>
        </w:rPr>
        <w:annotationRef/>
      </w:r>
      <w:r>
        <w:tab/>
        <w:t xml:space="preserve">Debemos hacer primero u resumen del proyecto </w:t>
      </w:r>
    </w:p>
  </w:comment>
  <w:comment w:id="393" w:author="Steven Ortiz" w:date="2020-07-03T18:34:00Z" w:initials="SO">
    <w:p w14:paraId="316234F2" w14:textId="1F960427" w:rsidR="007D640A" w:rsidRDefault="007D640A">
      <w:pPr>
        <w:pStyle w:val="Textocomentario"/>
      </w:pPr>
      <w:r>
        <w:rPr>
          <w:rStyle w:val="Refdecomentario"/>
        </w:rPr>
        <w:annotationRef/>
      </w:r>
    </w:p>
  </w:comment>
  <w:comment w:id="394" w:author="Steven Ortiz" w:date="2020-07-03T18:34:00Z" w:initials="SO">
    <w:p w14:paraId="592A16A5" w14:textId="3EB3A6E9" w:rsidR="007D640A" w:rsidRDefault="007D640A">
      <w:pPr>
        <w:pStyle w:val="Textocomentario"/>
      </w:pPr>
      <w:r>
        <w:rPr>
          <w:rStyle w:val="Refdecomentario"/>
        </w:rPr>
        <w:annotationRef/>
      </w:r>
    </w:p>
  </w:comment>
  <w:comment w:id="600" w:author="UECCI" w:date="2020-06-30T21:41:00Z" w:initials="U">
    <w:p w14:paraId="1DF63CAF" w14:textId="77777777" w:rsidR="007D640A" w:rsidRDefault="007D640A" w:rsidP="00E93B13">
      <w:pPr>
        <w:pStyle w:val="Textocomentario"/>
      </w:pPr>
      <w:r>
        <w:rPr>
          <w:rStyle w:val="Refdecomentario"/>
        </w:rPr>
        <w:annotationRef/>
      </w:r>
      <w:r>
        <w:t xml:space="preserve">Esto va en después d metodología </w:t>
      </w:r>
    </w:p>
  </w:comment>
  <w:comment w:id="2788" w:author="UECCI" w:date="2020-06-30T21:41:00Z" w:initials="U">
    <w:p w14:paraId="750E605F" w14:textId="77777777" w:rsidR="007D640A" w:rsidRDefault="007D640A">
      <w:pPr>
        <w:pStyle w:val="Textocomentario"/>
      </w:pPr>
      <w:r>
        <w:rPr>
          <w:rStyle w:val="Refdecomentario"/>
        </w:rPr>
        <w:annotationRef/>
      </w:r>
      <w:r>
        <w:t xml:space="preserve">Esto va en después d metodología </w:t>
      </w:r>
    </w:p>
  </w:comment>
  <w:comment w:id="2826" w:author="UECCI" w:date="2020-06-30T21:41:00Z" w:initials="U">
    <w:p w14:paraId="43942542" w14:textId="77777777" w:rsidR="007D640A" w:rsidRDefault="007D640A">
      <w:pPr>
        <w:pStyle w:val="Textocomentario"/>
      </w:pPr>
      <w:r>
        <w:rPr>
          <w:rStyle w:val="Refdecomentario"/>
        </w:rPr>
        <w:annotationRef/>
      </w:r>
      <w:r>
        <w:t xml:space="preserve">Debemos revisar si esta todo en APA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CEA9CBE" w15:done="0"/>
  <w15:commentEx w15:paraId="3F8BE649" w15:done="0"/>
  <w15:commentEx w15:paraId="316234F2" w15:paraIdParent="3F8BE649" w15:done="0"/>
  <w15:commentEx w15:paraId="592A16A5" w15:paraIdParent="3F8BE649" w15:done="0"/>
  <w15:commentEx w15:paraId="1DF63CAF" w15:done="0"/>
  <w15:commentEx w15:paraId="750E605F" w15:done="0"/>
  <w15:commentEx w15:paraId="4394254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EA9CBE" w16cid:durableId="22AABA76"/>
  <w16cid:commentId w16cid:paraId="3F8BE649" w16cid:durableId="22AABA77"/>
  <w16cid:commentId w16cid:paraId="316234F2" w16cid:durableId="22AABA78"/>
  <w16cid:commentId w16cid:paraId="592A16A5" w16cid:durableId="22AABA79"/>
  <w16cid:commentId w16cid:paraId="1DF63CAF" w16cid:durableId="22AAE245"/>
  <w16cid:commentId w16cid:paraId="750E605F" w16cid:durableId="22AABA7A"/>
  <w16cid:commentId w16cid:paraId="43942542" w16cid:durableId="22AABA7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9B5A74" w14:textId="77777777" w:rsidR="00937A26" w:rsidRDefault="00937A26" w:rsidP="004672E9">
      <w:pPr>
        <w:spacing w:after="0"/>
      </w:pPr>
      <w:r>
        <w:separator/>
      </w:r>
    </w:p>
  </w:endnote>
  <w:endnote w:type="continuationSeparator" w:id="0">
    <w:p w14:paraId="2A670757" w14:textId="77777777" w:rsidR="00937A26" w:rsidRDefault="00937A26" w:rsidP="004672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3117656"/>
      <w:docPartObj>
        <w:docPartGallery w:val="Page Numbers (Bottom of Page)"/>
        <w:docPartUnique/>
      </w:docPartObj>
    </w:sdtPr>
    <w:sdtContent>
      <w:p w14:paraId="1A39C789" w14:textId="77777777" w:rsidR="007D640A" w:rsidRDefault="007D640A">
        <w:pPr>
          <w:pStyle w:val="Piedepgina"/>
          <w:jc w:val="right"/>
        </w:pPr>
        <w:r>
          <w:fldChar w:fldCharType="begin"/>
        </w:r>
        <w:r>
          <w:instrText>PAGE   \* MERGEFORMAT</w:instrText>
        </w:r>
        <w:r>
          <w:fldChar w:fldCharType="separate"/>
        </w:r>
        <w:r w:rsidR="001E4143" w:rsidRPr="001E4143">
          <w:rPr>
            <w:noProof/>
            <w:lang w:val="es-ES"/>
          </w:rPr>
          <w:t>39</w:t>
        </w:r>
        <w:r>
          <w:fldChar w:fldCharType="end"/>
        </w:r>
      </w:p>
    </w:sdtContent>
  </w:sdt>
  <w:p w14:paraId="35A89874" w14:textId="77777777" w:rsidR="007D640A" w:rsidRDefault="007D640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512714"/>
      <w:docPartObj>
        <w:docPartGallery w:val="Page Numbers (Bottom of Page)"/>
        <w:docPartUnique/>
      </w:docPartObj>
    </w:sdtPr>
    <w:sdtContent>
      <w:p w14:paraId="56F9AFDF" w14:textId="77777777" w:rsidR="007D640A" w:rsidRDefault="007D640A">
        <w:pPr>
          <w:pStyle w:val="Piedepgina"/>
          <w:jc w:val="right"/>
        </w:pPr>
        <w:r>
          <w:fldChar w:fldCharType="begin"/>
        </w:r>
        <w:r>
          <w:instrText>PAGE   \* MERGEFORMAT</w:instrText>
        </w:r>
        <w:r>
          <w:fldChar w:fldCharType="separate"/>
        </w:r>
        <w:r w:rsidR="001E4143" w:rsidRPr="001E4143">
          <w:rPr>
            <w:noProof/>
            <w:lang w:val="es-ES"/>
          </w:rPr>
          <w:t>1</w:t>
        </w:r>
        <w:r>
          <w:fldChar w:fldCharType="end"/>
        </w:r>
      </w:p>
    </w:sdtContent>
  </w:sdt>
  <w:p w14:paraId="43DCE377" w14:textId="77777777" w:rsidR="007D640A" w:rsidRDefault="007D640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740A69" w14:textId="77777777" w:rsidR="00937A26" w:rsidRDefault="00937A26" w:rsidP="004672E9">
      <w:pPr>
        <w:spacing w:after="0"/>
      </w:pPr>
      <w:r>
        <w:separator/>
      </w:r>
    </w:p>
  </w:footnote>
  <w:footnote w:type="continuationSeparator" w:id="0">
    <w:p w14:paraId="47587763" w14:textId="77777777" w:rsidR="00937A26" w:rsidRDefault="00937A26" w:rsidP="004672E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19FAC4" w14:textId="77777777" w:rsidR="007D640A" w:rsidRDefault="007D640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8154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F3BE1"/>
    <w:multiLevelType w:val="multilevel"/>
    <w:tmpl w:val="C3E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7726D"/>
    <w:multiLevelType w:val="hybridMultilevel"/>
    <w:tmpl w:val="5AF82D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AC60C6"/>
    <w:multiLevelType w:val="hybridMultilevel"/>
    <w:tmpl w:val="9B687182"/>
    <w:lvl w:ilvl="0" w:tplc="F9B2B776">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91DA0"/>
    <w:multiLevelType w:val="multilevel"/>
    <w:tmpl w:val="DDEC6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2251A97"/>
    <w:multiLevelType w:val="hybridMultilevel"/>
    <w:tmpl w:val="817C0A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867B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BF778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C13B2"/>
    <w:multiLevelType w:val="hybridMultilevel"/>
    <w:tmpl w:val="65561FCC"/>
    <w:lvl w:ilvl="0" w:tplc="6946402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4E12604F"/>
    <w:multiLevelType w:val="multilevel"/>
    <w:tmpl w:val="807C74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73B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CA348D"/>
    <w:multiLevelType w:val="multilevel"/>
    <w:tmpl w:val="2A7EA2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82B36"/>
    <w:multiLevelType w:val="hybridMultilevel"/>
    <w:tmpl w:val="0AD4D178"/>
    <w:lvl w:ilvl="0" w:tplc="8A904F80">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D3759F8"/>
    <w:multiLevelType w:val="hybridMultilevel"/>
    <w:tmpl w:val="AE92C894"/>
    <w:lvl w:ilvl="0" w:tplc="0310C4A6">
      <w:start w:val="1"/>
      <w:numFmt w:val="decimal"/>
      <w:lvlText w:val="%1."/>
      <w:lvlJc w:val="left"/>
      <w:pPr>
        <w:ind w:left="1077" w:hanging="360"/>
      </w:p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4" w15:restartNumberingAfterBreak="0">
    <w:nsid w:val="67C665C6"/>
    <w:multiLevelType w:val="hybridMultilevel"/>
    <w:tmpl w:val="6C103F6A"/>
    <w:lvl w:ilvl="0" w:tplc="21CCDC6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EE16B29"/>
    <w:multiLevelType w:val="hybridMultilevel"/>
    <w:tmpl w:val="76CCDC26"/>
    <w:lvl w:ilvl="0" w:tplc="7EE81BD8">
      <w:start w:val="2"/>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73850A84"/>
    <w:multiLevelType w:val="hybridMultilevel"/>
    <w:tmpl w:val="36C8EE7A"/>
    <w:lvl w:ilvl="0" w:tplc="25AA54A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FB6E74"/>
    <w:multiLevelType w:val="multilevel"/>
    <w:tmpl w:val="3EE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34A68"/>
    <w:multiLevelType w:val="hybridMultilevel"/>
    <w:tmpl w:val="4378B2DA"/>
    <w:lvl w:ilvl="0" w:tplc="FA14785E">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9"/>
  </w:num>
  <w:num w:numId="4">
    <w:abstractNumId w:val="1"/>
  </w:num>
  <w:num w:numId="5">
    <w:abstractNumId w:val="17"/>
  </w:num>
  <w:num w:numId="6">
    <w:abstractNumId w:val="14"/>
  </w:num>
  <w:num w:numId="7">
    <w:abstractNumId w:val="16"/>
  </w:num>
  <w:num w:numId="8">
    <w:abstractNumId w:val="3"/>
  </w:num>
  <w:num w:numId="9">
    <w:abstractNumId w:val="7"/>
  </w:num>
  <w:num w:numId="10">
    <w:abstractNumId w:val="10"/>
  </w:num>
  <w:num w:numId="11">
    <w:abstractNumId w:val="4"/>
  </w:num>
  <w:num w:numId="12">
    <w:abstractNumId w:val="18"/>
  </w:num>
  <w:num w:numId="13">
    <w:abstractNumId w:val="0"/>
  </w:num>
  <w:num w:numId="14">
    <w:abstractNumId w:val="13"/>
  </w:num>
  <w:num w:numId="15">
    <w:abstractNumId w:val="12"/>
  </w:num>
  <w:num w:numId="16">
    <w:abstractNumId w:val="6"/>
  </w:num>
  <w:num w:numId="17">
    <w:abstractNumId w:val="11"/>
  </w:num>
  <w:num w:numId="18">
    <w:abstractNumId w:val="15"/>
  </w:num>
  <w:num w:numId="19">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any Lorena Hincapie Melo">
    <w15:presenceInfo w15:providerId="AD" w15:userId="S::pastmtto@eliteflower.com::27a6ac03-1093-476a-a7dc-56b17d76dee9"/>
  </w15:person>
  <w15:person w15:author="UECCI">
    <w15:presenceInfo w15:providerId="None" w15:userId="UECCI"/>
  </w15:person>
  <w15:person w15:author="Steven Ortiz">
    <w15:presenceInfo w15:providerId="Windows Live" w15:userId="647d86c3e7c67d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393"/>
    <w:rsid w:val="00001FF9"/>
    <w:rsid w:val="000131F7"/>
    <w:rsid w:val="0002721D"/>
    <w:rsid w:val="00027389"/>
    <w:rsid w:val="00034BF5"/>
    <w:rsid w:val="00042F27"/>
    <w:rsid w:val="00043D24"/>
    <w:rsid w:val="000477A2"/>
    <w:rsid w:val="000568D9"/>
    <w:rsid w:val="000642BC"/>
    <w:rsid w:val="000908FD"/>
    <w:rsid w:val="0009413F"/>
    <w:rsid w:val="00097FB5"/>
    <w:rsid w:val="000A0A65"/>
    <w:rsid w:val="000B58F7"/>
    <w:rsid w:val="000C0580"/>
    <w:rsid w:val="000C2E29"/>
    <w:rsid w:val="000C56B2"/>
    <w:rsid w:val="000D386E"/>
    <w:rsid w:val="000E050B"/>
    <w:rsid w:val="000F4FDB"/>
    <w:rsid w:val="000F5067"/>
    <w:rsid w:val="00100457"/>
    <w:rsid w:val="0010077D"/>
    <w:rsid w:val="00101CBB"/>
    <w:rsid w:val="00103BB4"/>
    <w:rsid w:val="00104430"/>
    <w:rsid w:val="00106EE3"/>
    <w:rsid w:val="00113304"/>
    <w:rsid w:val="00116EA6"/>
    <w:rsid w:val="0011769D"/>
    <w:rsid w:val="00144BE0"/>
    <w:rsid w:val="0015428A"/>
    <w:rsid w:val="00154B9B"/>
    <w:rsid w:val="001913E9"/>
    <w:rsid w:val="00196FF5"/>
    <w:rsid w:val="001C1CB6"/>
    <w:rsid w:val="001C3288"/>
    <w:rsid w:val="001D2175"/>
    <w:rsid w:val="001D75A7"/>
    <w:rsid w:val="001E4143"/>
    <w:rsid w:val="001E7FEE"/>
    <w:rsid w:val="002006E4"/>
    <w:rsid w:val="0021724F"/>
    <w:rsid w:val="002207AD"/>
    <w:rsid w:val="00223895"/>
    <w:rsid w:val="00223D77"/>
    <w:rsid w:val="00225EB6"/>
    <w:rsid w:val="002277F5"/>
    <w:rsid w:val="0025051A"/>
    <w:rsid w:val="0025484D"/>
    <w:rsid w:val="00280D18"/>
    <w:rsid w:val="00281AB9"/>
    <w:rsid w:val="0028350A"/>
    <w:rsid w:val="002872EA"/>
    <w:rsid w:val="00293BC0"/>
    <w:rsid w:val="002A15A4"/>
    <w:rsid w:val="002C0F93"/>
    <w:rsid w:val="002C1400"/>
    <w:rsid w:val="002D40C1"/>
    <w:rsid w:val="002D7B14"/>
    <w:rsid w:val="002E34F5"/>
    <w:rsid w:val="002E71FB"/>
    <w:rsid w:val="003010B1"/>
    <w:rsid w:val="00307AA4"/>
    <w:rsid w:val="00320D01"/>
    <w:rsid w:val="003227A2"/>
    <w:rsid w:val="00326705"/>
    <w:rsid w:val="003333B8"/>
    <w:rsid w:val="00336460"/>
    <w:rsid w:val="00350BBB"/>
    <w:rsid w:val="00385660"/>
    <w:rsid w:val="003B52FA"/>
    <w:rsid w:val="003E6ED8"/>
    <w:rsid w:val="003F2E71"/>
    <w:rsid w:val="003F3828"/>
    <w:rsid w:val="003F7328"/>
    <w:rsid w:val="0040024F"/>
    <w:rsid w:val="0041041A"/>
    <w:rsid w:val="00410964"/>
    <w:rsid w:val="004226CC"/>
    <w:rsid w:val="00442393"/>
    <w:rsid w:val="004469DA"/>
    <w:rsid w:val="004611A0"/>
    <w:rsid w:val="00463E3A"/>
    <w:rsid w:val="004672E9"/>
    <w:rsid w:val="004771CE"/>
    <w:rsid w:val="004772EF"/>
    <w:rsid w:val="004842C6"/>
    <w:rsid w:val="004917E3"/>
    <w:rsid w:val="004B2573"/>
    <w:rsid w:val="004B29BB"/>
    <w:rsid w:val="004C02C7"/>
    <w:rsid w:val="004D27C7"/>
    <w:rsid w:val="004D7A62"/>
    <w:rsid w:val="004F1734"/>
    <w:rsid w:val="004F4618"/>
    <w:rsid w:val="0050086D"/>
    <w:rsid w:val="00503706"/>
    <w:rsid w:val="005063D9"/>
    <w:rsid w:val="00507E4A"/>
    <w:rsid w:val="005118C9"/>
    <w:rsid w:val="005140DA"/>
    <w:rsid w:val="00523E70"/>
    <w:rsid w:val="00531FA7"/>
    <w:rsid w:val="00535A35"/>
    <w:rsid w:val="00546384"/>
    <w:rsid w:val="005469C7"/>
    <w:rsid w:val="00546CF2"/>
    <w:rsid w:val="005567E9"/>
    <w:rsid w:val="00570E93"/>
    <w:rsid w:val="00574B75"/>
    <w:rsid w:val="00576C97"/>
    <w:rsid w:val="0058161C"/>
    <w:rsid w:val="005927A2"/>
    <w:rsid w:val="005B4509"/>
    <w:rsid w:val="005B541C"/>
    <w:rsid w:val="005C3401"/>
    <w:rsid w:val="005D3166"/>
    <w:rsid w:val="005E22AB"/>
    <w:rsid w:val="005E4BF2"/>
    <w:rsid w:val="006115B8"/>
    <w:rsid w:val="006117BC"/>
    <w:rsid w:val="006557F8"/>
    <w:rsid w:val="0066285D"/>
    <w:rsid w:val="00693FDE"/>
    <w:rsid w:val="006969E6"/>
    <w:rsid w:val="006A0BC6"/>
    <w:rsid w:val="006B7991"/>
    <w:rsid w:val="006B7BD5"/>
    <w:rsid w:val="006C1D81"/>
    <w:rsid w:val="006E021E"/>
    <w:rsid w:val="006F7B4A"/>
    <w:rsid w:val="00711A9E"/>
    <w:rsid w:val="00717D95"/>
    <w:rsid w:val="007249A9"/>
    <w:rsid w:val="00741139"/>
    <w:rsid w:val="007414D3"/>
    <w:rsid w:val="00762C2E"/>
    <w:rsid w:val="00763536"/>
    <w:rsid w:val="00763A39"/>
    <w:rsid w:val="007657E9"/>
    <w:rsid w:val="00772F89"/>
    <w:rsid w:val="00775F7C"/>
    <w:rsid w:val="00797C3F"/>
    <w:rsid w:val="007A266C"/>
    <w:rsid w:val="007A5647"/>
    <w:rsid w:val="007B607D"/>
    <w:rsid w:val="007C233B"/>
    <w:rsid w:val="007D3E11"/>
    <w:rsid w:val="007D640A"/>
    <w:rsid w:val="007E5E60"/>
    <w:rsid w:val="007F6CBB"/>
    <w:rsid w:val="00812908"/>
    <w:rsid w:val="0085435B"/>
    <w:rsid w:val="008544B4"/>
    <w:rsid w:val="00862598"/>
    <w:rsid w:val="00877272"/>
    <w:rsid w:val="00894C80"/>
    <w:rsid w:val="008A7F57"/>
    <w:rsid w:val="008C2BF9"/>
    <w:rsid w:val="008C648C"/>
    <w:rsid w:val="008D5830"/>
    <w:rsid w:val="008D63F7"/>
    <w:rsid w:val="008E4D1F"/>
    <w:rsid w:val="008E601D"/>
    <w:rsid w:val="008E735A"/>
    <w:rsid w:val="00904297"/>
    <w:rsid w:val="00910C9B"/>
    <w:rsid w:val="00912631"/>
    <w:rsid w:val="0093325D"/>
    <w:rsid w:val="00934361"/>
    <w:rsid w:val="009363F3"/>
    <w:rsid w:val="00936C82"/>
    <w:rsid w:val="00937A26"/>
    <w:rsid w:val="00945007"/>
    <w:rsid w:val="00951652"/>
    <w:rsid w:val="00954237"/>
    <w:rsid w:val="00955ED1"/>
    <w:rsid w:val="009723C3"/>
    <w:rsid w:val="00974FE6"/>
    <w:rsid w:val="009837BC"/>
    <w:rsid w:val="00991A5F"/>
    <w:rsid w:val="009A2656"/>
    <w:rsid w:val="009A54A3"/>
    <w:rsid w:val="009B0AC5"/>
    <w:rsid w:val="009B1AA5"/>
    <w:rsid w:val="009B4B5F"/>
    <w:rsid w:val="009C0538"/>
    <w:rsid w:val="009E5145"/>
    <w:rsid w:val="009F4B2E"/>
    <w:rsid w:val="009F604F"/>
    <w:rsid w:val="00A00551"/>
    <w:rsid w:val="00A154BA"/>
    <w:rsid w:val="00A338CC"/>
    <w:rsid w:val="00A33F35"/>
    <w:rsid w:val="00A346B0"/>
    <w:rsid w:val="00A407C1"/>
    <w:rsid w:val="00A4695F"/>
    <w:rsid w:val="00A56FD1"/>
    <w:rsid w:val="00A81340"/>
    <w:rsid w:val="00A84186"/>
    <w:rsid w:val="00AA6E5C"/>
    <w:rsid w:val="00AA7BC9"/>
    <w:rsid w:val="00AF5720"/>
    <w:rsid w:val="00B0236D"/>
    <w:rsid w:val="00B122C7"/>
    <w:rsid w:val="00B15227"/>
    <w:rsid w:val="00B15848"/>
    <w:rsid w:val="00B54207"/>
    <w:rsid w:val="00B651BD"/>
    <w:rsid w:val="00B6674C"/>
    <w:rsid w:val="00B72B3F"/>
    <w:rsid w:val="00B81F68"/>
    <w:rsid w:val="00BA467B"/>
    <w:rsid w:val="00BB4FA3"/>
    <w:rsid w:val="00BB67E7"/>
    <w:rsid w:val="00BC3ABD"/>
    <w:rsid w:val="00BE6BFA"/>
    <w:rsid w:val="00BF3B38"/>
    <w:rsid w:val="00BF553E"/>
    <w:rsid w:val="00C01A84"/>
    <w:rsid w:val="00C023C2"/>
    <w:rsid w:val="00C025B4"/>
    <w:rsid w:val="00C16F94"/>
    <w:rsid w:val="00C17A48"/>
    <w:rsid w:val="00C22C81"/>
    <w:rsid w:val="00C2453C"/>
    <w:rsid w:val="00C3334C"/>
    <w:rsid w:val="00C35A14"/>
    <w:rsid w:val="00C404B7"/>
    <w:rsid w:val="00C42257"/>
    <w:rsid w:val="00C46C5B"/>
    <w:rsid w:val="00C55867"/>
    <w:rsid w:val="00C56F22"/>
    <w:rsid w:val="00C70516"/>
    <w:rsid w:val="00C826F3"/>
    <w:rsid w:val="00C90678"/>
    <w:rsid w:val="00CA2D99"/>
    <w:rsid w:val="00CB147B"/>
    <w:rsid w:val="00CB74CD"/>
    <w:rsid w:val="00CC0829"/>
    <w:rsid w:val="00CC4213"/>
    <w:rsid w:val="00CE7930"/>
    <w:rsid w:val="00D12015"/>
    <w:rsid w:val="00D172F6"/>
    <w:rsid w:val="00D24C45"/>
    <w:rsid w:val="00D253A9"/>
    <w:rsid w:val="00D34729"/>
    <w:rsid w:val="00D5449F"/>
    <w:rsid w:val="00D57023"/>
    <w:rsid w:val="00D57392"/>
    <w:rsid w:val="00D71435"/>
    <w:rsid w:val="00D76396"/>
    <w:rsid w:val="00D806EA"/>
    <w:rsid w:val="00DA026F"/>
    <w:rsid w:val="00DA606D"/>
    <w:rsid w:val="00DC285A"/>
    <w:rsid w:val="00DE7AD8"/>
    <w:rsid w:val="00DF2B5E"/>
    <w:rsid w:val="00E00BF0"/>
    <w:rsid w:val="00E0224C"/>
    <w:rsid w:val="00E02977"/>
    <w:rsid w:val="00E04931"/>
    <w:rsid w:val="00E07A22"/>
    <w:rsid w:val="00E11050"/>
    <w:rsid w:val="00E21D4D"/>
    <w:rsid w:val="00E249F5"/>
    <w:rsid w:val="00E314BB"/>
    <w:rsid w:val="00E45502"/>
    <w:rsid w:val="00E61DC3"/>
    <w:rsid w:val="00E720D9"/>
    <w:rsid w:val="00E768C5"/>
    <w:rsid w:val="00E93B13"/>
    <w:rsid w:val="00EB50BF"/>
    <w:rsid w:val="00ED6BAF"/>
    <w:rsid w:val="00ED6CDE"/>
    <w:rsid w:val="00ED70F2"/>
    <w:rsid w:val="00ED786A"/>
    <w:rsid w:val="00EE0C7B"/>
    <w:rsid w:val="00EE2A92"/>
    <w:rsid w:val="00EE3448"/>
    <w:rsid w:val="00EE506A"/>
    <w:rsid w:val="00EF0065"/>
    <w:rsid w:val="00EF1336"/>
    <w:rsid w:val="00F16AC8"/>
    <w:rsid w:val="00F24258"/>
    <w:rsid w:val="00F24CEF"/>
    <w:rsid w:val="00F71F23"/>
    <w:rsid w:val="00F72542"/>
    <w:rsid w:val="00F834D1"/>
    <w:rsid w:val="00F96837"/>
    <w:rsid w:val="00FA331E"/>
    <w:rsid w:val="00FC097D"/>
    <w:rsid w:val="00FC6265"/>
    <w:rsid w:val="00FC665B"/>
    <w:rsid w:val="00FD0AA3"/>
    <w:rsid w:val="00FD4765"/>
    <w:rsid w:val="00FE25BD"/>
    <w:rsid w:val="00FE2BF4"/>
    <w:rsid w:val="00FE2CD0"/>
    <w:rsid w:val="00FE44D9"/>
    <w:rsid w:val="00FF1662"/>
    <w:rsid w:val="00FF36A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10F7D"/>
  <w15:chartTrackingRefBased/>
  <w15:docId w15:val="{FE2610B6-90F3-4B6D-8A13-7BEA54B13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007"/>
    <w:pPr>
      <w:spacing w:line="240" w:lineRule="auto"/>
      <w:ind w:left="-737" w:firstLine="709"/>
    </w:pPr>
    <w:rPr>
      <w:rFonts w:ascii="Times New Roman" w:hAnsi="Times New Roman"/>
      <w:sz w:val="24"/>
    </w:rPr>
  </w:style>
  <w:style w:type="paragraph" w:styleId="Ttulo1">
    <w:name w:val="heading 1"/>
    <w:basedOn w:val="Normal"/>
    <w:next w:val="Normal"/>
    <w:link w:val="Ttulo1Car"/>
    <w:uiPriority w:val="9"/>
    <w:qFormat/>
    <w:rsid w:val="008A7F57"/>
    <w:pPr>
      <w:keepNext/>
      <w:keepLines/>
      <w:numPr>
        <w:numId w:val="11"/>
      </w:numPr>
      <w:spacing w:before="240" w:after="0"/>
      <w:outlineLvl w:val="0"/>
    </w:pPr>
    <w:rPr>
      <w:rFonts w:eastAsia="Times New Roman" w:cstheme="majorBidi"/>
      <w:b/>
      <w:color w:val="000000" w:themeColor="text1"/>
      <w:szCs w:val="32"/>
      <w:lang w:eastAsia="es-CO"/>
    </w:rPr>
  </w:style>
  <w:style w:type="paragraph" w:styleId="Ttulo2">
    <w:name w:val="heading 2"/>
    <w:basedOn w:val="Normal"/>
    <w:next w:val="Normal"/>
    <w:link w:val="Ttulo2Car"/>
    <w:autoRedefine/>
    <w:uiPriority w:val="9"/>
    <w:unhideWhenUsed/>
    <w:qFormat/>
    <w:rsid w:val="00D57023"/>
    <w:pPr>
      <w:keepNext/>
      <w:keepLines/>
      <w:numPr>
        <w:ilvl w:val="1"/>
        <w:numId w:val="11"/>
      </w:numPr>
      <w:spacing w:before="40" w:after="0" w:line="480" w:lineRule="auto"/>
      <w:ind w:left="0" w:firstLine="0"/>
      <w:outlineLvl w:val="1"/>
    </w:pPr>
    <w:rPr>
      <w:rFonts w:eastAsia="Times New Roman" w:cstheme="majorBidi"/>
      <w:b/>
      <w:color w:val="000000" w:themeColor="text1"/>
      <w:szCs w:val="26"/>
      <w:lang w:eastAsia="es-CO"/>
    </w:rPr>
  </w:style>
  <w:style w:type="paragraph" w:styleId="Ttulo3">
    <w:name w:val="heading 3"/>
    <w:basedOn w:val="Normal"/>
    <w:next w:val="Normal"/>
    <w:link w:val="Ttulo3Car"/>
    <w:autoRedefine/>
    <w:uiPriority w:val="9"/>
    <w:unhideWhenUsed/>
    <w:qFormat/>
    <w:rsid w:val="00043D24"/>
    <w:pPr>
      <w:keepNext/>
      <w:keepLines/>
      <w:numPr>
        <w:ilvl w:val="2"/>
        <w:numId w:val="11"/>
      </w:numPr>
      <w:tabs>
        <w:tab w:val="left" w:pos="142"/>
      </w:tabs>
      <w:spacing w:before="40"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B81F68"/>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B81F68"/>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B81F68"/>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B81F68"/>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B81F68"/>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81F68"/>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42393"/>
    <w:pPr>
      <w:ind w:left="720"/>
      <w:contextualSpacing/>
    </w:pPr>
  </w:style>
  <w:style w:type="paragraph" w:styleId="NormalWeb">
    <w:name w:val="Normal (Web)"/>
    <w:basedOn w:val="Normal"/>
    <w:uiPriority w:val="99"/>
    <w:semiHidden/>
    <w:unhideWhenUsed/>
    <w:rsid w:val="00280D18"/>
    <w:pPr>
      <w:spacing w:before="100" w:beforeAutospacing="1" w:after="100" w:afterAutospacing="1"/>
    </w:pPr>
    <w:rPr>
      <w:rFonts w:eastAsia="Times New Roman" w:cs="Times New Roman"/>
      <w:szCs w:val="24"/>
      <w:lang w:eastAsia="es-CO"/>
    </w:rPr>
  </w:style>
  <w:style w:type="character" w:customStyle="1" w:styleId="Ttulo1Car">
    <w:name w:val="Título 1 Car"/>
    <w:basedOn w:val="Fuentedeprrafopredeter"/>
    <w:link w:val="Ttulo1"/>
    <w:uiPriority w:val="9"/>
    <w:rsid w:val="008A7F57"/>
    <w:rPr>
      <w:rFonts w:ascii="Times New Roman" w:eastAsia="Times New Roman" w:hAnsi="Times New Roman" w:cstheme="majorBidi"/>
      <w:b/>
      <w:color w:val="000000" w:themeColor="text1"/>
      <w:sz w:val="24"/>
      <w:szCs w:val="32"/>
      <w:lang w:eastAsia="es-CO"/>
    </w:rPr>
  </w:style>
  <w:style w:type="paragraph" w:styleId="Bibliografa">
    <w:name w:val="Bibliography"/>
    <w:basedOn w:val="Normal"/>
    <w:next w:val="Normal"/>
    <w:uiPriority w:val="37"/>
    <w:unhideWhenUsed/>
    <w:rsid w:val="00CE7930"/>
  </w:style>
  <w:style w:type="character" w:customStyle="1" w:styleId="Ttulo2Car">
    <w:name w:val="Título 2 Car"/>
    <w:basedOn w:val="Fuentedeprrafopredeter"/>
    <w:link w:val="Ttulo2"/>
    <w:uiPriority w:val="9"/>
    <w:rsid w:val="00D57023"/>
    <w:rPr>
      <w:rFonts w:ascii="Times New Roman" w:eastAsia="Times New Roman" w:hAnsi="Times New Roman" w:cstheme="majorBidi"/>
      <w:b/>
      <w:color w:val="000000" w:themeColor="text1"/>
      <w:sz w:val="24"/>
      <w:szCs w:val="26"/>
      <w:lang w:eastAsia="es-CO"/>
    </w:rPr>
  </w:style>
  <w:style w:type="paragraph" w:styleId="TtulodeTDC">
    <w:name w:val="TOC Heading"/>
    <w:basedOn w:val="Ttulo1"/>
    <w:next w:val="Normal"/>
    <w:uiPriority w:val="39"/>
    <w:unhideWhenUsed/>
    <w:qFormat/>
    <w:rsid w:val="005B541C"/>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5B541C"/>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FD0AA3"/>
    <w:pPr>
      <w:tabs>
        <w:tab w:val="left" w:pos="440"/>
        <w:tab w:val="left" w:pos="110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5B541C"/>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5B541C"/>
    <w:rPr>
      <w:color w:val="0563C1" w:themeColor="hyperlink"/>
      <w:u w:val="single"/>
    </w:rPr>
  </w:style>
  <w:style w:type="character" w:customStyle="1" w:styleId="Ttulo3Car">
    <w:name w:val="Título 3 Car"/>
    <w:basedOn w:val="Fuentedeprrafopredeter"/>
    <w:link w:val="Ttulo3"/>
    <w:uiPriority w:val="9"/>
    <w:rsid w:val="00043D24"/>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semiHidden/>
    <w:rsid w:val="00B81F68"/>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B81F68"/>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B81F6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B81F6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B81F6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81F68"/>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E04931"/>
    <w:pPr>
      <w:spacing w:after="200"/>
    </w:pPr>
    <w:rPr>
      <w:i/>
      <w:iCs/>
      <w:color w:val="44546A" w:themeColor="text2"/>
      <w:sz w:val="18"/>
      <w:szCs w:val="18"/>
    </w:rPr>
  </w:style>
  <w:style w:type="table" w:styleId="Tablaconcuadrcula">
    <w:name w:val="Table Grid"/>
    <w:basedOn w:val="Tablanormal"/>
    <w:uiPriority w:val="39"/>
    <w:rsid w:val="00013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CC4213"/>
    <w:pPr>
      <w:spacing w:after="0"/>
      <w:ind w:left="520" w:hanging="520"/>
    </w:pPr>
    <w:rPr>
      <w:rFonts w:asciiTheme="minorHAnsi" w:hAnsiTheme="minorHAnsi" w:cstheme="minorHAnsi"/>
      <w:smallCaps/>
      <w:sz w:val="20"/>
      <w:szCs w:val="20"/>
    </w:rPr>
  </w:style>
  <w:style w:type="paragraph" w:styleId="Textodeglobo">
    <w:name w:val="Balloon Text"/>
    <w:basedOn w:val="Normal"/>
    <w:link w:val="TextodegloboCar"/>
    <w:uiPriority w:val="99"/>
    <w:semiHidden/>
    <w:unhideWhenUsed/>
    <w:rsid w:val="0093325D"/>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25D"/>
    <w:rPr>
      <w:rFonts w:ascii="Segoe UI" w:hAnsi="Segoe UI" w:cs="Segoe UI"/>
      <w:sz w:val="18"/>
      <w:szCs w:val="18"/>
    </w:rPr>
  </w:style>
  <w:style w:type="paragraph" w:styleId="Sinespaciado">
    <w:name w:val="No Spacing"/>
    <w:uiPriority w:val="1"/>
    <w:qFormat/>
    <w:rsid w:val="009837BC"/>
    <w:pPr>
      <w:spacing w:after="0" w:line="240" w:lineRule="auto"/>
      <w:ind w:firstLine="709"/>
      <w:jc w:val="both"/>
      <w:pPrChange w:id="0" w:author="Diany Lorena Hincapie Melo" w:date="2020-07-04T09:40:00Z">
        <w:pPr>
          <w:ind w:firstLine="709"/>
        </w:pPr>
      </w:pPrChange>
    </w:pPr>
    <w:rPr>
      <w:rFonts w:ascii="Times New Roman" w:hAnsi="Times New Roman"/>
      <w:sz w:val="24"/>
      <w:rPrChange w:id="0" w:author="Diany Lorena Hincapie Melo" w:date="2020-07-04T09:40:00Z">
        <w:rPr>
          <w:rFonts w:eastAsiaTheme="minorHAnsi" w:cstheme="minorBidi"/>
          <w:sz w:val="24"/>
          <w:szCs w:val="22"/>
          <w:lang w:val="es-CO" w:eastAsia="en-US" w:bidi="ar-SA"/>
        </w:rPr>
      </w:rPrChange>
    </w:rPr>
  </w:style>
  <w:style w:type="paragraph" w:styleId="Encabezado">
    <w:name w:val="header"/>
    <w:basedOn w:val="Normal"/>
    <w:link w:val="EncabezadoCar"/>
    <w:uiPriority w:val="99"/>
    <w:unhideWhenUsed/>
    <w:rsid w:val="004672E9"/>
    <w:pPr>
      <w:tabs>
        <w:tab w:val="center" w:pos="4419"/>
        <w:tab w:val="right" w:pos="8838"/>
      </w:tabs>
      <w:spacing w:after="0"/>
    </w:pPr>
  </w:style>
  <w:style w:type="character" w:customStyle="1" w:styleId="EncabezadoCar">
    <w:name w:val="Encabezado Car"/>
    <w:basedOn w:val="Fuentedeprrafopredeter"/>
    <w:link w:val="Encabezado"/>
    <w:uiPriority w:val="99"/>
    <w:rsid w:val="004672E9"/>
    <w:rPr>
      <w:rFonts w:ascii="Times New Roman" w:hAnsi="Times New Roman"/>
      <w:sz w:val="24"/>
    </w:rPr>
  </w:style>
  <w:style w:type="paragraph" w:styleId="Piedepgina">
    <w:name w:val="footer"/>
    <w:basedOn w:val="Normal"/>
    <w:link w:val="PiedepginaCar"/>
    <w:uiPriority w:val="99"/>
    <w:unhideWhenUsed/>
    <w:rsid w:val="004672E9"/>
    <w:pPr>
      <w:tabs>
        <w:tab w:val="center" w:pos="4419"/>
        <w:tab w:val="right" w:pos="8838"/>
      </w:tabs>
      <w:spacing w:after="0"/>
    </w:pPr>
  </w:style>
  <w:style w:type="character" w:customStyle="1" w:styleId="PiedepginaCar">
    <w:name w:val="Pie de página Car"/>
    <w:basedOn w:val="Fuentedeprrafopredeter"/>
    <w:link w:val="Piedepgina"/>
    <w:uiPriority w:val="99"/>
    <w:rsid w:val="004672E9"/>
    <w:rPr>
      <w:rFonts w:ascii="Times New Roman" w:hAnsi="Times New Roman"/>
      <w:sz w:val="24"/>
    </w:rPr>
  </w:style>
  <w:style w:type="character" w:styleId="Textodelmarcadordeposicin">
    <w:name w:val="Placeholder Text"/>
    <w:basedOn w:val="Fuentedeprrafopredeter"/>
    <w:uiPriority w:val="99"/>
    <w:semiHidden/>
    <w:rsid w:val="001D2175"/>
    <w:rPr>
      <w:color w:val="808080"/>
    </w:rPr>
  </w:style>
  <w:style w:type="character" w:customStyle="1" w:styleId="Mencinsinresolver1">
    <w:name w:val="Mención sin resolver1"/>
    <w:basedOn w:val="Fuentedeprrafopredeter"/>
    <w:uiPriority w:val="99"/>
    <w:semiHidden/>
    <w:unhideWhenUsed/>
    <w:rsid w:val="00D24C45"/>
    <w:rPr>
      <w:color w:val="605E5C"/>
      <w:shd w:val="clear" w:color="auto" w:fill="E1DFDD"/>
    </w:rPr>
  </w:style>
  <w:style w:type="character" w:styleId="Refdecomentario">
    <w:name w:val="annotation reference"/>
    <w:basedOn w:val="Fuentedeprrafopredeter"/>
    <w:uiPriority w:val="99"/>
    <w:semiHidden/>
    <w:unhideWhenUsed/>
    <w:rsid w:val="002C0F93"/>
    <w:rPr>
      <w:sz w:val="16"/>
      <w:szCs w:val="16"/>
    </w:rPr>
  </w:style>
  <w:style w:type="paragraph" w:styleId="Textocomentario">
    <w:name w:val="annotation text"/>
    <w:basedOn w:val="Normal"/>
    <w:link w:val="TextocomentarioCar"/>
    <w:uiPriority w:val="99"/>
    <w:semiHidden/>
    <w:unhideWhenUsed/>
    <w:rsid w:val="002C0F93"/>
    <w:rPr>
      <w:sz w:val="20"/>
      <w:szCs w:val="20"/>
    </w:rPr>
  </w:style>
  <w:style w:type="character" w:customStyle="1" w:styleId="TextocomentarioCar">
    <w:name w:val="Texto comentario Car"/>
    <w:basedOn w:val="Fuentedeprrafopredeter"/>
    <w:link w:val="Textocomentario"/>
    <w:uiPriority w:val="99"/>
    <w:semiHidden/>
    <w:rsid w:val="002C0F93"/>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2C0F93"/>
    <w:rPr>
      <w:b/>
      <w:bCs/>
    </w:rPr>
  </w:style>
  <w:style w:type="character" w:customStyle="1" w:styleId="AsuntodelcomentarioCar">
    <w:name w:val="Asunto del comentario Car"/>
    <w:basedOn w:val="TextocomentarioCar"/>
    <w:link w:val="Asuntodelcomentario"/>
    <w:uiPriority w:val="99"/>
    <w:semiHidden/>
    <w:rsid w:val="002C0F93"/>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25018">
      <w:bodyDiv w:val="1"/>
      <w:marLeft w:val="0"/>
      <w:marRight w:val="0"/>
      <w:marTop w:val="0"/>
      <w:marBottom w:val="0"/>
      <w:divBdr>
        <w:top w:val="none" w:sz="0" w:space="0" w:color="auto"/>
        <w:left w:val="none" w:sz="0" w:space="0" w:color="auto"/>
        <w:bottom w:val="none" w:sz="0" w:space="0" w:color="auto"/>
        <w:right w:val="none" w:sz="0" w:space="0" w:color="auto"/>
      </w:divBdr>
    </w:div>
    <w:div w:id="7953906">
      <w:bodyDiv w:val="1"/>
      <w:marLeft w:val="0"/>
      <w:marRight w:val="0"/>
      <w:marTop w:val="0"/>
      <w:marBottom w:val="0"/>
      <w:divBdr>
        <w:top w:val="none" w:sz="0" w:space="0" w:color="auto"/>
        <w:left w:val="none" w:sz="0" w:space="0" w:color="auto"/>
        <w:bottom w:val="none" w:sz="0" w:space="0" w:color="auto"/>
        <w:right w:val="none" w:sz="0" w:space="0" w:color="auto"/>
      </w:divBdr>
    </w:div>
    <w:div w:id="8601828">
      <w:bodyDiv w:val="1"/>
      <w:marLeft w:val="0"/>
      <w:marRight w:val="0"/>
      <w:marTop w:val="0"/>
      <w:marBottom w:val="0"/>
      <w:divBdr>
        <w:top w:val="none" w:sz="0" w:space="0" w:color="auto"/>
        <w:left w:val="none" w:sz="0" w:space="0" w:color="auto"/>
        <w:bottom w:val="none" w:sz="0" w:space="0" w:color="auto"/>
        <w:right w:val="none" w:sz="0" w:space="0" w:color="auto"/>
      </w:divBdr>
    </w:div>
    <w:div w:id="11077262">
      <w:bodyDiv w:val="1"/>
      <w:marLeft w:val="0"/>
      <w:marRight w:val="0"/>
      <w:marTop w:val="0"/>
      <w:marBottom w:val="0"/>
      <w:divBdr>
        <w:top w:val="none" w:sz="0" w:space="0" w:color="auto"/>
        <w:left w:val="none" w:sz="0" w:space="0" w:color="auto"/>
        <w:bottom w:val="none" w:sz="0" w:space="0" w:color="auto"/>
        <w:right w:val="none" w:sz="0" w:space="0" w:color="auto"/>
      </w:divBdr>
    </w:div>
    <w:div w:id="15160854">
      <w:bodyDiv w:val="1"/>
      <w:marLeft w:val="0"/>
      <w:marRight w:val="0"/>
      <w:marTop w:val="0"/>
      <w:marBottom w:val="0"/>
      <w:divBdr>
        <w:top w:val="none" w:sz="0" w:space="0" w:color="auto"/>
        <w:left w:val="none" w:sz="0" w:space="0" w:color="auto"/>
        <w:bottom w:val="none" w:sz="0" w:space="0" w:color="auto"/>
        <w:right w:val="none" w:sz="0" w:space="0" w:color="auto"/>
      </w:divBdr>
    </w:div>
    <w:div w:id="16322303">
      <w:bodyDiv w:val="1"/>
      <w:marLeft w:val="0"/>
      <w:marRight w:val="0"/>
      <w:marTop w:val="0"/>
      <w:marBottom w:val="0"/>
      <w:divBdr>
        <w:top w:val="none" w:sz="0" w:space="0" w:color="auto"/>
        <w:left w:val="none" w:sz="0" w:space="0" w:color="auto"/>
        <w:bottom w:val="none" w:sz="0" w:space="0" w:color="auto"/>
        <w:right w:val="none" w:sz="0" w:space="0" w:color="auto"/>
      </w:divBdr>
    </w:div>
    <w:div w:id="20908354">
      <w:bodyDiv w:val="1"/>
      <w:marLeft w:val="0"/>
      <w:marRight w:val="0"/>
      <w:marTop w:val="0"/>
      <w:marBottom w:val="0"/>
      <w:divBdr>
        <w:top w:val="none" w:sz="0" w:space="0" w:color="auto"/>
        <w:left w:val="none" w:sz="0" w:space="0" w:color="auto"/>
        <w:bottom w:val="none" w:sz="0" w:space="0" w:color="auto"/>
        <w:right w:val="none" w:sz="0" w:space="0" w:color="auto"/>
      </w:divBdr>
    </w:div>
    <w:div w:id="22948366">
      <w:bodyDiv w:val="1"/>
      <w:marLeft w:val="0"/>
      <w:marRight w:val="0"/>
      <w:marTop w:val="0"/>
      <w:marBottom w:val="0"/>
      <w:divBdr>
        <w:top w:val="none" w:sz="0" w:space="0" w:color="auto"/>
        <w:left w:val="none" w:sz="0" w:space="0" w:color="auto"/>
        <w:bottom w:val="none" w:sz="0" w:space="0" w:color="auto"/>
        <w:right w:val="none" w:sz="0" w:space="0" w:color="auto"/>
      </w:divBdr>
    </w:div>
    <w:div w:id="26415679">
      <w:bodyDiv w:val="1"/>
      <w:marLeft w:val="0"/>
      <w:marRight w:val="0"/>
      <w:marTop w:val="0"/>
      <w:marBottom w:val="0"/>
      <w:divBdr>
        <w:top w:val="none" w:sz="0" w:space="0" w:color="auto"/>
        <w:left w:val="none" w:sz="0" w:space="0" w:color="auto"/>
        <w:bottom w:val="none" w:sz="0" w:space="0" w:color="auto"/>
        <w:right w:val="none" w:sz="0" w:space="0" w:color="auto"/>
      </w:divBdr>
    </w:div>
    <w:div w:id="35200320">
      <w:bodyDiv w:val="1"/>
      <w:marLeft w:val="0"/>
      <w:marRight w:val="0"/>
      <w:marTop w:val="0"/>
      <w:marBottom w:val="0"/>
      <w:divBdr>
        <w:top w:val="none" w:sz="0" w:space="0" w:color="auto"/>
        <w:left w:val="none" w:sz="0" w:space="0" w:color="auto"/>
        <w:bottom w:val="none" w:sz="0" w:space="0" w:color="auto"/>
        <w:right w:val="none" w:sz="0" w:space="0" w:color="auto"/>
      </w:divBdr>
    </w:div>
    <w:div w:id="37248833">
      <w:bodyDiv w:val="1"/>
      <w:marLeft w:val="0"/>
      <w:marRight w:val="0"/>
      <w:marTop w:val="0"/>
      <w:marBottom w:val="0"/>
      <w:divBdr>
        <w:top w:val="none" w:sz="0" w:space="0" w:color="auto"/>
        <w:left w:val="none" w:sz="0" w:space="0" w:color="auto"/>
        <w:bottom w:val="none" w:sz="0" w:space="0" w:color="auto"/>
        <w:right w:val="none" w:sz="0" w:space="0" w:color="auto"/>
      </w:divBdr>
    </w:div>
    <w:div w:id="37509911">
      <w:bodyDiv w:val="1"/>
      <w:marLeft w:val="0"/>
      <w:marRight w:val="0"/>
      <w:marTop w:val="0"/>
      <w:marBottom w:val="0"/>
      <w:divBdr>
        <w:top w:val="none" w:sz="0" w:space="0" w:color="auto"/>
        <w:left w:val="none" w:sz="0" w:space="0" w:color="auto"/>
        <w:bottom w:val="none" w:sz="0" w:space="0" w:color="auto"/>
        <w:right w:val="none" w:sz="0" w:space="0" w:color="auto"/>
      </w:divBdr>
    </w:div>
    <w:div w:id="43874357">
      <w:bodyDiv w:val="1"/>
      <w:marLeft w:val="0"/>
      <w:marRight w:val="0"/>
      <w:marTop w:val="0"/>
      <w:marBottom w:val="0"/>
      <w:divBdr>
        <w:top w:val="none" w:sz="0" w:space="0" w:color="auto"/>
        <w:left w:val="none" w:sz="0" w:space="0" w:color="auto"/>
        <w:bottom w:val="none" w:sz="0" w:space="0" w:color="auto"/>
        <w:right w:val="none" w:sz="0" w:space="0" w:color="auto"/>
      </w:divBdr>
    </w:div>
    <w:div w:id="53478436">
      <w:bodyDiv w:val="1"/>
      <w:marLeft w:val="0"/>
      <w:marRight w:val="0"/>
      <w:marTop w:val="0"/>
      <w:marBottom w:val="0"/>
      <w:divBdr>
        <w:top w:val="none" w:sz="0" w:space="0" w:color="auto"/>
        <w:left w:val="none" w:sz="0" w:space="0" w:color="auto"/>
        <w:bottom w:val="none" w:sz="0" w:space="0" w:color="auto"/>
        <w:right w:val="none" w:sz="0" w:space="0" w:color="auto"/>
      </w:divBdr>
    </w:div>
    <w:div w:id="55322630">
      <w:bodyDiv w:val="1"/>
      <w:marLeft w:val="0"/>
      <w:marRight w:val="0"/>
      <w:marTop w:val="0"/>
      <w:marBottom w:val="0"/>
      <w:divBdr>
        <w:top w:val="none" w:sz="0" w:space="0" w:color="auto"/>
        <w:left w:val="none" w:sz="0" w:space="0" w:color="auto"/>
        <w:bottom w:val="none" w:sz="0" w:space="0" w:color="auto"/>
        <w:right w:val="none" w:sz="0" w:space="0" w:color="auto"/>
      </w:divBdr>
    </w:div>
    <w:div w:id="58751000">
      <w:bodyDiv w:val="1"/>
      <w:marLeft w:val="0"/>
      <w:marRight w:val="0"/>
      <w:marTop w:val="0"/>
      <w:marBottom w:val="0"/>
      <w:divBdr>
        <w:top w:val="none" w:sz="0" w:space="0" w:color="auto"/>
        <w:left w:val="none" w:sz="0" w:space="0" w:color="auto"/>
        <w:bottom w:val="none" w:sz="0" w:space="0" w:color="auto"/>
        <w:right w:val="none" w:sz="0" w:space="0" w:color="auto"/>
      </w:divBdr>
    </w:div>
    <w:div w:id="59984953">
      <w:bodyDiv w:val="1"/>
      <w:marLeft w:val="0"/>
      <w:marRight w:val="0"/>
      <w:marTop w:val="0"/>
      <w:marBottom w:val="0"/>
      <w:divBdr>
        <w:top w:val="none" w:sz="0" w:space="0" w:color="auto"/>
        <w:left w:val="none" w:sz="0" w:space="0" w:color="auto"/>
        <w:bottom w:val="none" w:sz="0" w:space="0" w:color="auto"/>
        <w:right w:val="none" w:sz="0" w:space="0" w:color="auto"/>
      </w:divBdr>
    </w:div>
    <w:div w:id="62072933">
      <w:bodyDiv w:val="1"/>
      <w:marLeft w:val="0"/>
      <w:marRight w:val="0"/>
      <w:marTop w:val="0"/>
      <w:marBottom w:val="0"/>
      <w:divBdr>
        <w:top w:val="none" w:sz="0" w:space="0" w:color="auto"/>
        <w:left w:val="none" w:sz="0" w:space="0" w:color="auto"/>
        <w:bottom w:val="none" w:sz="0" w:space="0" w:color="auto"/>
        <w:right w:val="none" w:sz="0" w:space="0" w:color="auto"/>
      </w:divBdr>
    </w:div>
    <w:div w:id="65808502">
      <w:bodyDiv w:val="1"/>
      <w:marLeft w:val="0"/>
      <w:marRight w:val="0"/>
      <w:marTop w:val="0"/>
      <w:marBottom w:val="0"/>
      <w:divBdr>
        <w:top w:val="none" w:sz="0" w:space="0" w:color="auto"/>
        <w:left w:val="none" w:sz="0" w:space="0" w:color="auto"/>
        <w:bottom w:val="none" w:sz="0" w:space="0" w:color="auto"/>
        <w:right w:val="none" w:sz="0" w:space="0" w:color="auto"/>
      </w:divBdr>
    </w:div>
    <w:div w:id="68164157">
      <w:bodyDiv w:val="1"/>
      <w:marLeft w:val="0"/>
      <w:marRight w:val="0"/>
      <w:marTop w:val="0"/>
      <w:marBottom w:val="0"/>
      <w:divBdr>
        <w:top w:val="none" w:sz="0" w:space="0" w:color="auto"/>
        <w:left w:val="none" w:sz="0" w:space="0" w:color="auto"/>
        <w:bottom w:val="none" w:sz="0" w:space="0" w:color="auto"/>
        <w:right w:val="none" w:sz="0" w:space="0" w:color="auto"/>
      </w:divBdr>
    </w:div>
    <w:div w:id="68583161">
      <w:bodyDiv w:val="1"/>
      <w:marLeft w:val="0"/>
      <w:marRight w:val="0"/>
      <w:marTop w:val="0"/>
      <w:marBottom w:val="0"/>
      <w:divBdr>
        <w:top w:val="none" w:sz="0" w:space="0" w:color="auto"/>
        <w:left w:val="none" w:sz="0" w:space="0" w:color="auto"/>
        <w:bottom w:val="none" w:sz="0" w:space="0" w:color="auto"/>
        <w:right w:val="none" w:sz="0" w:space="0" w:color="auto"/>
      </w:divBdr>
    </w:div>
    <w:div w:id="68692224">
      <w:bodyDiv w:val="1"/>
      <w:marLeft w:val="0"/>
      <w:marRight w:val="0"/>
      <w:marTop w:val="0"/>
      <w:marBottom w:val="0"/>
      <w:divBdr>
        <w:top w:val="none" w:sz="0" w:space="0" w:color="auto"/>
        <w:left w:val="none" w:sz="0" w:space="0" w:color="auto"/>
        <w:bottom w:val="none" w:sz="0" w:space="0" w:color="auto"/>
        <w:right w:val="none" w:sz="0" w:space="0" w:color="auto"/>
      </w:divBdr>
    </w:div>
    <w:div w:id="76175171">
      <w:bodyDiv w:val="1"/>
      <w:marLeft w:val="0"/>
      <w:marRight w:val="0"/>
      <w:marTop w:val="0"/>
      <w:marBottom w:val="0"/>
      <w:divBdr>
        <w:top w:val="none" w:sz="0" w:space="0" w:color="auto"/>
        <w:left w:val="none" w:sz="0" w:space="0" w:color="auto"/>
        <w:bottom w:val="none" w:sz="0" w:space="0" w:color="auto"/>
        <w:right w:val="none" w:sz="0" w:space="0" w:color="auto"/>
      </w:divBdr>
    </w:div>
    <w:div w:id="77799624">
      <w:bodyDiv w:val="1"/>
      <w:marLeft w:val="0"/>
      <w:marRight w:val="0"/>
      <w:marTop w:val="0"/>
      <w:marBottom w:val="0"/>
      <w:divBdr>
        <w:top w:val="none" w:sz="0" w:space="0" w:color="auto"/>
        <w:left w:val="none" w:sz="0" w:space="0" w:color="auto"/>
        <w:bottom w:val="none" w:sz="0" w:space="0" w:color="auto"/>
        <w:right w:val="none" w:sz="0" w:space="0" w:color="auto"/>
      </w:divBdr>
    </w:div>
    <w:div w:id="82843641">
      <w:bodyDiv w:val="1"/>
      <w:marLeft w:val="0"/>
      <w:marRight w:val="0"/>
      <w:marTop w:val="0"/>
      <w:marBottom w:val="0"/>
      <w:divBdr>
        <w:top w:val="none" w:sz="0" w:space="0" w:color="auto"/>
        <w:left w:val="none" w:sz="0" w:space="0" w:color="auto"/>
        <w:bottom w:val="none" w:sz="0" w:space="0" w:color="auto"/>
        <w:right w:val="none" w:sz="0" w:space="0" w:color="auto"/>
      </w:divBdr>
    </w:div>
    <w:div w:id="86194588">
      <w:bodyDiv w:val="1"/>
      <w:marLeft w:val="0"/>
      <w:marRight w:val="0"/>
      <w:marTop w:val="0"/>
      <w:marBottom w:val="0"/>
      <w:divBdr>
        <w:top w:val="none" w:sz="0" w:space="0" w:color="auto"/>
        <w:left w:val="none" w:sz="0" w:space="0" w:color="auto"/>
        <w:bottom w:val="none" w:sz="0" w:space="0" w:color="auto"/>
        <w:right w:val="none" w:sz="0" w:space="0" w:color="auto"/>
      </w:divBdr>
    </w:div>
    <w:div w:id="86775385">
      <w:bodyDiv w:val="1"/>
      <w:marLeft w:val="0"/>
      <w:marRight w:val="0"/>
      <w:marTop w:val="0"/>
      <w:marBottom w:val="0"/>
      <w:divBdr>
        <w:top w:val="none" w:sz="0" w:space="0" w:color="auto"/>
        <w:left w:val="none" w:sz="0" w:space="0" w:color="auto"/>
        <w:bottom w:val="none" w:sz="0" w:space="0" w:color="auto"/>
        <w:right w:val="none" w:sz="0" w:space="0" w:color="auto"/>
      </w:divBdr>
    </w:div>
    <w:div w:id="88813498">
      <w:bodyDiv w:val="1"/>
      <w:marLeft w:val="0"/>
      <w:marRight w:val="0"/>
      <w:marTop w:val="0"/>
      <w:marBottom w:val="0"/>
      <w:divBdr>
        <w:top w:val="none" w:sz="0" w:space="0" w:color="auto"/>
        <w:left w:val="none" w:sz="0" w:space="0" w:color="auto"/>
        <w:bottom w:val="none" w:sz="0" w:space="0" w:color="auto"/>
        <w:right w:val="none" w:sz="0" w:space="0" w:color="auto"/>
      </w:divBdr>
    </w:div>
    <w:div w:id="93520561">
      <w:bodyDiv w:val="1"/>
      <w:marLeft w:val="0"/>
      <w:marRight w:val="0"/>
      <w:marTop w:val="0"/>
      <w:marBottom w:val="0"/>
      <w:divBdr>
        <w:top w:val="none" w:sz="0" w:space="0" w:color="auto"/>
        <w:left w:val="none" w:sz="0" w:space="0" w:color="auto"/>
        <w:bottom w:val="none" w:sz="0" w:space="0" w:color="auto"/>
        <w:right w:val="none" w:sz="0" w:space="0" w:color="auto"/>
      </w:divBdr>
    </w:div>
    <w:div w:id="94325140">
      <w:bodyDiv w:val="1"/>
      <w:marLeft w:val="0"/>
      <w:marRight w:val="0"/>
      <w:marTop w:val="0"/>
      <w:marBottom w:val="0"/>
      <w:divBdr>
        <w:top w:val="none" w:sz="0" w:space="0" w:color="auto"/>
        <w:left w:val="none" w:sz="0" w:space="0" w:color="auto"/>
        <w:bottom w:val="none" w:sz="0" w:space="0" w:color="auto"/>
        <w:right w:val="none" w:sz="0" w:space="0" w:color="auto"/>
      </w:divBdr>
    </w:div>
    <w:div w:id="95830714">
      <w:bodyDiv w:val="1"/>
      <w:marLeft w:val="0"/>
      <w:marRight w:val="0"/>
      <w:marTop w:val="0"/>
      <w:marBottom w:val="0"/>
      <w:divBdr>
        <w:top w:val="none" w:sz="0" w:space="0" w:color="auto"/>
        <w:left w:val="none" w:sz="0" w:space="0" w:color="auto"/>
        <w:bottom w:val="none" w:sz="0" w:space="0" w:color="auto"/>
        <w:right w:val="none" w:sz="0" w:space="0" w:color="auto"/>
      </w:divBdr>
    </w:div>
    <w:div w:id="99574169">
      <w:bodyDiv w:val="1"/>
      <w:marLeft w:val="0"/>
      <w:marRight w:val="0"/>
      <w:marTop w:val="0"/>
      <w:marBottom w:val="0"/>
      <w:divBdr>
        <w:top w:val="none" w:sz="0" w:space="0" w:color="auto"/>
        <w:left w:val="none" w:sz="0" w:space="0" w:color="auto"/>
        <w:bottom w:val="none" w:sz="0" w:space="0" w:color="auto"/>
        <w:right w:val="none" w:sz="0" w:space="0" w:color="auto"/>
      </w:divBdr>
    </w:div>
    <w:div w:id="100104123">
      <w:bodyDiv w:val="1"/>
      <w:marLeft w:val="0"/>
      <w:marRight w:val="0"/>
      <w:marTop w:val="0"/>
      <w:marBottom w:val="0"/>
      <w:divBdr>
        <w:top w:val="none" w:sz="0" w:space="0" w:color="auto"/>
        <w:left w:val="none" w:sz="0" w:space="0" w:color="auto"/>
        <w:bottom w:val="none" w:sz="0" w:space="0" w:color="auto"/>
        <w:right w:val="none" w:sz="0" w:space="0" w:color="auto"/>
      </w:divBdr>
    </w:div>
    <w:div w:id="100154545">
      <w:bodyDiv w:val="1"/>
      <w:marLeft w:val="0"/>
      <w:marRight w:val="0"/>
      <w:marTop w:val="0"/>
      <w:marBottom w:val="0"/>
      <w:divBdr>
        <w:top w:val="none" w:sz="0" w:space="0" w:color="auto"/>
        <w:left w:val="none" w:sz="0" w:space="0" w:color="auto"/>
        <w:bottom w:val="none" w:sz="0" w:space="0" w:color="auto"/>
        <w:right w:val="none" w:sz="0" w:space="0" w:color="auto"/>
      </w:divBdr>
    </w:div>
    <w:div w:id="101802720">
      <w:bodyDiv w:val="1"/>
      <w:marLeft w:val="0"/>
      <w:marRight w:val="0"/>
      <w:marTop w:val="0"/>
      <w:marBottom w:val="0"/>
      <w:divBdr>
        <w:top w:val="none" w:sz="0" w:space="0" w:color="auto"/>
        <w:left w:val="none" w:sz="0" w:space="0" w:color="auto"/>
        <w:bottom w:val="none" w:sz="0" w:space="0" w:color="auto"/>
        <w:right w:val="none" w:sz="0" w:space="0" w:color="auto"/>
      </w:divBdr>
    </w:div>
    <w:div w:id="102530578">
      <w:bodyDiv w:val="1"/>
      <w:marLeft w:val="0"/>
      <w:marRight w:val="0"/>
      <w:marTop w:val="0"/>
      <w:marBottom w:val="0"/>
      <w:divBdr>
        <w:top w:val="none" w:sz="0" w:space="0" w:color="auto"/>
        <w:left w:val="none" w:sz="0" w:space="0" w:color="auto"/>
        <w:bottom w:val="none" w:sz="0" w:space="0" w:color="auto"/>
        <w:right w:val="none" w:sz="0" w:space="0" w:color="auto"/>
      </w:divBdr>
    </w:div>
    <w:div w:id="103577904">
      <w:bodyDiv w:val="1"/>
      <w:marLeft w:val="0"/>
      <w:marRight w:val="0"/>
      <w:marTop w:val="0"/>
      <w:marBottom w:val="0"/>
      <w:divBdr>
        <w:top w:val="none" w:sz="0" w:space="0" w:color="auto"/>
        <w:left w:val="none" w:sz="0" w:space="0" w:color="auto"/>
        <w:bottom w:val="none" w:sz="0" w:space="0" w:color="auto"/>
        <w:right w:val="none" w:sz="0" w:space="0" w:color="auto"/>
      </w:divBdr>
    </w:div>
    <w:div w:id="104352008">
      <w:bodyDiv w:val="1"/>
      <w:marLeft w:val="0"/>
      <w:marRight w:val="0"/>
      <w:marTop w:val="0"/>
      <w:marBottom w:val="0"/>
      <w:divBdr>
        <w:top w:val="none" w:sz="0" w:space="0" w:color="auto"/>
        <w:left w:val="none" w:sz="0" w:space="0" w:color="auto"/>
        <w:bottom w:val="none" w:sz="0" w:space="0" w:color="auto"/>
        <w:right w:val="none" w:sz="0" w:space="0" w:color="auto"/>
      </w:divBdr>
    </w:div>
    <w:div w:id="105807019">
      <w:bodyDiv w:val="1"/>
      <w:marLeft w:val="0"/>
      <w:marRight w:val="0"/>
      <w:marTop w:val="0"/>
      <w:marBottom w:val="0"/>
      <w:divBdr>
        <w:top w:val="none" w:sz="0" w:space="0" w:color="auto"/>
        <w:left w:val="none" w:sz="0" w:space="0" w:color="auto"/>
        <w:bottom w:val="none" w:sz="0" w:space="0" w:color="auto"/>
        <w:right w:val="none" w:sz="0" w:space="0" w:color="auto"/>
      </w:divBdr>
    </w:div>
    <w:div w:id="107086193">
      <w:bodyDiv w:val="1"/>
      <w:marLeft w:val="0"/>
      <w:marRight w:val="0"/>
      <w:marTop w:val="0"/>
      <w:marBottom w:val="0"/>
      <w:divBdr>
        <w:top w:val="none" w:sz="0" w:space="0" w:color="auto"/>
        <w:left w:val="none" w:sz="0" w:space="0" w:color="auto"/>
        <w:bottom w:val="none" w:sz="0" w:space="0" w:color="auto"/>
        <w:right w:val="none" w:sz="0" w:space="0" w:color="auto"/>
      </w:divBdr>
    </w:div>
    <w:div w:id="110133220">
      <w:bodyDiv w:val="1"/>
      <w:marLeft w:val="0"/>
      <w:marRight w:val="0"/>
      <w:marTop w:val="0"/>
      <w:marBottom w:val="0"/>
      <w:divBdr>
        <w:top w:val="none" w:sz="0" w:space="0" w:color="auto"/>
        <w:left w:val="none" w:sz="0" w:space="0" w:color="auto"/>
        <w:bottom w:val="none" w:sz="0" w:space="0" w:color="auto"/>
        <w:right w:val="none" w:sz="0" w:space="0" w:color="auto"/>
      </w:divBdr>
    </w:div>
    <w:div w:id="110591625">
      <w:bodyDiv w:val="1"/>
      <w:marLeft w:val="0"/>
      <w:marRight w:val="0"/>
      <w:marTop w:val="0"/>
      <w:marBottom w:val="0"/>
      <w:divBdr>
        <w:top w:val="none" w:sz="0" w:space="0" w:color="auto"/>
        <w:left w:val="none" w:sz="0" w:space="0" w:color="auto"/>
        <w:bottom w:val="none" w:sz="0" w:space="0" w:color="auto"/>
        <w:right w:val="none" w:sz="0" w:space="0" w:color="auto"/>
      </w:divBdr>
    </w:div>
    <w:div w:id="111166998">
      <w:bodyDiv w:val="1"/>
      <w:marLeft w:val="0"/>
      <w:marRight w:val="0"/>
      <w:marTop w:val="0"/>
      <w:marBottom w:val="0"/>
      <w:divBdr>
        <w:top w:val="none" w:sz="0" w:space="0" w:color="auto"/>
        <w:left w:val="none" w:sz="0" w:space="0" w:color="auto"/>
        <w:bottom w:val="none" w:sz="0" w:space="0" w:color="auto"/>
        <w:right w:val="none" w:sz="0" w:space="0" w:color="auto"/>
      </w:divBdr>
    </w:div>
    <w:div w:id="113864019">
      <w:bodyDiv w:val="1"/>
      <w:marLeft w:val="0"/>
      <w:marRight w:val="0"/>
      <w:marTop w:val="0"/>
      <w:marBottom w:val="0"/>
      <w:divBdr>
        <w:top w:val="none" w:sz="0" w:space="0" w:color="auto"/>
        <w:left w:val="none" w:sz="0" w:space="0" w:color="auto"/>
        <w:bottom w:val="none" w:sz="0" w:space="0" w:color="auto"/>
        <w:right w:val="none" w:sz="0" w:space="0" w:color="auto"/>
      </w:divBdr>
    </w:div>
    <w:div w:id="115486213">
      <w:bodyDiv w:val="1"/>
      <w:marLeft w:val="0"/>
      <w:marRight w:val="0"/>
      <w:marTop w:val="0"/>
      <w:marBottom w:val="0"/>
      <w:divBdr>
        <w:top w:val="none" w:sz="0" w:space="0" w:color="auto"/>
        <w:left w:val="none" w:sz="0" w:space="0" w:color="auto"/>
        <w:bottom w:val="none" w:sz="0" w:space="0" w:color="auto"/>
        <w:right w:val="none" w:sz="0" w:space="0" w:color="auto"/>
      </w:divBdr>
    </w:div>
    <w:div w:id="116415077">
      <w:bodyDiv w:val="1"/>
      <w:marLeft w:val="0"/>
      <w:marRight w:val="0"/>
      <w:marTop w:val="0"/>
      <w:marBottom w:val="0"/>
      <w:divBdr>
        <w:top w:val="none" w:sz="0" w:space="0" w:color="auto"/>
        <w:left w:val="none" w:sz="0" w:space="0" w:color="auto"/>
        <w:bottom w:val="none" w:sz="0" w:space="0" w:color="auto"/>
        <w:right w:val="none" w:sz="0" w:space="0" w:color="auto"/>
      </w:divBdr>
    </w:div>
    <w:div w:id="117186510">
      <w:bodyDiv w:val="1"/>
      <w:marLeft w:val="0"/>
      <w:marRight w:val="0"/>
      <w:marTop w:val="0"/>
      <w:marBottom w:val="0"/>
      <w:divBdr>
        <w:top w:val="none" w:sz="0" w:space="0" w:color="auto"/>
        <w:left w:val="none" w:sz="0" w:space="0" w:color="auto"/>
        <w:bottom w:val="none" w:sz="0" w:space="0" w:color="auto"/>
        <w:right w:val="none" w:sz="0" w:space="0" w:color="auto"/>
      </w:divBdr>
    </w:div>
    <w:div w:id="118189967">
      <w:bodyDiv w:val="1"/>
      <w:marLeft w:val="0"/>
      <w:marRight w:val="0"/>
      <w:marTop w:val="0"/>
      <w:marBottom w:val="0"/>
      <w:divBdr>
        <w:top w:val="none" w:sz="0" w:space="0" w:color="auto"/>
        <w:left w:val="none" w:sz="0" w:space="0" w:color="auto"/>
        <w:bottom w:val="none" w:sz="0" w:space="0" w:color="auto"/>
        <w:right w:val="none" w:sz="0" w:space="0" w:color="auto"/>
      </w:divBdr>
    </w:div>
    <w:div w:id="124390293">
      <w:bodyDiv w:val="1"/>
      <w:marLeft w:val="0"/>
      <w:marRight w:val="0"/>
      <w:marTop w:val="0"/>
      <w:marBottom w:val="0"/>
      <w:divBdr>
        <w:top w:val="none" w:sz="0" w:space="0" w:color="auto"/>
        <w:left w:val="none" w:sz="0" w:space="0" w:color="auto"/>
        <w:bottom w:val="none" w:sz="0" w:space="0" w:color="auto"/>
        <w:right w:val="none" w:sz="0" w:space="0" w:color="auto"/>
      </w:divBdr>
    </w:div>
    <w:div w:id="129909019">
      <w:bodyDiv w:val="1"/>
      <w:marLeft w:val="0"/>
      <w:marRight w:val="0"/>
      <w:marTop w:val="0"/>
      <w:marBottom w:val="0"/>
      <w:divBdr>
        <w:top w:val="none" w:sz="0" w:space="0" w:color="auto"/>
        <w:left w:val="none" w:sz="0" w:space="0" w:color="auto"/>
        <w:bottom w:val="none" w:sz="0" w:space="0" w:color="auto"/>
        <w:right w:val="none" w:sz="0" w:space="0" w:color="auto"/>
      </w:divBdr>
    </w:div>
    <w:div w:id="130711162">
      <w:bodyDiv w:val="1"/>
      <w:marLeft w:val="0"/>
      <w:marRight w:val="0"/>
      <w:marTop w:val="0"/>
      <w:marBottom w:val="0"/>
      <w:divBdr>
        <w:top w:val="none" w:sz="0" w:space="0" w:color="auto"/>
        <w:left w:val="none" w:sz="0" w:space="0" w:color="auto"/>
        <w:bottom w:val="none" w:sz="0" w:space="0" w:color="auto"/>
        <w:right w:val="none" w:sz="0" w:space="0" w:color="auto"/>
      </w:divBdr>
    </w:div>
    <w:div w:id="132603385">
      <w:bodyDiv w:val="1"/>
      <w:marLeft w:val="0"/>
      <w:marRight w:val="0"/>
      <w:marTop w:val="0"/>
      <w:marBottom w:val="0"/>
      <w:divBdr>
        <w:top w:val="none" w:sz="0" w:space="0" w:color="auto"/>
        <w:left w:val="none" w:sz="0" w:space="0" w:color="auto"/>
        <w:bottom w:val="none" w:sz="0" w:space="0" w:color="auto"/>
        <w:right w:val="none" w:sz="0" w:space="0" w:color="auto"/>
      </w:divBdr>
    </w:div>
    <w:div w:id="134567032">
      <w:bodyDiv w:val="1"/>
      <w:marLeft w:val="0"/>
      <w:marRight w:val="0"/>
      <w:marTop w:val="0"/>
      <w:marBottom w:val="0"/>
      <w:divBdr>
        <w:top w:val="none" w:sz="0" w:space="0" w:color="auto"/>
        <w:left w:val="none" w:sz="0" w:space="0" w:color="auto"/>
        <w:bottom w:val="none" w:sz="0" w:space="0" w:color="auto"/>
        <w:right w:val="none" w:sz="0" w:space="0" w:color="auto"/>
      </w:divBdr>
    </w:div>
    <w:div w:id="139084342">
      <w:bodyDiv w:val="1"/>
      <w:marLeft w:val="0"/>
      <w:marRight w:val="0"/>
      <w:marTop w:val="0"/>
      <w:marBottom w:val="0"/>
      <w:divBdr>
        <w:top w:val="none" w:sz="0" w:space="0" w:color="auto"/>
        <w:left w:val="none" w:sz="0" w:space="0" w:color="auto"/>
        <w:bottom w:val="none" w:sz="0" w:space="0" w:color="auto"/>
        <w:right w:val="none" w:sz="0" w:space="0" w:color="auto"/>
      </w:divBdr>
    </w:div>
    <w:div w:id="141243471">
      <w:bodyDiv w:val="1"/>
      <w:marLeft w:val="0"/>
      <w:marRight w:val="0"/>
      <w:marTop w:val="0"/>
      <w:marBottom w:val="0"/>
      <w:divBdr>
        <w:top w:val="none" w:sz="0" w:space="0" w:color="auto"/>
        <w:left w:val="none" w:sz="0" w:space="0" w:color="auto"/>
        <w:bottom w:val="none" w:sz="0" w:space="0" w:color="auto"/>
        <w:right w:val="none" w:sz="0" w:space="0" w:color="auto"/>
      </w:divBdr>
    </w:div>
    <w:div w:id="149978437">
      <w:bodyDiv w:val="1"/>
      <w:marLeft w:val="0"/>
      <w:marRight w:val="0"/>
      <w:marTop w:val="0"/>
      <w:marBottom w:val="0"/>
      <w:divBdr>
        <w:top w:val="none" w:sz="0" w:space="0" w:color="auto"/>
        <w:left w:val="none" w:sz="0" w:space="0" w:color="auto"/>
        <w:bottom w:val="none" w:sz="0" w:space="0" w:color="auto"/>
        <w:right w:val="none" w:sz="0" w:space="0" w:color="auto"/>
      </w:divBdr>
    </w:div>
    <w:div w:id="159085965">
      <w:bodyDiv w:val="1"/>
      <w:marLeft w:val="0"/>
      <w:marRight w:val="0"/>
      <w:marTop w:val="0"/>
      <w:marBottom w:val="0"/>
      <w:divBdr>
        <w:top w:val="none" w:sz="0" w:space="0" w:color="auto"/>
        <w:left w:val="none" w:sz="0" w:space="0" w:color="auto"/>
        <w:bottom w:val="none" w:sz="0" w:space="0" w:color="auto"/>
        <w:right w:val="none" w:sz="0" w:space="0" w:color="auto"/>
      </w:divBdr>
    </w:div>
    <w:div w:id="170875356">
      <w:bodyDiv w:val="1"/>
      <w:marLeft w:val="0"/>
      <w:marRight w:val="0"/>
      <w:marTop w:val="0"/>
      <w:marBottom w:val="0"/>
      <w:divBdr>
        <w:top w:val="none" w:sz="0" w:space="0" w:color="auto"/>
        <w:left w:val="none" w:sz="0" w:space="0" w:color="auto"/>
        <w:bottom w:val="none" w:sz="0" w:space="0" w:color="auto"/>
        <w:right w:val="none" w:sz="0" w:space="0" w:color="auto"/>
      </w:divBdr>
    </w:div>
    <w:div w:id="175927637">
      <w:bodyDiv w:val="1"/>
      <w:marLeft w:val="0"/>
      <w:marRight w:val="0"/>
      <w:marTop w:val="0"/>
      <w:marBottom w:val="0"/>
      <w:divBdr>
        <w:top w:val="none" w:sz="0" w:space="0" w:color="auto"/>
        <w:left w:val="none" w:sz="0" w:space="0" w:color="auto"/>
        <w:bottom w:val="none" w:sz="0" w:space="0" w:color="auto"/>
        <w:right w:val="none" w:sz="0" w:space="0" w:color="auto"/>
      </w:divBdr>
    </w:div>
    <w:div w:id="176502345">
      <w:bodyDiv w:val="1"/>
      <w:marLeft w:val="0"/>
      <w:marRight w:val="0"/>
      <w:marTop w:val="0"/>
      <w:marBottom w:val="0"/>
      <w:divBdr>
        <w:top w:val="none" w:sz="0" w:space="0" w:color="auto"/>
        <w:left w:val="none" w:sz="0" w:space="0" w:color="auto"/>
        <w:bottom w:val="none" w:sz="0" w:space="0" w:color="auto"/>
        <w:right w:val="none" w:sz="0" w:space="0" w:color="auto"/>
      </w:divBdr>
    </w:div>
    <w:div w:id="179245037">
      <w:bodyDiv w:val="1"/>
      <w:marLeft w:val="0"/>
      <w:marRight w:val="0"/>
      <w:marTop w:val="0"/>
      <w:marBottom w:val="0"/>
      <w:divBdr>
        <w:top w:val="none" w:sz="0" w:space="0" w:color="auto"/>
        <w:left w:val="none" w:sz="0" w:space="0" w:color="auto"/>
        <w:bottom w:val="none" w:sz="0" w:space="0" w:color="auto"/>
        <w:right w:val="none" w:sz="0" w:space="0" w:color="auto"/>
      </w:divBdr>
    </w:div>
    <w:div w:id="184484329">
      <w:bodyDiv w:val="1"/>
      <w:marLeft w:val="0"/>
      <w:marRight w:val="0"/>
      <w:marTop w:val="0"/>
      <w:marBottom w:val="0"/>
      <w:divBdr>
        <w:top w:val="none" w:sz="0" w:space="0" w:color="auto"/>
        <w:left w:val="none" w:sz="0" w:space="0" w:color="auto"/>
        <w:bottom w:val="none" w:sz="0" w:space="0" w:color="auto"/>
        <w:right w:val="none" w:sz="0" w:space="0" w:color="auto"/>
      </w:divBdr>
    </w:div>
    <w:div w:id="190999716">
      <w:bodyDiv w:val="1"/>
      <w:marLeft w:val="0"/>
      <w:marRight w:val="0"/>
      <w:marTop w:val="0"/>
      <w:marBottom w:val="0"/>
      <w:divBdr>
        <w:top w:val="none" w:sz="0" w:space="0" w:color="auto"/>
        <w:left w:val="none" w:sz="0" w:space="0" w:color="auto"/>
        <w:bottom w:val="none" w:sz="0" w:space="0" w:color="auto"/>
        <w:right w:val="none" w:sz="0" w:space="0" w:color="auto"/>
      </w:divBdr>
    </w:div>
    <w:div w:id="191963970">
      <w:bodyDiv w:val="1"/>
      <w:marLeft w:val="0"/>
      <w:marRight w:val="0"/>
      <w:marTop w:val="0"/>
      <w:marBottom w:val="0"/>
      <w:divBdr>
        <w:top w:val="none" w:sz="0" w:space="0" w:color="auto"/>
        <w:left w:val="none" w:sz="0" w:space="0" w:color="auto"/>
        <w:bottom w:val="none" w:sz="0" w:space="0" w:color="auto"/>
        <w:right w:val="none" w:sz="0" w:space="0" w:color="auto"/>
      </w:divBdr>
    </w:div>
    <w:div w:id="193885096">
      <w:bodyDiv w:val="1"/>
      <w:marLeft w:val="0"/>
      <w:marRight w:val="0"/>
      <w:marTop w:val="0"/>
      <w:marBottom w:val="0"/>
      <w:divBdr>
        <w:top w:val="none" w:sz="0" w:space="0" w:color="auto"/>
        <w:left w:val="none" w:sz="0" w:space="0" w:color="auto"/>
        <w:bottom w:val="none" w:sz="0" w:space="0" w:color="auto"/>
        <w:right w:val="none" w:sz="0" w:space="0" w:color="auto"/>
      </w:divBdr>
    </w:div>
    <w:div w:id="194193315">
      <w:bodyDiv w:val="1"/>
      <w:marLeft w:val="0"/>
      <w:marRight w:val="0"/>
      <w:marTop w:val="0"/>
      <w:marBottom w:val="0"/>
      <w:divBdr>
        <w:top w:val="none" w:sz="0" w:space="0" w:color="auto"/>
        <w:left w:val="none" w:sz="0" w:space="0" w:color="auto"/>
        <w:bottom w:val="none" w:sz="0" w:space="0" w:color="auto"/>
        <w:right w:val="none" w:sz="0" w:space="0" w:color="auto"/>
      </w:divBdr>
    </w:div>
    <w:div w:id="196165373">
      <w:bodyDiv w:val="1"/>
      <w:marLeft w:val="0"/>
      <w:marRight w:val="0"/>
      <w:marTop w:val="0"/>
      <w:marBottom w:val="0"/>
      <w:divBdr>
        <w:top w:val="none" w:sz="0" w:space="0" w:color="auto"/>
        <w:left w:val="none" w:sz="0" w:space="0" w:color="auto"/>
        <w:bottom w:val="none" w:sz="0" w:space="0" w:color="auto"/>
        <w:right w:val="none" w:sz="0" w:space="0" w:color="auto"/>
      </w:divBdr>
    </w:div>
    <w:div w:id="197935278">
      <w:bodyDiv w:val="1"/>
      <w:marLeft w:val="0"/>
      <w:marRight w:val="0"/>
      <w:marTop w:val="0"/>
      <w:marBottom w:val="0"/>
      <w:divBdr>
        <w:top w:val="none" w:sz="0" w:space="0" w:color="auto"/>
        <w:left w:val="none" w:sz="0" w:space="0" w:color="auto"/>
        <w:bottom w:val="none" w:sz="0" w:space="0" w:color="auto"/>
        <w:right w:val="none" w:sz="0" w:space="0" w:color="auto"/>
      </w:divBdr>
    </w:div>
    <w:div w:id="202836566">
      <w:bodyDiv w:val="1"/>
      <w:marLeft w:val="0"/>
      <w:marRight w:val="0"/>
      <w:marTop w:val="0"/>
      <w:marBottom w:val="0"/>
      <w:divBdr>
        <w:top w:val="none" w:sz="0" w:space="0" w:color="auto"/>
        <w:left w:val="none" w:sz="0" w:space="0" w:color="auto"/>
        <w:bottom w:val="none" w:sz="0" w:space="0" w:color="auto"/>
        <w:right w:val="none" w:sz="0" w:space="0" w:color="auto"/>
      </w:divBdr>
    </w:div>
    <w:div w:id="206256670">
      <w:bodyDiv w:val="1"/>
      <w:marLeft w:val="0"/>
      <w:marRight w:val="0"/>
      <w:marTop w:val="0"/>
      <w:marBottom w:val="0"/>
      <w:divBdr>
        <w:top w:val="none" w:sz="0" w:space="0" w:color="auto"/>
        <w:left w:val="none" w:sz="0" w:space="0" w:color="auto"/>
        <w:bottom w:val="none" w:sz="0" w:space="0" w:color="auto"/>
        <w:right w:val="none" w:sz="0" w:space="0" w:color="auto"/>
      </w:divBdr>
    </w:div>
    <w:div w:id="211159408">
      <w:bodyDiv w:val="1"/>
      <w:marLeft w:val="0"/>
      <w:marRight w:val="0"/>
      <w:marTop w:val="0"/>
      <w:marBottom w:val="0"/>
      <w:divBdr>
        <w:top w:val="none" w:sz="0" w:space="0" w:color="auto"/>
        <w:left w:val="none" w:sz="0" w:space="0" w:color="auto"/>
        <w:bottom w:val="none" w:sz="0" w:space="0" w:color="auto"/>
        <w:right w:val="none" w:sz="0" w:space="0" w:color="auto"/>
      </w:divBdr>
    </w:div>
    <w:div w:id="212040028">
      <w:bodyDiv w:val="1"/>
      <w:marLeft w:val="0"/>
      <w:marRight w:val="0"/>
      <w:marTop w:val="0"/>
      <w:marBottom w:val="0"/>
      <w:divBdr>
        <w:top w:val="none" w:sz="0" w:space="0" w:color="auto"/>
        <w:left w:val="none" w:sz="0" w:space="0" w:color="auto"/>
        <w:bottom w:val="none" w:sz="0" w:space="0" w:color="auto"/>
        <w:right w:val="none" w:sz="0" w:space="0" w:color="auto"/>
      </w:divBdr>
    </w:div>
    <w:div w:id="214204320">
      <w:bodyDiv w:val="1"/>
      <w:marLeft w:val="0"/>
      <w:marRight w:val="0"/>
      <w:marTop w:val="0"/>
      <w:marBottom w:val="0"/>
      <w:divBdr>
        <w:top w:val="none" w:sz="0" w:space="0" w:color="auto"/>
        <w:left w:val="none" w:sz="0" w:space="0" w:color="auto"/>
        <w:bottom w:val="none" w:sz="0" w:space="0" w:color="auto"/>
        <w:right w:val="none" w:sz="0" w:space="0" w:color="auto"/>
      </w:divBdr>
    </w:div>
    <w:div w:id="214589861">
      <w:bodyDiv w:val="1"/>
      <w:marLeft w:val="0"/>
      <w:marRight w:val="0"/>
      <w:marTop w:val="0"/>
      <w:marBottom w:val="0"/>
      <w:divBdr>
        <w:top w:val="none" w:sz="0" w:space="0" w:color="auto"/>
        <w:left w:val="none" w:sz="0" w:space="0" w:color="auto"/>
        <w:bottom w:val="none" w:sz="0" w:space="0" w:color="auto"/>
        <w:right w:val="none" w:sz="0" w:space="0" w:color="auto"/>
      </w:divBdr>
    </w:div>
    <w:div w:id="220094292">
      <w:bodyDiv w:val="1"/>
      <w:marLeft w:val="0"/>
      <w:marRight w:val="0"/>
      <w:marTop w:val="0"/>
      <w:marBottom w:val="0"/>
      <w:divBdr>
        <w:top w:val="none" w:sz="0" w:space="0" w:color="auto"/>
        <w:left w:val="none" w:sz="0" w:space="0" w:color="auto"/>
        <w:bottom w:val="none" w:sz="0" w:space="0" w:color="auto"/>
        <w:right w:val="none" w:sz="0" w:space="0" w:color="auto"/>
      </w:divBdr>
    </w:div>
    <w:div w:id="220747782">
      <w:bodyDiv w:val="1"/>
      <w:marLeft w:val="0"/>
      <w:marRight w:val="0"/>
      <w:marTop w:val="0"/>
      <w:marBottom w:val="0"/>
      <w:divBdr>
        <w:top w:val="none" w:sz="0" w:space="0" w:color="auto"/>
        <w:left w:val="none" w:sz="0" w:space="0" w:color="auto"/>
        <w:bottom w:val="none" w:sz="0" w:space="0" w:color="auto"/>
        <w:right w:val="none" w:sz="0" w:space="0" w:color="auto"/>
      </w:divBdr>
    </w:div>
    <w:div w:id="222375734">
      <w:bodyDiv w:val="1"/>
      <w:marLeft w:val="0"/>
      <w:marRight w:val="0"/>
      <w:marTop w:val="0"/>
      <w:marBottom w:val="0"/>
      <w:divBdr>
        <w:top w:val="none" w:sz="0" w:space="0" w:color="auto"/>
        <w:left w:val="none" w:sz="0" w:space="0" w:color="auto"/>
        <w:bottom w:val="none" w:sz="0" w:space="0" w:color="auto"/>
        <w:right w:val="none" w:sz="0" w:space="0" w:color="auto"/>
      </w:divBdr>
    </w:div>
    <w:div w:id="224949546">
      <w:bodyDiv w:val="1"/>
      <w:marLeft w:val="0"/>
      <w:marRight w:val="0"/>
      <w:marTop w:val="0"/>
      <w:marBottom w:val="0"/>
      <w:divBdr>
        <w:top w:val="none" w:sz="0" w:space="0" w:color="auto"/>
        <w:left w:val="none" w:sz="0" w:space="0" w:color="auto"/>
        <w:bottom w:val="none" w:sz="0" w:space="0" w:color="auto"/>
        <w:right w:val="none" w:sz="0" w:space="0" w:color="auto"/>
      </w:divBdr>
    </w:div>
    <w:div w:id="228031734">
      <w:bodyDiv w:val="1"/>
      <w:marLeft w:val="0"/>
      <w:marRight w:val="0"/>
      <w:marTop w:val="0"/>
      <w:marBottom w:val="0"/>
      <w:divBdr>
        <w:top w:val="none" w:sz="0" w:space="0" w:color="auto"/>
        <w:left w:val="none" w:sz="0" w:space="0" w:color="auto"/>
        <w:bottom w:val="none" w:sz="0" w:space="0" w:color="auto"/>
        <w:right w:val="none" w:sz="0" w:space="0" w:color="auto"/>
      </w:divBdr>
    </w:div>
    <w:div w:id="230233678">
      <w:bodyDiv w:val="1"/>
      <w:marLeft w:val="0"/>
      <w:marRight w:val="0"/>
      <w:marTop w:val="0"/>
      <w:marBottom w:val="0"/>
      <w:divBdr>
        <w:top w:val="none" w:sz="0" w:space="0" w:color="auto"/>
        <w:left w:val="none" w:sz="0" w:space="0" w:color="auto"/>
        <w:bottom w:val="none" w:sz="0" w:space="0" w:color="auto"/>
        <w:right w:val="none" w:sz="0" w:space="0" w:color="auto"/>
      </w:divBdr>
    </w:div>
    <w:div w:id="230850112">
      <w:bodyDiv w:val="1"/>
      <w:marLeft w:val="0"/>
      <w:marRight w:val="0"/>
      <w:marTop w:val="0"/>
      <w:marBottom w:val="0"/>
      <w:divBdr>
        <w:top w:val="none" w:sz="0" w:space="0" w:color="auto"/>
        <w:left w:val="none" w:sz="0" w:space="0" w:color="auto"/>
        <w:bottom w:val="none" w:sz="0" w:space="0" w:color="auto"/>
        <w:right w:val="none" w:sz="0" w:space="0" w:color="auto"/>
      </w:divBdr>
    </w:div>
    <w:div w:id="231085596">
      <w:bodyDiv w:val="1"/>
      <w:marLeft w:val="0"/>
      <w:marRight w:val="0"/>
      <w:marTop w:val="0"/>
      <w:marBottom w:val="0"/>
      <w:divBdr>
        <w:top w:val="none" w:sz="0" w:space="0" w:color="auto"/>
        <w:left w:val="none" w:sz="0" w:space="0" w:color="auto"/>
        <w:bottom w:val="none" w:sz="0" w:space="0" w:color="auto"/>
        <w:right w:val="none" w:sz="0" w:space="0" w:color="auto"/>
      </w:divBdr>
    </w:div>
    <w:div w:id="232398780">
      <w:bodyDiv w:val="1"/>
      <w:marLeft w:val="0"/>
      <w:marRight w:val="0"/>
      <w:marTop w:val="0"/>
      <w:marBottom w:val="0"/>
      <w:divBdr>
        <w:top w:val="none" w:sz="0" w:space="0" w:color="auto"/>
        <w:left w:val="none" w:sz="0" w:space="0" w:color="auto"/>
        <w:bottom w:val="none" w:sz="0" w:space="0" w:color="auto"/>
        <w:right w:val="none" w:sz="0" w:space="0" w:color="auto"/>
      </w:divBdr>
    </w:div>
    <w:div w:id="237249893">
      <w:bodyDiv w:val="1"/>
      <w:marLeft w:val="0"/>
      <w:marRight w:val="0"/>
      <w:marTop w:val="0"/>
      <w:marBottom w:val="0"/>
      <w:divBdr>
        <w:top w:val="none" w:sz="0" w:space="0" w:color="auto"/>
        <w:left w:val="none" w:sz="0" w:space="0" w:color="auto"/>
        <w:bottom w:val="none" w:sz="0" w:space="0" w:color="auto"/>
        <w:right w:val="none" w:sz="0" w:space="0" w:color="auto"/>
      </w:divBdr>
    </w:div>
    <w:div w:id="238516167">
      <w:bodyDiv w:val="1"/>
      <w:marLeft w:val="0"/>
      <w:marRight w:val="0"/>
      <w:marTop w:val="0"/>
      <w:marBottom w:val="0"/>
      <w:divBdr>
        <w:top w:val="none" w:sz="0" w:space="0" w:color="auto"/>
        <w:left w:val="none" w:sz="0" w:space="0" w:color="auto"/>
        <w:bottom w:val="none" w:sz="0" w:space="0" w:color="auto"/>
        <w:right w:val="none" w:sz="0" w:space="0" w:color="auto"/>
      </w:divBdr>
    </w:div>
    <w:div w:id="238904069">
      <w:bodyDiv w:val="1"/>
      <w:marLeft w:val="0"/>
      <w:marRight w:val="0"/>
      <w:marTop w:val="0"/>
      <w:marBottom w:val="0"/>
      <w:divBdr>
        <w:top w:val="none" w:sz="0" w:space="0" w:color="auto"/>
        <w:left w:val="none" w:sz="0" w:space="0" w:color="auto"/>
        <w:bottom w:val="none" w:sz="0" w:space="0" w:color="auto"/>
        <w:right w:val="none" w:sz="0" w:space="0" w:color="auto"/>
      </w:divBdr>
    </w:div>
    <w:div w:id="239103431">
      <w:bodyDiv w:val="1"/>
      <w:marLeft w:val="0"/>
      <w:marRight w:val="0"/>
      <w:marTop w:val="0"/>
      <w:marBottom w:val="0"/>
      <w:divBdr>
        <w:top w:val="none" w:sz="0" w:space="0" w:color="auto"/>
        <w:left w:val="none" w:sz="0" w:space="0" w:color="auto"/>
        <w:bottom w:val="none" w:sz="0" w:space="0" w:color="auto"/>
        <w:right w:val="none" w:sz="0" w:space="0" w:color="auto"/>
      </w:divBdr>
    </w:div>
    <w:div w:id="239415790">
      <w:bodyDiv w:val="1"/>
      <w:marLeft w:val="0"/>
      <w:marRight w:val="0"/>
      <w:marTop w:val="0"/>
      <w:marBottom w:val="0"/>
      <w:divBdr>
        <w:top w:val="none" w:sz="0" w:space="0" w:color="auto"/>
        <w:left w:val="none" w:sz="0" w:space="0" w:color="auto"/>
        <w:bottom w:val="none" w:sz="0" w:space="0" w:color="auto"/>
        <w:right w:val="none" w:sz="0" w:space="0" w:color="auto"/>
      </w:divBdr>
    </w:div>
    <w:div w:id="241456965">
      <w:bodyDiv w:val="1"/>
      <w:marLeft w:val="0"/>
      <w:marRight w:val="0"/>
      <w:marTop w:val="0"/>
      <w:marBottom w:val="0"/>
      <w:divBdr>
        <w:top w:val="none" w:sz="0" w:space="0" w:color="auto"/>
        <w:left w:val="none" w:sz="0" w:space="0" w:color="auto"/>
        <w:bottom w:val="none" w:sz="0" w:space="0" w:color="auto"/>
        <w:right w:val="none" w:sz="0" w:space="0" w:color="auto"/>
      </w:divBdr>
    </w:div>
    <w:div w:id="244874901">
      <w:bodyDiv w:val="1"/>
      <w:marLeft w:val="0"/>
      <w:marRight w:val="0"/>
      <w:marTop w:val="0"/>
      <w:marBottom w:val="0"/>
      <w:divBdr>
        <w:top w:val="none" w:sz="0" w:space="0" w:color="auto"/>
        <w:left w:val="none" w:sz="0" w:space="0" w:color="auto"/>
        <w:bottom w:val="none" w:sz="0" w:space="0" w:color="auto"/>
        <w:right w:val="none" w:sz="0" w:space="0" w:color="auto"/>
      </w:divBdr>
    </w:div>
    <w:div w:id="248348347">
      <w:bodyDiv w:val="1"/>
      <w:marLeft w:val="0"/>
      <w:marRight w:val="0"/>
      <w:marTop w:val="0"/>
      <w:marBottom w:val="0"/>
      <w:divBdr>
        <w:top w:val="none" w:sz="0" w:space="0" w:color="auto"/>
        <w:left w:val="none" w:sz="0" w:space="0" w:color="auto"/>
        <w:bottom w:val="none" w:sz="0" w:space="0" w:color="auto"/>
        <w:right w:val="none" w:sz="0" w:space="0" w:color="auto"/>
      </w:divBdr>
    </w:div>
    <w:div w:id="258876319">
      <w:bodyDiv w:val="1"/>
      <w:marLeft w:val="0"/>
      <w:marRight w:val="0"/>
      <w:marTop w:val="0"/>
      <w:marBottom w:val="0"/>
      <w:divBdr>
        <w:top w:val="none" w:sz="0" w:space="0" w:color="auto"/>
        <w:left w:val="none" w:sz="0" w:space="0" w:color="auto"/>
        <w:bottom w:val="none" w:sz="0" w:space="0" w:color="auto"/>
        <w:right w:val="none" w:sz="0" w:space="0" w:color="auto"/>
      </w:divBdr>
    </w:div>
    <w:div w:id="261423490">
      <w:bodyDiv w:val="1"/>
      <w:marLeft w:val="0"/>
      <w:marRight w:val="0"/>
      <w:marTop w:val="0"/>
      <w:marBottom w:val="0"/>
      <w:divBdr>
        <w:top w:val="none" w:sz="0" w:space="0" w:color="auto"/>
        <w:left w:val="none" w:sz="0" w:space="0" w:color="auto"/>
        <w:bottom w:val="none" w:sz="0" w:space="0" w:color="auto"/>
        <w:right w:val="none" w:sz="0" w:space="0" w:color="auto"/>
      </w:divBdr>
    </w:div>
    <w:div w:id="262886008">
      <w:bodyDiv w:val="1"/>
      <w:marLeft w:val="0"/>
      <w:marRight w:val="0"/>
      <w:marTop w:val="0"/>
      <w:marBottom w:val="0"/>
      <w:divBdr>
        <w:top w:val="none" w:sz="0" w:space="0" w:color="auto"/>
        <w:left w:val="none" w:sz="0" w:space="0" w:color="auto"/>
        <w:bottom w:val="none" w:sz="0" w:space="0" w:color="auto"/>
        <w:right w:val="none" w:sz="0" w:space="0" w:color="auto"/>
      </w:divBdr>
    </w:div>
    <w:div w:id="264844351">
      <w:bodyDiv w:val="1"/>
      <w:marLeft w:val="0"/>
      <w:marRight w:val="0"/>
      <w:marTop w:val="0"/>
      <w:marBottom w:val="0"/>
      <w:divBdr>
        <w:top w:val="none" w:sz="0" w:space="0" w:color="auto"/>
        <w:left w:val="none" w:sz="0" w:space="0" w:color="auto"/>
        <w:bottom w:val="none" w:sz="0" w:space="0" w:color="auto"/>
        <w:right w:val="none" w:sz="0" w:space="0" w:color="auto"/>
      </w:divBdr>
    </w:div>
    <w:div w:id="266042123">
      <w:bodyDiv w:val="1"/>
      <w:marLeft w:val="0"/>
      <w:marRight w:val="0"/>
      <w:marTop w:val="0"/>
      <w:marBottom w:val="0"/>
      <w:divBdr>
        <w:top w:val="none" w:sz="0" w:space="0" w:color="auto"/>
        <w:left w:val="none" w:sz="0" w:space="0" w:color="auto"/>
        <w:bottom w:val="none" w:sz="0" w:space="0" w:color="auto"/>
        <w:right w:val="none" w:sz="0" w:space="0" w:color="auto"/>
      </w:divBdr>
    </w:div>
    <w:div w:id="268634268">
      <w:bodyDiv w:val="1"/>
      <w:marLeft w:val="0"/>
      <w:marRight w:val="0"/>
      <w:marTop w:val="0"/>
      <w:marBottom w:val="0"/>
      <w:divBdr>
        <w:top w:val="none" w:sz="0" w:space="0" w:color="auto"/>
        <w:left w:val="none" w:sz="0" w:space="0" w:color="auto"/>
        <w:bottom w:val="none" w:sz="0" w:space="0" w:color="auto"/>
        <w:right w:val="none" w:sz="0" w:space="0" w:color="auto"/>
      </w:divBdr>
    </w:div>
    <w:div w:id="273097551">
      <w:bodyDiv w:val="1"/>
      <w:marLeft w:val="0"/>
      <w:marRight w:val="0"/>
      <w:marTop w:val="0"/>
      <w:marBottom w:val="0"/>
      <w:divBdr>
        <w:top w:val="none" w:sz="0" w:space="0" w:color="auto"/>
        <w:left w:val="none" w:sz="0" w:space="0" w:color="auto"/>
        <w:bottom w:val="none" w:sz="0" w:space="0" w:color="auto"/>
        <w:right w:val="none" w:sz="0" w:space="0" w:color="auto"/>
      </w:divBdr>
    </w:div>
    <w:div w:id="281304328">
      <w:bodyDiv w:val="1"/>
      <w:marLeft w:val="0"/>
      <w:marRight w:val="0"/>
      <w:marTop w:val="0"/>
      <w:marBottom w:val="0"/>
      <w:divBdr>
        <w:top w:val="none" w:sz="0" w:space="0" w:color="auto"/>
        <w:left w:val="none" w:sz="0" w:space="0" w:color="auto"/>
        <w:bottom w:val="none" w:sz="0" w:space="0" w:color="auto"/>
        <w:right w:val="none" w:sz="0" w:space="0" w:color="auto"/>
      </w:divBdr>
    </w:div>
    <w:div w:id="282421177">
      <w:bodyDiv w:val="1"/>
      <w:marLeft w:val="0"/>
      <w:marRight w:val="0"/>
      <w:marTop w:val="0"/>
      <w:marBottom w:val="0"/>
      <w:divBdr>
        <w:top w:val="none" w:sz="0" w:space="0" w:color="auto"/>
        <w:left w:val="none" w:sz="0" w:space="0" w:color="auto"/>
        <w:bottom w:val="none" w:sz="0" w:space="0" w:color="auto"/>
        <w:right w:val="none" w:sz="0" w:space="0" w:color="auto"/>
      </w:divBdr>
    </w:div>
    <w:div w:id="288561123">
      <w:bodyDiv w:val="1"/>
      <w:marLeft w:val="0"/>
      <w:marRight w:val="0"/>
      <w:marTop w:val="0"/>
      <w:marBottom w:val="0"/>
      <w:divBdr>
        <w:top w:val="none" w:sz="0" w:space="0" w:color="auto"/>
        <w:left w:val="none" w:sz="0" w:space="0" w:color="auto"/>
        <w:bottom w:val="none" w:sz="0" w:space="0" w:color="auto"/>
        <w:right w:val="none" w:sz="0" w:space="0" w:color="auto"/>
      </w:divBdr>
    </w:div>
    <w:div w:id="290936697">
      <w:bodyDiv w:val="1"/>
      <w:marLeft w:val="0"/>
      <w:marRight w:val="0"/>
      <w:marTop w:val="0"/>
      <w:marBottom w:val="0"/>
      <w:divBdr>
        <w:top w:val="none" w:sz="0" w:space="0" w:color="auto"/>
        <w:left w:val="none" w:sz="0" w:space="0" w:color="auto"/>
        <w:bottom w:val="none" w:sz="0" w:space="0" w:color="auto"/>
        <w:right w:val="none" w:sz="0" w:space="0" w:color="auto"/>
      </w:divBdr>
    </w:div>
    <w:div w:id="296496394">
      <w:bodyDiv w:val="1"/>
      <w:marLeft w:val="0"/>
      <w:marRight w:val="0"/>
      <w:marTop w:val="0"/>
      <w:marBottom w:val="0"/>
      <w:divBdr>
        <w:top w:val="none" w:sz="0" w:space="0" w:color="auto"/>
        <w:left w:val="none" w:sz="0" w:space="0" w:color="auto"/>
        <w:bottom w:val="none" w:sz="0" w:space="0" w:color="auto"/>
        <w:right w:val="none" w:sz="0" w:space="0" w:color="auto"/>
      </w:divBdr>
    </w:div>
    <w:div w:id="302850342">
      <w:bodyDiv w:val="1"/>
      <w:marLeft w:val="0"/>
      <w:marRight w:val="0"/>
      <w:marTop w:val="0"/>
      <w:marBottom w:val="0"/>
      <w:divBdr>
        <w:top w:val="none" w:sz="0" w:space="0" w:color="auto"/>
        <w:left w:val="none" w:sz="0" w:space="0" w:color="auto"/>
        <w:bottom w:val="none" w:sz="0" w:space="0" w:color="auto"/>
        <w:right w:val="none" w:sz="0" w:space="0" w:color="auto"/>
      </w:divBdr>
    </w:div>
    <w:div w:id="313485107">
      <w:bodyDiv w:val="1"/>
      <w:marLeft w:val="0"/>
      <w:marRight w:val="0"/>
      <w:marTop w:val="0"/>
      <w:marBottom w:val="0"/>
      <w:divBdr>
        <w:top w:val="none" w:sz="0" w:space="0" w:color="auto"/>
        <w:left w:val="none" w:sz="0" w:space="0" w:color="auto"/>
        <w:bottom w:val="none" w:sz="0" w:space="0" w:color="auto"/>
        <w:right w:val="none" w:sz="0" w:space="0" w:color="auto"/>
      </w:divBdr>
    </w:div>
    <w:div w:id="316883769">
      <w:bodyDiv w:val="1"/>
      <w:marLeft w:val="0"/>
      <w:marRight w:val="0"/>
      <w:marTop w:val="0"/>
      <w:marBottom w:val="0"/>
      <w:divBdr>
        <w:top w:val="none" w:sz="0" w:space="0" w:color="auto"/>
        <w:left w:val="none" w:sz="0" w:space="0" w:color="auto"/>
        <w:bottom w:val="none" w:sz="0" w:space="0" w:color="auto"/>
        <w:right w:val="none" w:sz="0" w:space="0" w:color="auto"/>
      </w:divBdr>
    </w:div>
    <w:div w:id="318926390">
      <w:bodyDiv w:val="1"/>
      <w:marLeft w:val="0"/>
      <w:marRight w:val="0"/>
      <w:marTop w:val="0"/>
      <w:marBottom w:val="0"/>
      <w:divBdr>
        <w:top w:val="none" w:sz="0" w:space="0" w:color="auto"/>
        <w:left w:val="none" w:sz="0" w:space="0" w:color="auto"/>
        <w:bottom w:val="none" w:sz="0" w:space="0" w:color="auto"/>
        <w:right w:val="none" w:sz="0" w:space="0" w:color="auto"/>
      </w:divBdr>
    </w:div>
    <w:div w:id="322927655">
      <w:bodyDiv w:val="1"/>
      <w:marLeft w:val="0"/>
      <w:marRight w:val="0"/>
      <w:marTop w:val="0"/>
      <w:marBottom w:val="0"/>
      <w:divBdr>
        <w:top w:val="none" w:sz="0" w:space="0" w:color="auto"/>
        <w:left w:val="none" w:sz="0" w:space="0" w:color="auto"/>
        <w:bottom w:val="none" w:sz="0" w:space="0" w:color="auto"/>
        <w:right w:val="none" w:sz="0" w:space="0" w:color="auto"/>
      </w:divBdr>
    </w:div>
    <w:div w:id="323439133">
      <w:bodyDiv w:val="1"/>
      <w:marLeft w:val="0"/>
      <w:marRight w:val="0"/>
      <w:marTop w:val="0"/>
      <w:marBottom w:val="0"/>
      <w:divBdr>
        <w:top w:val="none" w:sz="0" w:space="0" w:color="auto"/>
        <w:left w:val="none" w:sz="0" w:space="0" w:color="auto"/>
        <w:bottom w:val="none" w:sz="0" w:space="0" w:color="auto"/>
        <w:right w:val="none" w:sz="0" w:space="0" w:color="auto"/>
      </w:divBdr>
    </w:div>
    <w:div w:id="327902373">
      <w:bodyDiv w:val="1"/>
      <w:marLeft w:val="0"/>
      <w:marRight w:val="0"/>
      <w:marTop w:val="0"/>
      <w:marBottom w:val="0"/>
      <w:divBdr>
        <w:top w:val="none" w:sz="0" w:space="0" w:color="auto"/>
        <w:left w:val="none" w:sz="0" w:space="0" w:color="auto"/>
        <w:bottom w:val="none" w:sz="0" w:space="0" w:color="auto"/>
        <w:right w:val="none" w:sz="0" w:space="0" w:color="auto"/>
      </w:divBdr>
    </w:div>
    <w:div w:id="337200418">
      <w:bodyDiv w:val="1"/>
      <w:marLeft w:val="0"/>
      <w:marRight w:val="0"/>
      <w:marTop w:val="0"/>
      <w:marBottom w:val="0"/>
      <w:divBdr>
        <w:top w:val="none" w:sz="0" w:space="0" w:color="auto"/>
        <w:left w:val="none" w:sz="0" w:space="0" w:color="auto"/>
        <w:bottom w:val="none" w:sz="0" w:space="0" w:color="auto"/>
        <w:right w:val="none" w:sz="0" w:space="0" w:color="auto"/>
      </w:divBdr>
    </w:div>
    <w:div w:id="342632646">
      <w:bodyDiv w:val="1"/>
      <w:marLeft w:val="0"/>
      <w:marRight w:val="0"/>
      <w:marTop w:val="0"/>
      <w:marBottom w:val="0"/>
      <w:divBdr>
        <w:top w:val="none" w:sz="0" w:space="0" w:color="auto"/>
        <w:left w:val="none" w:sz="0" w:space="0" w:color="auto"/>
        <w:bottom w:val="none" w:sz="0" w:space="0" w:color="auto"/>
        <w:right w:val="none" w:sz="0" w:space="0" w:color="auto"/>
      </w:divBdr>
    </w:div>
    <w:div w:id="347221130">
      <w:bodyDiv w:val="1"/>
      <w:marLeft w:val="0"/>
      <w:marRight w:val="0"/>
      <w:marTop w:val="0"/>
      <w:marBottom w:val="0"/>
      <w:divBdr>
        <w:top w:val="none" w:sz="0" w:space="0" w:color="auto"/>
        <w:left w:val="none" w:sz="0" w:space="0" w:color="auto"/>
        <w:bottom w:val="none" w:sz="0" w:space="0" w:color="auto"/>
        <w:right w:val="none" w:sz="0" w:space="0" w:color="auto"/>
      </w:divBdr>
    </w:div>
    <w:div w:id="348683471">
      <w:bodyDiv w:val="1"/>
      <w:marLeft w:val="0"/>
      <w:marRight w:val="0"/>
      <w:marTop w:val="0"/>
      <w:marBottom w:val="0"/>
      <w:divBdr>
        <w:top w:val="none" w:sz="0" w:space="0" w:color="auto"/>
        <w:left w:val="none" w:sz="0" w:space="0" w:color="auto"/>
        <w:bottom w:val="none" w:sz="0" w:space="0" w:color="auto"/>
        <w:right w:val="none" w:sz="0" w:space="0" w:color="auto"/>
      </w:divBdr>
    </w:div>
    <w:div w:id="353042529">
      <w:bodyDiv w:val="1"/>
      <w:marLeft w:val="0"/>
      <w:marRight w:val="0"/>
      <w:marTop w:val="0"/>
      <w:marBottom w:val="0"/>
      <w:divBdr>
        <w:top w:val="none" w:sz="0" w:space="0" w:color="auto"/>
        <w:left w:val="none" w:sz="0" w:space="0" w:color="auto"/>
        <w:bottom w:val="none" w:sz="0" w:space="0" w:color="auto"/>
        <w:right w:val="none" w:sz="0" w:space="0" w:color="auto"/>
      </w:divBdr>
    </w:div>
    <w:div w:id="353919994">
      <w:bodyDiv w:val="1"/>
      <w:marLeft w:val="0"/>
      <w:marRight w:val="0"/>
      <w:marTop w:val="0"/>
      <w:marBottom w:val="0"/>
      <w:divBdr>
        <w:top w:val="none" w:sz="0" w:space="0" w:color="auto"/>
        <w:left w:val="none" w:sz="0" w:space="0" w:color="auto"/>
        <w:bottom w:val="none" w:sz="0" w:space="0" w:color="auto"/>
        <w:right w:val="none" w:sz="0" w:space="0" w:color="auto"/>
      </w:divBdr>
    </w:div>
    <w:div w:id="359360143">
      <w:bodyDiv w:val="1"/>
      <w:marLeft w:val="0"/>
      <w:marRight w:val="0"/>
      <w:marTop w:val="0"/>
      <w:marBottom w:val="0"/>
      <w:divBdr>
        <w:top w:val="none" w:sz="0" w:space="0" w:color="auto"/>
        <w:left w:val="none" w:sz="0" w:space="0" w:color="auto"/>
        <w:bottom w:val="none" w:sz="0" w:space="0" w:color="auto"/>
        <w:right w:val="none" w:sz="0" w:space="0" w:color="auto"/>
      </w:divBdr>
    </w:div>
    <w:div w:id="366302107">
      <w:bodyDiv w:val="1"/>
      <w:marLeft w:val="0"/>
      <w:marRight w:val="0"/>
      <w:marTop w:val="0"/>
      <w:marBottom w:val="0"/>
      <w:divBdr>
        <w:top w:val="none" w:sz="0" w:space="0" w:color="auto"/>
        <w:left w:val="none" w:sz="0" w:space="0" w:color="auto"/>
        <w:bottom w:val="none" w:sz="0" w:space="0" w:color="auto"/>
        <w:right w:val="none" w:sz="0" w:space="0" w:color="auto"/>
      </w:divBdr>
    </w:div>
    <w:div w:id="367032629">
      <w:bodyDiv w:val="1"/>
      <w:marLeft w:val="0"/>
      <w:marRight w:val="0"/>
      <w:marTop w:val="0"/>
      <w:marBottom w:val="0"/>
      <w:divBdr>
        <w:top w:val="none" w:sz="0" w:space="0" w:color="auto"/>
        <w:left w:val="none" w:sz="0" w:space="0" w:color="auto"/>
        <w:bottom w:val="none" w:sz="0" w:space="0" w:color="auto"/>
        <w:right w:val="none" w:sz="0" w:space="0" w:color="auto"/>
      </w:divBdr>
    </w:div>
    <w:div w:id="368264579">
      <w:bodyDiv w:val="1"/>
      <w:marLeft w:val="0"/>
      <w:marRight w:val="0"/>
      <w:marTop w:val="0"/>
      <w:marBottom w:val="0"/>
      <w:divBdr>
        <w:top w:val="none" w:sz="0" w:space="0" w:color="auto"/>
        <w:left w:val="none" w:sz="0" w:space="0" w:color="auto"/>
        <w:bottom w:val="none" w:sz="0" w:space="0" w:color="auto"/>
        <w:right w:val="none" w:sz="0" w:space="0" w:color="auto"/>
      </w:divBdr>
    </w:div>
    <w:div w:id="370157946">
      <w:bodyDiv w:val="1"/>
      <w:marLeft w:val="0"/>
      <w:marRight w:val="0"/>
      <w:marTop w:val="0"/>
      <w:marBottom w:val="0"/>
      <w:divBdr>
        <w:top w:val="none" w:sz="0" w:space="0" w:color="auto"/>
        <w:left w:val="none" w:sz="0" w:space="0" w:color="auto"/>
        <w:bottom w:val="none" w:sz="0" w:space="0" w:color="auto"/>
        <w:right w:val="none" w:sz="0" w:space="0" w:color="auto"/>
      </w:divBdr>
    </w:div>
    <w:div w:id="373428997">
      <w:bodyDiv w:val="1"/>
      <w:marLeft w:val="0"/>
      <w:marRight w:val="0"/>
      <w:marTop w:val="0"/>
      <w:marBottom w:val="0"/>
      <w:divBdr>
        <w:top w:val="none" w:sz="0" w:space="0" w:color="auto"/>
        <w:left w:val="none" w:sz="0" w:space="0" w:color="auto"/>
        <w:bottom w:val="none" w:sz="0" w:space="0" w:color="auto"/>
        <w:right w:val="none" w:sz="0" w:space="0" w:color="auto"/>
      </w:divBdr>
    </w:div>
    <w:div w:id="377362087">
      <w:bodyDiv w:val="1"/>
      <w:marLeft w:val="0"/>
      <w:marRight w:val="0"/>
      <w:marTop w:val="0"/>
      <w:marBottom w:val="0"/>
      <w:divBdr>
        <w:top w:val="none" w:sz="0" w:space="0" w:color="auto"/>
        <w:left w:val="none" w:sz="0" w:space="0" w:color="auto"/>
        <w:bottom w:val="none" w:sz="0" w:space="0" w:color="auto"/>
        <w:right w:val="none" w:sz="0" w:space="0" w:color="auto"/>
      </w:divBdr>
    </w:div>
    <w:div w:id="381633029">
      <w:bodyDiv w:val="1"/>
      <w:marLeft w:val="0"/>
      <w:marRight w:val="0"/>
      <w:marTop w:val="0"/>
      <w:marBottom w:val="0"/>
      <w:divBdr>
        <w:top w:val="none" w:sz="0" w:space="0" w:color="auto"/>
        <w:left w:val="none" w:sz="0" w:space="0" w:color="auto"/>
        <w:bottom w:val="none" w:sz="0" w:space="0" w:color="auto"/>
        <w:right w:val="none" w:sz="0" w:space="0" w:color="auto"/>
      </w:divBdr>
    </w:div>
    <w:div w:id="400371987">
      <w:bodyDiv w:val="1"/>
      <w:marLeft w:val="0"/>
      <w:marRight w:val="0"/>
      <w:marTop w:val="0"/>
      <w:marBottom w:val="0"/>
      <w:divBdr>
        <w:top w:val="none" w:sz="0" w:space="0" w:color="auto"/>
        <w:left w:val="none" w:sz="0" w:space="0" w:color="auto"/>
        <w:bottom w:val="none" w:sz="0" w:space="0" w:color="auto"/>
        <w:right w:val="none" w:sz="0" w:space="0" w:color="auto"/>
      </w:divBdr>
    </w:div>
    <w:div w:id="400717331">
      <w:bodyDiv w:val="1"/>
      <w:marLeft w:val="0"/>
      <w:marRight w:val="0"/>
      <w:marTop w:val="0"/>
      <w:marBottom w:val="0"/>
      <w:divBdr>
        <w:top w:val="none" w:sz="0" w:space="0" w:color="auto"/>
        <w:left w:val="none" w:sz="0" w:space="0" w:color="auto"/>
        <w:bottom w:val="none" w:sz="0" w:space="0" w:color="auto"/>
        <w:right w:val="none" w:sz="0" w:space="0" w:color="auto"/>
      </w:divBdr>
    </w:div>
    <w:div w:id="402335848">
      <w:bodyDiv w:val="1"/>
      <w:marLeft w:val="0"/>
      <w:marRight w:val="0"/>
      <w:marTop w:val="0"/>
      <w:marBottom w:val="0"/>
      <w:divBdr>
        <w:top w:val="none" w:sz="0" w:space="0" w:color="auto"/>
        <w:left w:val="none" w:sz="0" w:space="0" w:color="auto"/>
        <w:bottom w:val="none" w:sz="0" w:space="0" w:color="auto"/>
        <w:right w:val="none" w:sz="0" w:space="0" w:color="auto"/>
      </w:divBdr>
    </w:div>
    <w:div w:id="409696098">
      <w:bodyDiv w:val="1"/>
      <w:marLeft w:val="0"/>
      <w:marRight w:val="0"/>
      <w:marTop w:val="0"/>
      <w:marBottom w:val="0"/>
      <w:divBdr>
        <w:top w:val="none" w:sz="0" w:space="0" w:color="auto"/>
        <w:left w:val="none" w:sz="0" w:space="0" w:color="auto"/>
        <w:bottom w:val="none" w:sz="0" w:space="0" w:color="auto"/>
        <w:right w:val="none" w:sz="0" w:space="0" w:color="auto"/>
      </w:divBdr>
    </w:div>
    <w:div w:id="410348217">
      <w:bodyDiv w:val="1"/>
      <w:marLeft w:val="0"/>
      <w:marRight w:val="0"/>
      <w:marTop w:val="0"/>
      <w:marBottom w:val="0"/>
      <w:divBdr>
        <w:top w:val="none" w:sz="0" w:space="0" w:color="auto"/>
        <w:left w:val="none" w:sz="0" w:space="0" w:color="auto"/>
        <w:bottom w:val="none" w:sz="0" w:space="0" w:color="auto"/>
        <w:right w:val="none" w:sz="0" w:space="0" w:color="auto"/>
      </w:divBdr>
    </w:div>
    <w:div w:id="414671596">
      <w:bodyDiv w:val="1"/>
      <w:marLeft w:val="0"/>
      <w:marRight w:val="0"/>
      <w:marTop w:val="0"/>
      <w:marBottom w:val="0"/>
      <w:divBdr>
        <w:top w:val="none" w:sz="0" w:space="0" w:color="auto"/>
        <w:left w:val="none" w:sz="0" w:space="0" w:color="auto"/>
        <w:bottom w:val="none" w:sz="0" w:space="0" w:color="auto"/>
        <w:right w:val="none" w:sz="0" w:space="0" w:color="auto"/>
      </w:divBdr>
    </w:div>
    <w:div w:id="414739990">
      <w:bodyDiv w:val="1"/>
      <w:marLeft w:val="0"/>
      <w:marRight w:val="0"/>
      <w:marTop w:val="0"/>
      <w:marBottom w:val="0"/>
      <w:divBdr>
        <w:top w:val="none" w:sz="0" w:space="0" w:color="auto"/>
        <w:left w:val="none" w:sz="0" w:space="0" w:color="auto"/>
        <w:bottom w:val="none" w:sz="0" w:space="0" w:color="auto"/>
        <w:right w:val="none" w:sz="0" w:space="0" w:color="auto"/>
      </w:divBdr>
    </w:div>
    <w:div w:id="420033896">
      <w:bodyDiv w:val="1"/>
      <w:marLeft w:val="0"/>
      <w:marRight w:val="0"/>
      <w:marTop w:val="0"/>
      <w:marBottom w:val="0"/>
      <w:divBdr>
        <w:top w:val="none" w:sz="0" w:space="0" w:color="auto"/>
        <w:left w:val="none" w:sz="0" w:space="0" w:color="auto"/>
        <w:bottom w:val="none" w:sz="0" w:space="0" w:color="auto"/>
        <w:right w:val="none" w:sz="0" w:space="0" w:color="auto"/>
      </w:divBdr>
    </w:div>
    <w:div w:id="425805817">
      <w:bodyDiv w:val="1"/>
      <w:marLeft w:val="0"/>
      <w:marRight w:val="0"/>
      <w:marTop w:val="0"/>
      <w:marBottom w:val="0"/>
      <w:divBdr>
        <w:top w:val="none" w:sz="0" w:space="0" w:color="auto"/>
        <w:left w:val="none" w:sz="0" w:space="0" w:color="auto"/>
        <w:bottom w:val="none" w:sz="0" w:space="0" w:color="auto"/>
        <w:right w:val="none" w:sz="0" w:space="0" w:color="auto"/>
      </w:divBdr>
    </w:div>
    <w:div w:id="427123800">
      <w:bodyDiv w:val="1"/>
      <w:marLeft w:val="0"/>
      <w:marRight w:val="0"/>
      <w:marTop w:val="0"/>
      <w:marBottom w:val="0"/>
      <w:divBdr>
        <w:top w:val="none" w:sz="0" w:space="0" w:color="auto"/>
        <w:left w:val="none" w:sz="0" w:space="0" w:color="auto"/>
        <w:bottom w:val="none" w:sz="0" w:space="0" w:color="auto"/>
        <w:right w:val="none" w:sz="0" w:space="0" w:color="auto"/>
      </w:divBdr>
    </w:div>
    <w:div w:id="427895707">
      <w:bodyDiv w:val="1"/>
      <w:marLeft w:val="0"/>
      <w:marRight w:val="0"/>
      <w:marTop w:val="0"/>
      <w:marBottom w:val="0"/>
      <w:divBdr>
        <w:top w:val="none" w:sz="0" w:space="0" w:color="auto"/>
        <w:left w:val="none" w:sz="0" w:space="0" w:color="auto"/>
        <w:bottom w:val="none" w:sz="0" w:space="0" w:color="auto"/>
        <w:right w:val="none" w:sz="0" w:space="0" w:color="auto"/>
      </w:divBdr>
    </w:div>
    <w:div w:id="431053642">
      <w:bodyDiv w:val="1"/>
      <w:marLeft w:val="0"/>
      <w:marRight w:val="0"/>
      <w:marTop w:val="0"/>
      <w:marBottom w:val="0"/>
      <w:divBdr>
        <w:top w:val="none" w:sz="0" w:space="0" w:color="auto"/>
        <w:left w:val="none" w:sz="0" w:space="0" w:color="auto"/>
        <w:bottom w:val="none" w:sz="0" w:space="0" w:color="auto"/>
        <w:right w:val="none" w:sz="0" w:space="0" w:color="auto"/>
      </w:divBdr>
    </w:div>
    <w:div w:id="432363248">
      <w:bodyDiv w:val="1"/>
      <w:marLeft w:val="0"/>
      <w:marRight w:val="0"/>
      <w:marTop w:val="0"/>
      <w:marBottom w:val="0"/>
      <w:divBdr>
        <w:top w:val="none" w:sz="0" w:space="0" w:color="auto"/>
        <w:left w:val="none" w:sz="0" w:space="0" w:color="auto"/>
        <w:bottom w:val="none" w:sz="0" w:space="0" w:color="auto"/>
        <w:right w:val="none" w:sz="0" w:space="0" w:color="auto"/>
      </w:divBdr>
    </w:div>
    <w:div w:id="437800556">
      <w:bodyDiv w:val="1"/>
      <w:marLeft w:val="0"/>
      <w:marRight w:val="0"/>
      <w:marTop w:val="0"/>
      <w:marBottom w:val="0"/>
      <w:divBdr>
        <w:top w:val="none" w:sz="0" w:space="0" w:color="auto"/>
        <w:left w:val="none" w:sz="0" w:space="0" w:color="auto"/>
        <w:bottom w:val="none" w:sz="0" w:space="0" w:color="auto"/>
        <w:right w:val="none" w:sz="0" w:space="0" w:color="auto"/>
      </w:divBdr>
    </w:div>
    <w:div w:id="439959606">
      <w:bodyDiv w:val="1"/>
      <w:marLeft w:val="0"/>
      <w:marRight w:val="0"/>
      <w:marTop w:val="0"/>
      <w:marBottom w:val="0"/>
      <w:divBdr>
        <w:top w:val="none" w:sz="0" w:space="0" w:color="auto"/>
        <w:left w:val="none" w:sz="0" w:space="0" w:color="auto"/>
        <w:bottom w:val="none" w:sz="0" w:space="0" w:color="auto"/>
        <w:right w:val="none" w:sz="0" w:space="0" w:color="auto"/>
      </w:divBdr>
    </w:div>
    <w:div w:id="443579685">
      <w:bodyDiv w:val="1"/>
      <w:marLeft w:val="0"/>
      <w:marRight w:val="0"/>
      <w:marTop w:val="0"/>
      <w:marBottom w:val="0"/>
      <w:divBdr>
        <w:top w:val="none" w:sz="0" w:space="0" w:color="auto"/>
        <w:left w:val="none" w:sz="0" w:space="0" w:color="auto"/>
        <w:bottom w:val="none" w:sz="0" w:space="0" w:color="auto"/>
        <w:right w:val="none" w:sz="0" w:space="0" w:color="auto"/>
      </w:divBdr>
    </w:div>
    <w:div w:id="449864442">
      <w:bodyDiv w:val="1"/>
      <w:marLeft w:val="0"/>
      <w:marRight w:val="0"/>
      <w:marTop w:val="0"/>
      <w:marBottom w:val="0"/>
      <w:divBdr>
        <w:top w:val="none" w:sz="0" w:space="0" w:color="auto"/>
        <w:left w:val="none" w:sz="0" w:space="0" w:color="auto"/>
        <w:bottom w:val="none" w:sz="0" w:space="0" w:color="auto"/>
        <w:right w:val="none" w:sz="0" w:space="0" w:color="auto"/>
      </w:divBdr>
    </w:div>
    <w:div w:id="452753336">
      <w:bodyDiv w:val="1"/>
      <w:marLeft w:val="0"/>
      <w:marRight w:val="0"/>
      <w:marTop w:val="0"/>
      <w:marBottom w:val="0"/>
      <w:divBdr>
        <w:top w:val="none" w:sz="0" w:space="0" w:color="auto"/>
        <w:left w:val="none" w:sz="0" w:space="0" w:color="auto"/>
        <w:bottom w:val="none" w:sz="0" w:space="0" w:color="auto"/>
        <w:right w:val="none" w:sz="0" w:space="0" w:color="auto"/>
      </w:divBdr>
    </w:div>
    <w:div w:id="454560550">
      <w:bodyDiv w:val="1"/>
      <w:marLeft w:val="0"/>
      <w:marRight w:val="0"/>
      <w:marTop w:val="0"/>
      <w:marBottom w:val="0"/>
      <w:divBdr>
        <w:top w:val="none" w:sz="0" w:space="0" w:color="auto"/>
        <w:left w:val="none" w:sz="0" w:space="0" w:color="auto"/>
        <w:bottom w:val="none" w:sz="0" w:space="0" w:color="auto"/>
        <w:right w:val="none" w:sz="0" w:space="0" w:color="auto"/>
      </w:divBdr>
    </w:div>
    <w:div w:id="457451936">
      <w:bodyDiv w:val="1"/>
      <w:marLeft w:val="0"/>
      <w:marRight w:val="0"/>
      <w:marTop w:val="0"/>
      <w:marBottom w:val="0"/>
      <w:divBdr>
        <w:top w:val="none" w:sz="0" w:space="0" w:color="auto"/>
        <w:left w:val="none" w:sz="0" w:space="0" w:color="auto"/>
        <w:bottom w:val="none" w:sz="0" w:space="0" w:color="auto"/>
        <w:right w:val="none" w:sz="0" w:space="0" w:color="auto"/>
      </w:divBdr>
    </w:div>
    <w:div w:id="457921023">
      <w:bodyDiv w:val="1"/>
      <w:marLeft w:val="0"/>
      <w:marRight w:val="0"/>
      <w:marTop w:val="0"/>
      <w:marBottom w:val="0"/>
      <w:divBdr>
        <w:top w:val="none" w:sz="0" w:space="0" w:color="auto"/>
        <w:left w:val="none" w:sz="0" w:space="0" w:color="auto"/>
        <w:bottom w:val="none" w:sz="0" w:space="0" w:color="auto"/>
        <w:right w:val="none" w:sz="0" w:space="0" w:color="auto"/>
      </w:divBdr>
    </w:div>
    <w:div w:id="458377074">
      <w:bodyDiv w:val="1"/>
      <w:marLeft w:val="0"/>
      <w:marRight w:val="0"/>
      <w:marTop w:val="0"/>
      <w:marBottom w:val="0"/>
      <w:divBdr>
        <w:top w:val="none" w:sz="0" w:space="0" w:color="auto"/>
        <w:left w:val="none" w:sz="0" w:space="0" w:color="auto"/>
        <w:bottom w:val="none" w:sz="0" w:space="0" w:color="auto"/>
        <w:right w:val="none" w:sz="0" w:space="0" w:color="auto"/>
      </w:divBdr>
    </w:div>
    <w:div w:id="458425608">
      <w:bodyDiv w:val="1"/>
      <w:marLeft w:val="0"/>
      <w:marRight w:val="0"/>
      <w:marTop w:val="0"/>
      <w:marBottom w:val="0"/>
      <w:divBdr>
        <w:top w:val="none" w:sz="0" w:space="0" w:color="auto"/>
        <w:left w:val="none" w:sz="0" w:space="0" w:color="auto"/>
        <w:bottom w:val="none" w:sz="0" w:space="0" w:color="auto"/>
        <w:right w:val="none" w:sz="0" w:space="0" w:color="auto"/>
      </w:divBdr>
    </w:div>
    <w:div w:id="463543590">
      <w:bodyDiv w:val="1"/>
      <w:marLeft w:val="0"/>
      <w:marRight w:val="0"/>
      <w:marTop w:val="0"/>
      <w:marBottom w:val="0"/>
      <w:divBdr>
        <w:top w:val="none" w:sz="0" w:space="0" w:color="auto"/>
        <w:left w:val="none" w:sz="0" w:space="0" w:color="auto"/>
        <w:bottom w:val="none" w:sz="0" w:space="0" w:color="auto"/>
        <w:right w:val="none" w:sz="0" w:space="0" w:color="auto"/>
      </w:divBdr>
    </w:div>
    <w:div w:id="470053246">
      <w:bodyDiv w:val="1"/>
      <w:marLeft w:val="0"/>
      <w:marRight w:val="0"/>
      <w:marTop w:val="0"/>
      <w:marBottom w:val="0"/>
      <w:divBdr>
        <w:top w:val="none" w:sz="0" w:space="0" w:color="auto"/>
        <w:left w:val="none" w:sz="0" w:space="0" w:color="auto"/>
        <w:bottom w:val="none" w:sz="0" w:space="0" w:color="auto"/>
        <w:right w:val="none" w:sz="0" w:space="0" w:color="auto"/>
      </w:divBdr>
    </w:div>
    <w:div w:id="473182854">
      <w:bodyDiv w:val="1"/>
      <w:marLeft w:val="0"/>
      <w:marRight w:val="0"/>
      <w:marTop w:val="0"/>
      <w:marBottom w:val="0"/>
      <w:divBdr>
        <w:top w:val="none" w:sz="0" w:space="0" w:color="auto"/>
        <w:left w:val="none" w:sz="0" w:space="0" w:color="auto"/>
        <w:bottom w:val="none" w:sz="0" w:space="0" w:color="auto"/>
        <w:right w:val="none" w:sz="0" w:space="0" w:color="auto"/>
      </w:divBdr>
    </w:div>
    <w:div w:id="476412160">
      <w:bodyDiv w:val="1"/>
      <w:marLeft w:val="0"/>
      <w:marRight w:val="0"/>
      <w:marTop w:val="0"/>
      <w:marBottom w:val="0"/>
      <w:divBdr>
        <w:top w:val="none" w:sz="0" w:space="0" w:color="auto"/>
        <w:left w:val="none" w:sz="0" w:space="0" w:color="auto"/>
        <w:bottom w:val="none" w:sz="0" w:space="0" w:color="auto"/>
        <w:right w:val="none" w:sz="0" w:space="0" w:color="auto"/>
      </w:divBdr>
    </w:div>
    <w:div w:id="483858902">
      <w:bodyDiv w:val="1"/>
      <w:marLeft w:val="0"/>
      <w:marRight w:val="0"/>
      <w:marTop w:val="0"/>
      <w:marBottom w:val="0"/>
      <w:divBdr>
        <w:top w:val="none" w:sz="0" w:space="0" w:color="auto"/>
        <w:left w:val="none" w:sz="0" w:space="0" w:color="auto"/>
        <w:bottom w:val="none" w:sz="0" w:space="0" w:color="auto"/>
        <w:right w:val="none" w:sz="0" w:space="0" w:color="auto"/>
      </w:divBdr>
    </w:div>
    <w:div w:id="484667220">
      <w:bodyDiv w:val="1"/>
      <w:marLeft w:val="0"/>
      <w:marRight w:val="0"/>
      <w:marTop w:val="0"/>
      <w:marBottom w:val="0"/>
      <w:divBdr>
        <w:top w:val="none" w:sz="0" w:space="0" w:color="auto"/>
        <w:left w:val="none" w:sz="0" w:space="0" w:color="auto"/>
        <w:bottom w:val="none" w:sz="0" w:space="0" w:color="auto"/>
        <w:right w:val="none" w:sz="0" w:space="0" w:color="auto"/>
      </w:divBdr>
    </w:div>
    <w:div w:id="490872585">
      <w:bodyDiv w:val="1"/>
      <w:marLeft w:val="0"/>
      <w:marRight w:val="0"/>
      <w:marTop w:val="0"/>
      <w:marBottom w:val="0"/>
      <w:divBdr>
        <w:top w:val="none" w:sz="0" w:space="0" w:color="auto"/>
        <w:left w:val="none" w:sz="0" w:space="0" w:color="auto"/>
        <w:bottom w:val="none" w:sz="0" w:space="0" w:color="auto"/>
        <w:right w:val="none" w:sz="0" w:space="0" w:color="auto"/>
      </w:divBdr>
    </w:div>
    <w:div w:id="491991185">
      <w:bodyDiv w:val="1"/>
      <w:marLeft w:val="0"/>
      <w:marRight w:val="0"/>
      <w:marTop w:val="0"/>
      <w:marBottom w:val="0"/>
      <w:divBdr>
        <w:top w:val="none" w:sz="0" w:space="0" w:color="auto"/>
        <w:left w:val="none" w:sz="0" w:space="0" w:color="auto"/>
        <w:bottom w:val="none" w:sz="0" w:space="0" w:color="auto"/>
        <w:right w:val="none" w:sz="0" w:space="0" w:color="auto"/>
      </w:divBdr>
    </w:div>
    <w:div w:id="492062847">
      <w:bodyDiv w:val="1"/>
      <w:marLeft w:val="0"/>
      <w:marRight w:val="0"/>
      <w:marTop w:val="0"/>
      <w:marBottom w:val="0"/>
      <w:divBdr>
        <w:top w:val="none" w:sz="0" w:space="0" w:color="auto"/>
        <w:left w:val="none" w:sz="0" w:space="0" w:color="auto"/>
        <w:bottom w:val="none" w:sz="0" w:space="0" w:color="auto"/>
        <w:right w:val="none" w:sz="0" w:space="0" w:color="auto"/>
      </w:divBdr>
    </w:div>
    <w:div w:id="493372909">
      <w:bodyDiv w:val="1"/>
      <w:marLeft w:val="0"/>
      <w:marRight w:val="0"/>
      <w:marTop w:val="0"/>
      <w:marBottom w:val="0"/>
      <w:divBdr>
        <w:top w:val="none" w:sz="0" w:space="0" w:color="auto"/>
        <w:left w:val="none" w:sz="0" w:space="0" w:color="auto"/>
        <w:bottom w:val="none" w:sz="0" w:space="0" w:color="auto"/>
        <w:right w:val="none" w:sz="0" w:space="0" w:color="auto"/>
      </w:divBdr>
    </w:div>
    <w:div w:id="495265071">
      <w:bodyDiv w:val="1"/>
      <w:marLeft w:val="0"/>
      <w:marRight w:val="0"/>
      <w:marTop w:val="0"/>
      <w:marBottom w:val="0"/>
      <w:divBdr>
        <w:top w:val="none" w:sz="0" w:space="0" w:color="auto"/>
        <w:left w:val="none" w:sz="0" w:space="0" w:color="auto"/>
        <w:bottom w:val="none" w:sz="0" w:space="0" w:color="auto"/>
        <w:right w:val="none" w:sz="0" w:space="0" w:color="auto"/>
      </w:divBdr>
    </w:div>
    <w:div w:id="509678495">
      <w:bodyDiv w:val="1"/>
      <w:marLeft w:val="0"/>
      <w:marRight w:val="0"/>
      <w:marTop w:val="0"/>
      <w:marBottom w:val="0"/>
      <w:divBdr>
        <w:top w:val="none" w:sz="0" w:space="0" w:color="auto"/>
        <w:left w:val="none" w:sz="0" w:space="0" w:color="auto"/>
        <w:bottom w:val="none" w:sz="0" w:space="0" w:color="auto"/>
        <w:right w:val="none" w:sz="0" w:space="0" w:color="auto"/>
      </w:divBdr>
    </w:div>
    <w:div w:id="513229543">
      <w:bodyDiv w:val="1"/>
      <w:marLeft w:val="0"/>
      <w:marRight w:val="0"/>
      <w:marTop w:val="0"/>
      <w:marBottom w:val="0"/>
      <w:divBdr>
        <w:top w:val="none" w:sz="0" w:space="0" w:color="auto"/>
        <w:left w:val="none" w:sz="0" w:space="0" w:color="auto"/>
        <w:bottom w:val="none" w:sz="0" w:space="0" w:color="auto"/>
        <w:right w:val="none" w:sz="0" w:space="0" w:color="auto"/>
      </w:divBdr>
    </w:div>
    <w:div w:id="514078025">
      <w:bodyDiv w:val="1"/>
      <w:marLeft w:val="0"/>
      <w:marRight w:val="0"/>
      <w:marTop w:val="0"/>
      <w:marBottom w:val="0"/>
      <w:divBdr>
        <w:top w:val="none" w:sz="0" w:space="0" w:color="auto"/>
        <w:left w:val="none" w:sz="0" w:space="0" w:color="auto"/>
        <w:bottom w:val="none" w:sz="0" w:space="0" w:color="auto"/>
        <w:right w:val="none" w:sz="0" w:space="0" w:color="auto"/>
      </w:divBdr>
    </w:div>
    <w:div w:id="518128459">
      <w:bodyDiv w:val="1"/>
      <w:marLeft w:val="0"/>
      <w:marRight w:val="0"/>
      <w:marTop w:val="0"/>
      <w:marBottom w:val="0"/>
      <w:divBdr>
        <w:top w:val="none" w:sz="0" w:space="0" w:color="auto"/>
        <w:left w:val="none" w:sz="0" w:space="0" w:color="auto"/>
        <w:bottom w:val="none" w:sz="0" w:space="0" w:color="auto"/>
        <w:right w:val="none" w:sz="0" w:space="0" w:color="auto"/>
      </w:divBdr>
    </w:div>
    <w:div w:id="521825265">
      <w:bodyDiv w:val="1"/>
      <w:marLeft w:val="0"/>
      <w:marRight w:val="0"/>
      <w:marTop w:val="0"/>
      <w:marBottom w:val="0"/>
      <w:divBdr>
        <w:top w:val="none" w:sz="0" w:space="0" w:color="auto"/>
        <w:left w:val="none" w:sz="0" w:space="0" w:color="auto"/>
        <w:bottom w:val="none" w:sz="0" w:space="0" w:color="auto"/>
        <w:right w:val="none" w:sz="0" w:space="0" w:color="auto"/>
      </w:divBdr>
    </w:div>
    <w:div w:id="525169996">
      <w:bodyDiv w:val="1"/>
      <w:marLeft w:val="0"/>
      <w:marRight w:val="0"/>
      <w:marTop w:val="0"/>
      <w:marBottom w:val="0"/>
      <w:divBdr>
        <w:top w:val="none" w:sz="0" w:space="0" w:color="auto"/>
        <w:left w:val="none" w:sz="0" w:space="0" w:color="auto"/>
        <w:bottom w:val="none" w:sz="0" w:space="0" w:color="auto"/>
        <w:right w:val="none" w:sz="0" w:space="0" w:color="auto"/>
      </w:divBdr>
    </w:div>
    <w:div w:id="527181186">
      <w:bodyDiv w:val="1"/>
      <w:marLeft w:val="0"/>
      <w:marRight w:val="0"/>
      <w:marTop w:val="0"/>
      <w:marBottom w:val="0"/>
      <w:divBdr>
        <w:top w:val="none" w:sz="0" w:space="0" w:color="auto"/>
        <w:left w:val="none" w:sz="0" w:space="0" w:color="auto"/>
        <w:bottom w:val="none" w:sz="0" w:space="0" w:color="auto"/>
        <w:right w:val="none" w:sz="0" w:space="0" w:color="auto"/>
      </w:divBdr>
    </w:div>
    <w:div w:id="530067911">
      <w:bodyDiv w:val="1"/>
      <w:marLeft w:val="0"/>
      <w:marRight w:val="0"/>
      <w:marTop w:val="0"/>
      <w:marBottom w:val="0"/>
      <w:divBdr>
        <w:top w:val="none" w:sz="0" w:space="0" w:color="auto"/>
        <w:left w:val="none" w:sz="0" w:space="0" w:color="auto"/>
        <w:bottom w:val="none" w:sz="0" w:space="0" w:color="auto"/>
        <w:right w:val="none" w:sz="0" w:space="0" w:color="auto"/>
      </w:divBdr>
    </w:div>
    <w:div w:id="532110836">
      <w:bodyDiv w:val="1"/>
      <w:marLeft w:val="0"/>
      <w:marRight w:val="0"/>
      <w:marTop w:val="0"/>
      <w:marBottom w:val="0"/>
      <w:divBdr>
        <w:top w:val="none" w:sz="0" w:space="0" w:color="auto"/>
        <w:left w:val="none" w:sz="0" w:space="0" w:color="auto"/>
        <w:bottom w:val="none" w:sz="0" w:space="0" w:color="auto"/>
        <w:right w:val="none" w:sz="0" w:space="0" w:color="auto"/>
      </w:divBdr>
    </w:div>
    <w:div w:id="536701971">
      <w:bodyDiv w:val="1"/>
      <w:marLeft w:val="0"/>
      <w:marRight w:val="0"/>
      <w:marTop w:val="0"/>
      <w:marBottom w:val="0"/>
      <w:divBdr>
        <w:top w:val="none" w:sz="0" w:space="0" w:color="auto"/>
        <w:left w:val="none" w:sz="0" w:space="0" w:color="auto"/>
        <w:bottom w:val="none" w:sz="0" w:space="0" w:color="auto"/>
        <w:right w:val="none" w:sz="0" w:space="0" w:color="auto"/>
      </w:divBdr>
    </w:div>
    <w:div w:id="540361087">
      <w:bodyDiv w:val="1"/>
      <w:marLeft w:val="0"/>
      <w:marRight w:val="0"/>
      <w:marTop w:val="0"/>
      <w:marBottom w:val="0"/>
      <w:divBdr>
        <w:top w:val="none" w:sz="0" w:space="0" w:color="auto"/>
        <w:left w:val="none" w:sz="0" w:space="0" w:color="auto"/>
        <w:bottom w:val="none" w:sz="0" w:space="0" w:color="auto"/>
        <w:right w:val="none" w:sz="0" w:space="0" w:color="auto"/>
      </w:divBdr>
    </w:div>
    <w:div w:id="540753718">
      <w:bodyDiv w:val="1"/>
      <w:marLeft w:val="0"/>
      <w:marRight w:val="0"/>
      <w:marTop w:val="0"/>
      <w:marBottom w:val="0"/>
      <w:divBdr>
        <w:top w:val="none" w:sz="0" w:space="0" w:color="auto"/>
        <w:left w:val="none" w:sz="0" w:space="0" w:color="auto"/>
        <w:bottom w:val="none" w:sz="0" w:space="0" w:color="auto"/>
        <w:right w:val="none" w:sz="0" w:space="0" w:color="auto"/>
      </w:divBdr>
    </w:div>
    <w:div w:id="542446513">
      <w:bodyDiv w:val="1"/>
      <w:marLeft w:val="0"/>
      <w:marRight w:val="0"/>
      <w:marTop w:val="0"/>
      <w:marBottom w:val="0"/>
      <w:divBdr>
        <w:top w:val="none" w:sz="0" w:space="0" w:color="auto"/>
        <w:left w:val="none" w:sz="0" w:space="0" w:color="auto"/>
        <w:bottom w:val="none" w:sz="0" w:space="0" w:color="auto"/>
        <w:right w:val="none" w:sz="0" w:space="0" w:color="auto"/>
      </w:divBdr>
    </w:div>
    <w:div w:id="550658272">
      <w:bodyDiv w:val="1"/>
      <w:marLeft w:val="0"/>
      <w:marRight w:val="0"/>
      <w:marTop w:val="0"/>
      <w:marBottom w:val="0"/>
      <w:divBdr>
        <w:top w:val="none" w:sz="0" w:space="0" w:color="auto"/>
        <w:left w:val="none" w:sz="0" w:space="0" w:color="auto"/>
        <w:bottom w:val="none" w:sz="0" w:space="0" w:color="auto"/>
        <w:right w:val="none" w:sz="0" w:space="0" w:color="auto"/>
      </w:divBdr>
    </w:div>
    <w:div w:id="552813794">
      <w:bodyDiv w:val="1"/>
      <w:marLeft w:val="0"/>
      <w:marRight w:val="0"/>
      <w:marTop w:val="0"/>
      <w:marBottom w:val="0"/>
      <w:divBdr>
        <w:top w:val="none" w:sz="0" w:space="0" w:color="auto"/>
        <w:left w:val="none" w:sz="0" w:space="0" w:color="auto"/>
        <w:bottom w:val="none" w:sz="0" w:space="0" w:color="auto"/>
        <w:right w:val="none" w:sz="0" w:space="0" w:color="auto"/>
      </w:divBdr>
    </w:div>
    <w:div w:id="554969803">
      <w:bodyDiv w:val="1"/>
      <w:marLeft w:val="0"/>
      <w:marRight w:val="0"/>
      <w:marTop w:val="0"/>
      <w:marBottom w:val="0"/>
      <w:divBdr>
        <w:top w:val="none" w:sz="0" w:space="0" w:color="auto"/>
        <w:left w:val="none" w:sz="0" w:space="0" w:color="auto"/>
        <w:bottom w:val="none" w:sz="0" w:space="0" w:color="auto"/>
        <w:right w:val="none" w:sz="0" w:space="0" w:color="auto"/>
      </w:divBdr>
    </w:div>
    <w:div w:id="557597159">
      <w:bodyDiv w:val="1"/>
      <w:marLeft w:val="0"/>
      <w:marRight w:val="0"/>
      <w:marTop w:val="0"/>
      <w:marBottom w:val="0"/>
      <w:divBdr>
        <w:top w:val="none" w:sz="0" w:space="0" w:color="auto"/>
        <w:left w:val="none" w:sz="0" w:space="0" w:color="auto"/>
        <w:bottom w:val="none" w:sz="0" w:space="0" w:color="auto"/>
        <w:right w:val="none" w:sz="0" w:space="0" w:color="auto"/>
      </w:divBdr>
    </w:div>
    <w:div w:id="561331063">
      <w:bodyDiv w:val="1"/>
      <w:marLeft w:val="0"/>
      <w:marRight w:val="0"/>
      <w:marTop w:val="0"/>
      <w:marBottom w:val="0"/>
      <w:divBdr>
        <w:top w:val="none" w:sz="0" w:space="0" w:color="auto"/>
        <w:left w:val="none" w:sz="0" w:space="0" w:color="auto"/>
        <w:bottom w:val="none" w:sz="0" w:space="0" w:color="auto"/>
        <w:right w:val="none" w:sz="0" w:space="0" w:color="auto"/>
      </w:divBdr>
    </w:div>
    <w:div w:id="583340728">
      <w:bodyDiv w:val="1"/>
      <w:marLeft w:val="0"/>
      <w:marRight w:val="0"/>
      <w:marTop w:val="0"/>
      <w:marBottom w:val="0"/>
      <w:divBdr>
        <w:top w:val="none" w:sz="0" w:space="0" w:color="auto"/>
        <w:left w:val="none" w:sz="0" w:space="0" w:color="auto"/>
        <w:bottom w:val="none" w:sz="0" w:space="0" w:color="auto"/>
        <w:right w:val="none" w:sz="0" w:space="0" w:color="auto"/>
      </w:divBdr>
    </w:div>
    <w:div w:id="590234189">
      <w:bodyDiv w:val="1"/>
      <w:marLeft w:val="0"/>
      <w:marRight w:val="0"/>
      <w:marTop w:val="0"/>
      <w:marBottom w:val="0"/>
      <w:divBdr>
        <w:top w:val="none" w:sz="0" w:space="0" w:color="auto"/>
        <w:left w:val="none" w:sz="0" w:space="0" w:color="auto"/>
        <w:bottom w:val="none" w:sz="0" w:space="0" w:color="auto"/>
        <w:right w:val="none" w:sz="0" w:space="0" w:color="auto"/>
      </w:divBdr>
    </w:div>
    <w:div w:id="591161574">
      <w:bodyDiv w:val="1"/>
      <w:marLeft w:val="0"/>
      <w:marRight w:val="0"/>
      <w:marTop w:val="0"/>
      <w:marBottom w:val="0"/>
      <w:divBdr>
        <w:top w:val="none" w:sz="0" w:space="0" w:color="auto"/>
        <w:left w:val="none" w:sz="0" w:space="0" w:color="auto"/>
        <w:bottom w:val="none" w:sz="0" w:space="0" w:color="auto"/>
        <w:right w:val="none" w:sz="0" w:space="0" w:color="auto"/>
      </w:divBdr>
    </w:div>
    <w:div w:id="592132841">
      <w:bodyDiv w:val="1"/>
      <w:marLeft w:val="0"/>
      <w:marRight w:val="0"/>
      <w:marTop w:val="0"/>
      <w:marBottom w:val="0"/>
      <w:divBdr>
        <w:top w:val="none" w:sz="0" w:space="0" w:color="auto"/>
        <w:left w:val="none" w:sz="0" w:space="0" w:color="auto"/>
        <w:bottom w:val="none" w:sz="0" w:space="0" w:color="auto"/>
        <w:right w:val="none" w:sz="0" w:space="0" w:color="auto"/>
      </w:divBdr>
    </w:div>
    <w:div w:id="592317931">
      <w:bodyDiv w:val="1"/>
      <w:marLeft w:val="0"/>
      <w:marRight w:val="0"/>
      <w:marTop w:val="0"/>
      <w:marBottom w:val="0"/>
      <w:divBdr>
        <w:top w:val="none" w:sz="0" w:space="0" w:color="auto"/>
        <w:left w:val="none" w:sz="0" w:space="0" w:color="auto"/>
        <w:bottom w:val="none" w:sz="0" w:space="0" w:color="auto"/>
        <w:right w:val="none" w:sz="0" w:space="0" w:color="auto"/>
      </w:divBdr>
    </w:div>
    <w:div w:id="592667308">
      <w:bodyDiv w:val="1"/>
      <w:marLeft w:val="0"/>
      <w:marRight w:val="0"/>
      <w:marTop w:val="0"/>
      <w:marBottom w:val="0"/>
      <w:divBdr>
        <w:top w:val="none" w:sz="0" w:space="0" w:color="auto"/>
        <w:left w:val="none" w:sz="0" w:space="0" w:color="auto"/>
        <w:bottom w:val="none" w:sz="0" w:space="0" w:color="auto"/>
        <w:right w:val="none" w:sz="0" w:space="0" w:color="auto"/>
      </w:divBdr>
    </w:div>
    <w:div w:id="595863446">
      <w:bodyDiv w:val="1"/>
      <w:marLeft w:val="0"/>
      <w:marRight w:val="0"/>
      <w:marTop w:val="0"/>
      <w:marBottom w:val="0"/>
      <w:divBdr>
        <w:top w:val="none" w:sz="0" w:space="0" w:color="auto"/>
        <w:left w:val="none" w:sz="0" w:space="0" w:color="auto"/>
        <w:bottom w:val="none" w:sz="0" w:space="0" w:color="auto"/>
        <w:right w:val="none" w:sz="0" w:space="0" w:color="auto"/>
      </w:divBdr>
    </w:div>
    <w:div w:id="597131253">
      <w:bodyDiv w:val="1"/>
      <w:marLeft w:val="0"/>
      <w:marRight w:val="0"/>
      <w:marTop w:val="0"/>
      <w:marBottom w:val="0"/>
      <w:divBdr>
        <w:top w:val="none" w:sz="0" w:space="0" w:color="auto"/>
        <w:left w:val="none" w:sz="0" w:space="0" w:color="auto"/>
        <w:bottom w:val="none" w:sz="0" w:space="0" w:color="auto"/>
        <w:right w:val="none" w:sz="0" w:space="0" w:color="auto"/>
      </w:divBdr>
    </w:div>
    <w:div w:id="597638397">
      <w:bodyDiv w:val="1"/>
      <w:marLeft w:val="0"/>
      <w:marRight w:val="0"/>
      <w:marTop w:val="0"/>
      <w:marBottom w:val="0"/>
      <w:divBdr>
        <w:top w:val="none" w:sz="0" w:space="0" w:color="auto"/>
        <w:left w:val="none" w:sz="0" w:space="0" w:color="auto"/>
        <w:bottom w:val="none" w:sz="0" w:space="0" w:color="auto"/>
        <w:right w:val="none" w:sz="0" w:space="0" w:color="auto"/>
      </w:divBdr>
    </w:div>
    <w:div w:id="612130821">
      <w:bodyDiv w:val="1"/>
      <w:marLeft w:val="0"/>
      <w:marRight w:val="0"/>
      <w:marTop w:val="0"/>
      <w:marBottom w:val="0"/>
      <w:divBdr>
        <w:top w:val="none" w:sz="0" w:space="0" w:color="auto"/>
        <w:left w:val="none" w:sz="0" w:space="0" w:color="auto"/>
        <w:bottom w:val="none" w:sz="0" w:space="0" w:color="auto"/>
        <w:right w:val="none" w:sz="0" w:space="0" w:color="auto"/>
      </w:divBdr>
    </w:div>
    <w:div w:id="612636114">
      <w:bodyDiv w:val="1"/>
      <w:marLeft w:val="0"/>
      <w:marRight w:val="0"/>
      <w:marTop w:val="0"/>
      <w:marBottom w:val="0"/>
      <w:divBdr>
        <w:top w:val="none" w:sz="0" w:space="0" w:color="auto"/>
        <w:left w:val="none" w:sz="0" w:space="0" w:color="auto"/>
        <w:bottom w:val="none" w:sz="0" w:space="0" w:color="auto"/>
        <w:right w:val="none" w:sz="0" w:space="0" w:color="auto"/>
      </w:divBdr>
    </w:div>
    <w:div w:id="614022309">
      <w:bodyDiv w:val="1"/>
      <w:marLeft w:val="0"/>
      <w:marRight w:val="0"/>
      <w:marTop w:val="0"/>
      <w:marBottom w:val="0"/>
      <w:divBdr>
        <w:top w:val="none" w:sz="0" w:space="0" w:color="auto"/>
        <w:left w:val="none" w:sz="0" w:space="0" w:color="auto"/>
        <w:bottom w:val="none" w:sz="0" w:space="0" w:color="auto"/>
        <w:right w:val="none" w:sz="0" w:space="0" w:color="auto"/>
      </w:divBdr>
    </w:div>
    <w:div w:id="614408494">
      <w:bodyDiv w:val="1"/>
      <w:marLeft w:val="0"/>
      <w:marRight w:val="0"/>
      <w:marTop w:val="0"/>
      <w:marBottom w:val="0"/>
      <w:divBdr>
        <w:top w:val="none" w:sz="0" w:space="0" w:color="auto"/>
        <w:left w:val="none" w:sz="0" w:space="0" w:color="auto"/>
        <w:bottom w:val="none" w:sz="0" w:space="0" w:color="auto"/>
        <w:right w:val="none" w:sz="0" w:space="0" w:color="auto"/>
      </w:divBdr>
    </w:div>
    <w:div w:id="615720902">
      <w:bodyDiv w:val="1"/>
      <w:marLeft w:val="0"/>
      <w:marRight w:val="0"/>
      <w:marTop w:val="0"/>
      <w:marBottom w:val="0"/>
      <w:divBdr>
        <w:top w:val="none" w:sz="0" w:space="0" w:color="auto"/>
        <w:left w:val="none" w:sz="0" w:space="0" w:color="auto"/>
        <w:bottom w:val="none" w:sz="0" w:space="0" w:color="auto"/>
        <w:right w:val="none" w:sz="0" w:space="0" w:color="auto"/>
      </w:divBdr>
    </w:div>
    <w:div w:id="616716339">
      <w:bodyDiv w:val="1"/>
      <w:marLeft w:val="0"/>
      <w:marRight w:val="0"/>
      <w:marTop w:val="0"/>
      <w:marBottom w:val="0"/>
      <w:divBdr>
        <w:top w:val="none" w:sz="0" w:space="0" w:color="auto"/>
        <w:left w:val="none" w:sz="0" w:space="0" w:color="auto"/>
        <w:bottom w:val="none" w:sz="0" w:space="0" w:color="auto"/>
        <w:right w:val="none" w:sz="0" w:space="0" w:color="auto"/>
      </w:divBdr>
    </w:div>
    <w:div w:id="618070240">
      <w:bodyDiv w:val="1"/>
      <w:marLeft w:val="0"/>
      <w:marRight w:val="0"/>
      <w:marTop w:val="0"/>
      <w:marBottom w:val="0"/>
      <w:divBdr>
        <w:top w:val="none" w:sz="0" w:space="0" w:color="auto"/>
        <w:left w:val="none" w:sz="0" w:space="0" w:color="auto"/>
        <w:bottom w:val="none" w:sz="0" w:space="0" w:color="auto"/>
        <w:right w:val="none" w:sz="0" w:space="0" w:color="auto"/>
      </w:divBdr>
    </w:div>
    <w:div w:id="622493026">
      <w:bodyDiv w:val="1"/>
      <w:marLeft w:val="0"/>
      <w:marRight w:val="0"/>
      <w:marTop w:val="0"/>
      <w:marBottom w:val="0"/>
      <w:divBdr>
        <w:top w:val="none" w:sz="0" w:space="0" w:color="auto"/>
        <w:left w:val="none" w:sz="0" w:space="0" w:color="auto"/>
        <w:bottom w:val="none" w:sz="0" w:space="0" w:color="auto"/>
        <w:right w:val="none" w:sz="0" w:space="0" w:color="auto"/>
      </w:divBdr>
    </w:div>
    <w:div w:id="626424735">
      <w:bodyDiv w:val="1"/>
      <w:marLeft w:val="0"/>
      <w:marRight w:val="0"/>
      <w:marTop w:val="0"/>
      <w:marBottom w:val="0"/>
      <w:divBdr>
        <w:top w:val="none" w:sz="0" w:space="0" w:color="auto"/>
        <w:left w:val="none" w:sz="0" w:space="0" w:color="auto"/>
        <w:bottom w:val="none" w:sz="0" w:space="0" w:color="auto"/>
        <w:right w:val="none" w:sz="0" w:space="0" w:color="auto"/>
      </w:divBdr>
    </w:div>
    <w:div w:id="632562885">
      <w:bodyDiv w:val="1"/>
      <w:marLeft w:val="0"/>
      <w:marRight w:val="0"/>
      <w:marTop w:val="0"/>
      <w:marBottom w:val="0"/>
      <w:divBdr>
        <w:top w:val="none" w:sz="0" w:space="0" w:color="auto"/>
        <w:left w:val="none" w:sz="0" w:space="0" w:color="auto"/>
        <w:bottom w:val="none" w:sz="0" w:space="0" w:color="auto"/>
        <w:right w:val="none" w:sz="0" w:space="0" w:color="auto"/>
      </w:divBdr>
    </w:div>
    <w:div w:id="632717092">
      <w:bodyDiv w:val="1"/>
      <w:marLeft w:val="0"/>
      <w:marRight w:val="0"/>
      <w:marTop w:val="0"/>
      <w:marBottom w:val="0"/>
      <w:divBdr>
        <w:top w:val="none" w:sz="0" w:space="0" w:color="auto"/>
        <w:left w:val="none" w:sz="0" w:space="0" w:color="auto"/>
        <w:bottom w:val="none" w:sz="0" w:space="0" w:color="auto"/>
        <w:right w:val="none" w:sz="0" w:space="0" w:color="auto"/>
      </w:divBdr>
    </w:div>
    <w:div w:id="639656665">
      <w:bodyDiv w:val="1"/>
      <w:marLeft w:val="0"/>
      <w:marRight w:val="0"/>
      <w:marTop w:val="0"/>
      <w:marBottom w:val="0"/>
      <w:divBdr>
        <w:top w:val="none" w:sz="0" w:space="0" w:color="auto"/>
        <w:left w:val="none" w:sz="0" w:space="0" w:color="auto"/>
        <w:bottom w:val="none" w:sz="0" w:space="0" w:color="auto"/>
        <w:right w:val="none" w:sz="0" w:space="0" w:color="auto"/>
      </w:divBdr>
    </w:div>
    <w:div w:id="643197848">
      <w:bodyDiv w:val="1"/>
      <w:marLeft w:val="0"/>
      <w:marRight w:val="0"/>
      <w:marTop w:val="0"/>
      <w:marBottom w:val="0"/>
      <w:divBdr>
        <w:top w:val="none" w:sz="0" w:space="0" w:color="auto"/>
        <w:left w:val="none" w:sz="0" w:space="0" w:color="auto"/>
        <w:bottom w:val="none" w:sz="0" w:space="0" w:color="auto"/>
        <w:right w:val="none" w:sz="0" w:space="0" w:color="auto"/>
      </w:divBdr>
    </w:div>
    <w:div w:id="645553886">
      <w:bodyDiv w:val="1"/>
      <w:marLeft w:val="0"/>
      <w:marRight w:val="0"/>
      <w:marTop w:val="0"/>
      <w:marBottom w:val="0"/>
      <w:divBdr>
        <w:top w:val="none" w:sz="0" w:space="0" w:color="auto"/>
        <w:left w:val="none" w:sz="0" w:space="0" w:color="auto"/>
        <w:bottom w:val="none" w:sz="0" w:space="0" w:color="auto"/>
        <w:right w:val="none" w:sz="0" w:space="0" w:color="auto"/>
      </w:divBdr>
    </w:div>
    <w:div w:id="646207203">
      <w:bodyDiv w:val="1"/>
      <w:marLeft w:val="0"/>
      <w:marRight w:val="0"/>
      <w:marTop w:val="0"/>
      <w:marBottom w:val="0"/>
      <w:divBdr>
        <w:top w:val="none" w:sz="0" w:space="0" w:color="auto"/>
        <w:left w:val="none" w:sz="0" w:space="0" w:color="auto"/>
        <w:bottom w:val="none" w:sz="0" w:space="0" w:color="auto"/>
        <w:right w:val="none" w:sz="0" w:space="0" w:color="auto"/>
      </w:divBdr>
    </w:div>
    <w:div w:id="650256869">
      <w:bodyDiv w:val="1"/>
      <w:marLeft w:val="0"/>
      <w:marRight w:val="0"/>
      <w:marTop w:val="0"/>
      <w:marBottom w:val="0"/>
      <w:divBdr>
        <w:top w:val="none" w:sz="0" w:space="0" w:color="auto"/>
        <w:left w:val="none" w:sz="0" w:space="0" w:color="auto"/>
        <w:bottom w:val="none" w:sz="0" w:space="0" w:color="auto"/>
        <w:right w:val="none" w:sz="0" w:space="0" w:color="auto"/>
      </w:divBdr>
    </w:div>
    <w:div w:id="655720437">
      <w:bodyDiv w:val="1"/>
      <w:marLeft w:val="0"/>
      <w:marRight w:val="0"/>
      <w:marTop w:val="0"/>
      <w:marBottom w:val="0"/>
      <w:divBdr>
        <w:top w:val="none" w:sz="0" w:space="0" w:color="auto"/>
        <w:left w:val="none" w:sz="0" w:space="0" w:color="auto"/>
        <w:bottom w:val="none" w:sz="0" w:space="0" w:color="auto"/>
        <w:right w:val="none" w:sz="0" w:space="0" w:color="auto"/>
      </w:divBdr>
    </w:div>
    <w:div w:id="658968146">
      <w:bodyDiv w:val="1"/>
      <w:marLeft w:val="0"/>
      <w:marRight w:val="0"/>
      <w:marTop w:val="0"/>
      <w:marBottom w:val="0"/>
      <w:divBdr>
        <w:top w:val="none" w:sz="0" w:space="0" w:color="auto"/>
        <w:left w:val="none" w:sz="0" w:space="0" w:color="auto"/>
        <w:bottom w:val="none" w:sz="0" w:space="0" w:color="auto"/>
        <w:right w:val="none" w:sz="0" w:space="0" w:color="auto"/>
      </w:divBdr>
    </w:div>
    <w:div w:id="663780636">
      <w:bodyDiv w:val="1"/>
      <w:marLeft w:val="0"/>
      <w:marRight w:val="0"/>
      <w:marTop w:val="0"/>
      <w:marBottom w:val="0"/>
      <w:divBdr>
        <w:top w:val="none" w:sz="0" w:space="0" w:color="auto"/>
        <w:left w:val="none" w:sz="0" w:space="0" w:color="auto"/>
        <w:bottom w:val="none" w:sz="0" w:space="0" w:color="auto"/>
        <w:right w:val="none" w:sz="0" w:space="0" w:color="auto"/>
      </w:divBdr>
    </w:div>
    <w:div w:id="667707674">
      <w:bodyDiv w:val="1"/>
      <w:marLeft w:val="0"/>
      <w:marRight w:val="0"/>
      <w:marTop w:val="0"/>
      <w:marBottom w:val="0"/>
      <w:divBdr>
        <w:top w:val="none" w:sz="0" w:space="0" w:color="auto"/>
        <w:left w:val="none" w:sz="0" w:space="0" w:color="auto"/>
        <w:bottom w:val="none" w:sz="0" w:space="0" w:color="auto"/>
        <w:right w:val="none" w:sz="0" w:space="0" w:color="auto"/>
      </w:divBdr>
    </w:div>
    <w:div w:id="671570327">
      <w:bodyDiv w:val="1"/>
      <w:marLeft w:val="0"/>
      <w:marRight w:val="0"/>
      <w:marTop w:val="0"/>
      <w:marBottom w:val="0"/>
      <w:divBdr>
        <w:top w:val="none" w:sz="0" w:space="0" w:color="auto"/>
        <w:left w:val="none" w:sz="0" w:space="0" w:color="auto"/>
        <w:bottom w:val="none" w:sz="0" w:space="0" w:color="auto"/>
        <w:right w:val="none" w:sz="0" w:space="0" w:color="auto"/>
      </w:divBdr>
    </w:div>
    <w:div w:id="685208526">
      <w:bodyDiv w:val="1"/>
      <w:marLeft w:val="0"/>
      <w:marRight w:val="0"/>
      <w:marTop w:val="0"/>
      <w:marBottom w:val="0"/>
      <w:divBdr>
        <w:top w:val="none" w:sz="0" w:space="0" w:color="auto"/>
        <w:left w:val="none" w:sz="0" w:space="0" w:color="auto"/>
        <w:bottom w:val="none" w:sz="0" w:space="0" w:color="auto"/>
        <w:right w:val="none" w:sz="0" w:space="0" w:color="auto"/>
      </w:divBdr>
    </w:div>
    <w:div w:id="686831191">
      <w:bodyDiv w:val="1"/>
      <w:marLeft w:val="0"/>
      <w:marRight w:val="0"/>
      <w:marTop w:val="0"/>
      <w:marBottom w:val="0"/>
      <w:divBdr>
        <w:top w:val="none" w:sz="0" w:space="0" w:color="auto"/>
        <w:left w:val="none" w:sz="0" w:space="0" w:color="auto"/>
        <w:bottom w:val="none" w:sz="0" w:space="0" w:color="auto"/>
        <w:right w:val="none" w:sz="0" w:space="0" w:color="auto"/>
      </w:divBdr>
    </w:div>
    <w:div w:id="689720857">
      <w:bodyDiv w:val="1"/>
      <w:marLeft w:val="0"/>
      <w:marRight w:val="0"/>
      <w:marTop w:val="0"/>
      <w:marBottom w:val="0"/>
      <w:divBdr>
        <w:top w:val="none" w:sz="0" w:space="0" w:color="auto"/>
        <w:left w:val="none" w:sz="0" w:space="0" w:color="auto"/>
        <w:bottom w:val="none" w:sz="0" w:space="0" w:color="auto"/>
        <w:right w:val="none" w:sz="0" w:space="0" w:color="auto"/>
      </w:divBdr>
    </w:div>
    <w:div w:id="690957043">
      <w:bodyDiv w:val="1"/>
      <w:marLeft w:val="0"/>
      <w:marRight w:val="0"/>
      <w:marTop w:val="0"/>
      <w:marBottom w:val="0"/>
      <w:divBdr>
        <w:top w:val="none" w:sz="0" w:space="0" w:color="auto"/>
        <w:left w:val="none" w:sz="0" w:space="0" w:color="auto"/>
        <w:bottom w:val="none" w:sz="0" w:space="0" w:color="auto"/>
        <w:right w:val="none" w:sz="0" w:space="0" w:color="auto"/>
      </w:divBdr>
    </w:div>
    <w:div w:id="695665491">
      <w:bodyDiv w:val="1"/>
      <w:marLeft w:val="0"/>
      <w:marRight w:val="0"/>
      <w:marTop w:val="0"/>
      <w:marBottom w:val="0"/>
      <w:divBdr>
        <w:top w:val="none" w:sz="0" w:space="0" w:color="auto"/>
        <w:left w:val="none" w:sz="0" w:space="0" w:color="auto"/>
        <w:bottom w:val="none" w:sz="0" w:space="0" w:color="auto"/>
        <w:right w:val="none" w:sz="0" w:space="0" w:color="auto"/>
      </w:divBdr>
    </w:div>
    <w:div w:id="698316050">
      <w:bodyDiv w:val="1"/>
      <w:marLeft w:val="0"/>
      <w:marRight w:val="0"/>
      <w:marTop w:val="0"/>
      <w:marBottom w:val="0"/>
      <w:divBdr>
        <w:top w:val="none" w:sz="0" w:space="0" w:color="auto"/>
        <w:left w:val="none" w:sz="0" w:space="0" w:color="auto"/>
        <w:bottom w:val="none" w:sz="0" w:space="0" w:color="auto"/>
        <w:right w:val="none" w:sz="0" w:space="0" w:color="auto"/>
      </w:divBdr>
    </w:div>
    <w:div w:id="699860707">
      <w:bodyDiv w:val="1"/>
      <w:marLeft w:val="0"/>
      <w:marRight w:val="0"/>
      <w:marTop w:val="0"/>
      <w:marBottom w:val="0"/>
      <w:divBdr>
        <w:top w:val="none" w:sz="0" w:space="0" w:color="auto"/>
        <w:left w:val="none" w:sz="0" w:space="0" w:color="auto"/>
        <w:bottom w:val="none" w:sz="0" w:space="0" w:color="auto"/>
        <w:right w:val="none" w:sz="0" w:space="0" w:color="auto"/>
      </w:divBdr>
    </w:div>
    <w:div w:id="708072814">
      <w:bodyDiv w:val="1"/>
      <w:marLeft w:val="0"/>
      <w:marRight w:val="0"/>
      <w:marTop w:val="0"/>
      <w:marBottom w:val="0"/>
      <w:divBdr>
        <w:top w:val="none" w:sz="0" w:space="0" w:color="auto"/>
        <w:left w:val="none" w:sz="0" w:space="0" w:color="auto"/>
        <w:bottom w:val="none" w:sz="0" w:space="0" w:color="auto"/>
        <w:right w:val="none" w:sz="0" w:space="0" w:color="auto"/>
      </w:divBdr>
    </w:div>
    <w:div w:id="712118836">
      <w:bodyDiv w:val="1"/>
      <w:marLeft w:val="0"/>
      <w:marRight w:val="0"/>
      <w:marTop w:val="0"/>
      <w:marBottom w:val="0"/>
      <w:divBdr>
        <w:top w:val="none" w:sz="0" w:space="0" w:color="auto"/>
        <w:left w:val="none" w:sz="0" w:space="0" w:color="auto"/>
        <w:bottom w:val="none" w:sz="0" w:space="0" w:color="auto"/>
        <w:right w:val="none" w:sz="0" w:space="0" w:color="auto"/>
      </w:divBdr>
    </w:div>
    <w:div w:id="719674922">
      <w:bodyDiv w:val="1"/>
      <w:marLeft w:val="0"/>
      <w:marRight w:val="0"/>
      <w:marTop w:val="0"/>
      <w:marBottom w:val="0"/>
      <w:divBdr>
        <w:top w:val="none" w:sz="0" w:space="0" w:color="auto"/>
        <w:left w:val="none" w:sz="0" w:space="0" w:color="auto"/>
        <w:bottom w:val="none" w:sz="0" w:space="0" w:color="auto"/>
        <w:right w:val="none" w:sz="0" w:space="0" w:color="auto"/>
      </w:divBdr>
    </w:div>
    <w:div w:id="724568728">
      <w:bodyDiv w:val="1"/>
      <w:marLeft w:val="0"/>
      <w:marRight w:val="0"/>
      <w:marTop w:val="0"/>
      <w:marBottom w:val="0"/>
      <w:divBdr>
        <w:top w:val="none" w:sz="0" w:space="0" w:color="auto"/>
        <w:left w:val="none" w:sz="0" w:space="0" w:color="auto"/>
        <w:bottom w:val="none" w:sz="0" w:space="0" w:color="auto"/>
        <w:right w:val="none" w:sz="0" w:space="0" w:color="auto"/>
      </w:divBdr>
    </w:div>
    <w:div w:id="724984642">
      <w:bodyDiv w:val="1"/>
      <w:marLeft w:val="0"/>
      <w:marRight w:val="0"/>
      <w:marTop w:val="0"/>
      <w:marBottom w:val="0"/>
      <w:divBdr>
        <w:top w:val="none" w:sz="0" w:space="0" w:color="auto"/>
        <w:left w:val="none" w:sz="0" w:space="0" w:color="auto"/>
        <w:bottom w:val="none" w:sz="0" w:space="0" w:color="auto"/>
        <w:right w:val="none" w:sz="0" w:space="0" w:color="auto"/>
      </w:divBdr>
    </w:div>
    <w:div w:id="726497050">
      <w:bodyDiv w:val="1"/>
      <w:marLeft w:val="0"/>
      <w:marRight w:val="0"/>
      <w:marTop w:val="0"/>
      <w:marBottom w:val="0"/>
      <w:divBdr>
        <w:top w:val="none" w:sz="0" w:space="0" w:color="auto"/>
        <w:left w:val="none" w:sz="0" w:space="0" w:color="auto"/>
        <w:bottom w:val="none" w:sz="0" w:space="0" w:color="auto"/>
        <w:right w:val="none" w:sz="0" w:space="0" w:color="auto"/>
      </w:divBdr>
    </w:div>
    <w:div w:id="727268704">
      <w:bodyDiv w:val="1"/>
      <w:marLeft w:val="0"/>
      <w:marRight w:val="0"/>
      <w:marTop w:val="0"/>
      <w:marBottom w:val="0"/>
      <w:divBdr>
        <w:top w:val="none" w:sz="0" w:space="0" w:color="auto"/>
        <w:left w:val="none" w:sz="0" w:space="0" w:color="auto"/>
        <w:bottom w:val="none" w:sz="0" w:space="0" w:color="auto"/>
        <w:right w:val="none" w:sz="0" w:space="0" w:color="auto"/>
      </w:divBdr>
    </w:div>
    <w:div w:id="739211997">
      <w:bodyDiv w:val="1"/>
      <w:marLeft w:val="0"/>
      <w:marRight w:val="0"/>
      <w:marTop w:val="0"/>
      <w:marBottom w:val="0"/>
      <w:divBdr>
        <w:top w:val="none" w:sz="0" w:space="0" w:color="auto"/>
        <w:left w:val="none" w:sz="0" w:space="0" w:color="auto"/>
        <w:bottom w:val="none" w:sz="0" w:space="0" w:color="auto"/>
        <w:right w:val="none" w:sz="0" w:space="0" w:color="auto"/>
      </w:divBdr>
    </w:div>
    <w:div w:id="745420544">
      <w:bodyDiv w:val="1"/>
      <w:marLeft w:val="0"/>
      <w:marRight w:val="0"/>
      <w:marTop w:val="0"/>
      <w:marBottom w:val="0"/>
      <w:divBdr>
        <w:top w:val="none" w:sz="0" w:space="0" w:color="auto"/>
        <w:left w:val="none" w:sz="0" w:space="0" w:color="auto"/>
        <w:bottom w:val="none" w:sz="0" w:space="0" w:color="auto"/>
        <w:right w:val="none" w:sz="0" w:space="0" w:color="auto"/>
      </w:divBdr>
    </w:div>
    <w:div w:id="745499677">
      <w:bodyDiv w:val="1"/>
      <w:marLeft w:val="0"/>
      <w:marRight w:val="0"/>
      <w:marTop w:val="0"/>
      <w:marBottom w:val="0"/>
      <w:divBdr>
        <w:top w:val="none" w:sz="0" w:space="0" w:color="auto"/>
        <w:left w:val="none" w:sz="0" w:space="0" w:color="auto"/>
        <w:bottom w:val="none" w:sz="0" w:space="0" w:color="auto"/>
        <w:right w:val="none" w:sz="0" w:space="0" w:color="auto"/>
      </w:divBdr>
    </w:div>
    <w:div w:id="746727559">
      <w:bodyDiv w:val="1"/>
      <w:marLeft w:val="0"/>
      <w:marRight w:val="0"/>
      <w:marTop w:val="0"/>
      <w:marBottom w:val="0"/>
      <w:divBdr>
        <w:top w:val="none" w:sz="0" w:space="0" w:color="auto"/>
        <w:left w:val="none" w:sz="0" w:space="0" w:color="auto"/>
        <w:bottom w:val="none" w:sz="0" w:space="0" w:color="auto"/>
        <w:right w:val="none" w:sz="0" w:space="0" w:color="auto"/>
      </w:divBdr>
    </w:div>
    <w:div w:id="748580453">
      <w:bodyDiv w:val="1"/>
      <w:marLeft w:val="0"/>
      <w:marRight w:val="0"/>
      <w:marTop w:val="0"/>
      <w:marBottom w:val="0"/>
      <w:divBdr>
        <w:top w:val="none" w:sz="0" w:space="0" w:color="auto"/>
        <w:left w:val="none" w:sz="0" w:space="0" w:color="auto"/>
        <w:bottom w:val="none" w:sz="0" w:space="0" w:color="auto"/>
        <w:right w:val="none" w:sz="0" w:space="0" w:color="auto"/>
      </w:divBdr>
    </w:div>
    <w:div w:id="750125383">
      <w:bodyDiv w:val="1"/>
      <w:marLeft w:val="0"/>
      <w:marRight w:val="0"/>
      <w:marTop w:val="0"/>
      <w:marBottom w:val="0"/>
      <w:divBdr>
        <w:top w:val="none" w:sz="0" w:space="0" w:color="auto"/>
        <w:left w:val="none" w:sz="0" w:space="0" w:color="auto"/>
        <w:bottom w:val="none" w:sz="0" w:space="0" w:color="auto"/>
        <w:right w:val="none" w:sz="0" w:space="0" w:color="auto"/>
      </w:divBdr>
    </w:div>
    <w:div w:id="753480127">
      <w:bodyDiv w:val="1"/>
      <w:marLeft w:val="0"/>
      <w:marRight w:val="0"/>
      <w:marTop w:val="0"/>
      <w:marBottom w:val="0"/>
      <w:divBdr>
        <w:top w:val="none" w:sz="0" w:space="0" w:color="auto"/>
        <w:left w:val="none" w:sz="0" w:space="0" w:color="auto"/>
        <w:bottom w:val="none" w:sz="0" w:space="0" w:color="auto"/>
        <w:right w:val="none" w:sz="0" w:space="0" w:color="auto"/>
      </w:divBdr>
    </w:div>
    <w:div w:id="754784615">
      <w:bodyDiv w:val="1"/>
      <w:marLeft w:val="0"/>
      <w:marRight w:val="0"/>
      <w:marTop w:val="0"/>
      <w:marBottom w:val="0"/>
      <w:divBdr>
        <w:top w:val="none" w:sz="0" w:space="0" w:color="auto"/>
        <w:left w:val="none" w:sz="0" w:space="0" w:color="auto"/>
        <w:bottom w:val="none" w:sz="0" w:space="0" w:color="auto"/>
        <w:right w:val="none" w:sz="0" w:space="0" w:color="auto"/>
      </w:divBdr>
    </w:div>
    <w:div w:id="757598214">
      <w:bodyDiv w:val="1"/>
      <w:marLeft w:val="0"/>
      <w:marRight w:val="0"/>
      <w:marTop w:val="0"/>
      <w:marBottom w:val="0"/>
      <w:divBdr>
        <w:top w:val="none" w:sz="0" w:space="0" w:color="auto"/>
        <w:left w:val="none" w:sz="0" w:space="0" w:color="auto"/>
        <w:bottom w:val="none" w:sz="0" w:space="0" w:color="auto"/>
        <w:right w:val="none" w:sz="0" w:space="0" w:color="auto"/>
      </w:divBdr>
    </w:div>
    <w:div w:id="759105222">
      <w:bodyDiv w:val="1"/>
      <w:marLeft w:val="0"/>
      <w:marRight w:val="0"/>
      <w:marTop w:val="0"/>
      <w:marBottom w:val="0"/>
      <w:divBdr>
        <w:top w:val="none" w:sz="0" w:space="0" w:color="auto"/>
        <w:left w:val="none" w:sz="0" w:space="0" w:color="auto"/>
        <w:bottom w:val="none" w:sz="0" w:space="0" w:color="auto"/>
        <w:right w:val="none" w:sz="0" w:space="0" w:color="auto"/>
      </w:divBdr>
    </w:div>
    <w:div w:id="759374058">
      <w:bodyDiv w:val="1"/>
      <w:marLeft w:val="0"/>
      <w:marRight w:val="0"/>
      <w:marTop w:val="0"/>
      <w:marBottom w:val="0"/>
      <w:divBdr>
        <w:top w:val="none" w:sz="0" w:space="0" w:color="auto"/>
        <w:left w:val="none" w:sz="0" w:space="0" w:color="auto"/>
        <w:bottom w:val="none" w:sz="0" w:space="0" w:color="auto"/>
        <w:right w:val="none" w:sz="0" w:space="0" w:color="auto"/>
      </w:divBdr>
    </w:div>
    <w:div w:id="759838004">
      <w:bodyDiv w:val="1"/>
      <w:marLeft w:val="0"/>
      <w:marRight w:val="0"/>
      <w:marTop w:val="0"/>
      <w:marBottom w:val="0"/>
      <w:divBdr>
        <w:top w:val="none" w:sz="0" w:space="0" w:color="auto"/>
        <w:left w:val="none" w:sz="0" w:space="0" w:color="auto"/>
        <w:bottom w:val="none" w:sz="0" w:space="0" w:color="auto"/>
        <w:right w:val="none" w:sz="0" w:space="0" w:color="auto"/>
      </w:divBdr>
    </w:div>
    <w:div w:id="761797016">
      <w:bodyDiv w:val="1"/>
      <w:marLeft w:val="0"/>
      <w:marRight w:val="0"/>
      <w:marTop w:val="0"/>
      <w:marBottom w:val="0"/>
      <w:divBdr>
        <w:top w:val="none" w:sz="0" w:space="0" w:color="auto"/>
        <w:left w:val="none" w:sz="0" w:space="0" w:color="auto"/>
        <w:bottom w:val="none" w:sz="0" w:space="0" w:color="auto"/>
        <w:right w:val="none" w:sz="0" w:space="0" w:color="auto"/>
      </w:divBdr>
    </w:div>
    <w:div w:id="771778552">
      <w:bodyDiv w:val="1"/>
      <w:marLeft w:val="0"/>
      <w:marRight w:val="0"/>
      <w:marTop w:val="0"/>
      <w:marBottom w:val="0"/>
      <w:divBdr>
        <w:top w:val="none" w:sz="0" w:space="0" w:color="auto"/>
        <w:left w:val="none" w:sz="0" w:space="0" w:color="auto"/>
        <w:bottom w:val="none" w:sz="0" w:space="0" w:color="auto"/>
        <w:right w:val="none" w:sz="0" w:space="0" w:color="auto"/>
      </w:divBdr>
    </w:div>
    <w:div w:id="773289751">
      <w:bodyDiv w:val="1"/>
      <w:marLeft w:val="0"/>
      <w:marRight w:val="0"/>
      <w:marTop w:val="0"/>
      <w:marBottom w:val="0"/>
      <w:divBdr>
        <w:top w:val="none" w:sz="0" w:space="0" w:color="auto"/>
        <w:left w:val="none" w:sz="0" w:space="0" w:color="auto"/>
        <w:bottom w:val="none" w:sz="0" w:space="0" w:color="auto"/>
        <w:right w:val="none" w:sz="0" w:space="0" w:color="auto"/>
      </w:divBdr>
    </w:div>
    <w:div w:id="781650660">
      <w:bodyDiv w:val="1"/>
      <w:marLeft w:val="0"/>
      <w:marRight w:val="0"/>
      <w:marTop w:val="0"/>
      <w:marBottom w:val="0"/>
      <w:divBdr>
        <w:top w:val="none" w:sz="0" w:space="0" w:color="auto"/>
        <w:left w:val="none" w:sz="0" w:space="0" w:color="auto"/>
        <w:bottom w:val="none" w:sz="0" w:space="0" w:color="auto"/>
        <w:right w:val="none" w:sz="0" w:space="0" w:color="auto"/>
      </w:divBdr>
    </w:div>
    <w:div w:id="787704294">
      <w:bodyDiv w:val="1"/>
      <w:marLeft w:val="0"/>
      <w:marRight w:val="0"/>
      <w:marTop w:val="0"/>
      <w:marBottom w:val="0"/>
      <w:divBdr>
        <w:top w:val="none" w:sz="0" w:space="0" w:color="auto"/>
        <w:left w:val="none" w:sz="0" w:space="0" w:color="auto"/>
        <w:bottom w:val="none" w:sz="0" w:space="0" w:color="auto"/>
        <w:right w:val="none" w:sz="0" w:space="0" w:color="auto"/>
      </w:divBdr>
    </w:div>
    <w:div w:id="795177990">
      <w:bodyDiv w:val="1"/>
      <w:marLeft w:val="0"/>
      <w:marRight w:val="0"/>
      <w:marTop w:val="0"/>
      <w:marBottom w:val="0"/>
      <w:divBdr>
        <w:top w:val="none" w:sz="0" w:space="0" w:color="auto"/>
        <w:left w:val="none" w:sz="0" w:space="0" w:color="auto"/>
        <w:bottom w:val="none" w:sz="0" w:space="0" w:color="auto"/>
        <w:right w:val="none" w:sz="0" w:space="0" w:color="auto"/>
      </w:divBdr>
    </w:div>
    <w:div w:id="796991372">
      <w:bodyDiv w:val="1"/>
      <w:marLeft w:val="0"/>
      <w:marRight w:val="0"/>
      <w:marTop w:val="0"/>
      <w:marBottom w:val="0"/>
      <w:divBdr>
        <w:top w:val="none" w:sz="0" w:space="0" w:color="auto"/>
        <w:left w:val="none" w:sz="0" w:space="0" w:color="auto"/>
        <w:bottom w:val="none" w:sz="0" w:space="0" w:color="auto"/>
        <w:right w:val="none" w:sz="0" w:space="0" w:color="auto"/>
      </w:divBdr>
    </w:div>
    <w:div w:id="806626654">
      <w:bodyDiv w:val="1"/>
      <w:marLeft w:val="0"/>
      <w:marRight w:val="0"/>
      <w:marTop w:val="0"/>
      <w:marBottom w:val="0"/>
      <w:divBdr>
        <w:top w:val="none" w:sz="0" w:space="0" w:color="auto"/>
        <w:left w:val="none" w:sz="0" w:space="0" w:color="auto"/>
        <w:bottom w:val="none" w:sz="0" w:space="0" w:color="auto"/>
        <w:right w:val="none" w:sz="0" w:space="0" w:color="auto"/>
      </w:divBdr>
    </w:div>
    <w:div w:id="807090442">
      <w:bodyDiv w:val="1"/>
      <w:marLeft w:val="0"/>
      <w:marRight w:val="0"/>
      <w:marTop w:val="0"/>
      <w:marBottom w:val="0"/>
      <w:divBdr>
        <w:top w:val="none" w:sz="0" w:space="0" w:color="auto"/>
        <w:left w:val="none" w:sz="0" w:space="0" w:color="auto"/>
        <w:bottom w:val="none" w:sz="0" w:space="0" w:color="auto"/>
        <w:right w:val="none" w:sz="0" w:space="0" w:color="auto"/>
      </w:divBdr>
    </w:div>
    <w:div w:id="813060228">
      <w:bodyDiv w:val="1"/>
      <w:marLeft w:val="0"/>
      <w:marRight w:val="0"/>
      <w:marTop w:val="0"/>
      <w:marBottom w:val="0"/>
      <w:divBdr>
        <w:top w:val="none" w:sz="0" w:space="0" w:color="auto"/>
        <w:left w:val="none" w:sz="0" w:space="0" w:color="auto"/>
        <w:bottom w:val="none" w:sz="0" w:space="0" w:color="auto"/>
        <w:right w:val="none" w:sz="0" w:space="0" w:color="auto"/>
      </w:divBdr>
    </w:div>
    <w:div w:id="815683117">
      <w:bodyDiv w:val="1"/>
      <w:marLeft w:val="0"/>
      <w:marRight w:val="0"/>
      <w:marTop w:val="0"/>
      <w:marBottom w:val="0"/>
      <w:divBdr>
        <w:top w:val="none" w:sz="0" w:space="0" w:color="auto"/>
        <w:left w:val="none" w:sz="0" w:space="0" w:color="auto"/>
        <w:bottom w:val="none" w:sz="0" w:space="0" w:color="auto"/>
        <w:right w:val="none" w:sz="0" w:space="0" w:color="auto"/>
      </w:divBdr>
    </w:div>
    <w:div w:id="816798337">
      <w:bodyDiv w:val="1"/>
      <w:marLeft w:val="0"/>
      <w:marRight w:val="0"/>
      <w:marTop w:val="0"/>
      <w:marBottom w:val="0"/>
      <w:divBdr>
        <w:top w:val="none" w:sz="0" w:space="0" w:color="auto"/>
        <w:left w:val="none" w:sz="0" w:space="0" w:color="auto"/>
        <w:bottom w:val="none" w:sz="0" w:space="0" w:color="auto"/>
        <w:right w:val="none" w:sz="0" w:space="0" w:color="auto"/>
      </w:divBdr>
    </w:div>
    <w:div w:id="826433200">
      <w:bodyDiv w:val="1"/>
      <w:marLeft w:val="0"/>
      <w:marRight w:val="0"/>
      <w:marTop w:val="0"/>
      <w:marBottom w:val="0"/>
      <w:divBdr>
        <w:top w:val="none" w:sz="0" w:space="0" w:color="auto"/>
        <w:left w:val="none" w:sz="0" w:space="0" w:color="auto"/>
        <w:bottom w:val="none" w:sz="0" w:space="0" w:color="auto"/>
        <w:right w:val="none" w:sz="0" w:space="0" w:color="auto"/>
      </w:divBdr>
    </w:div>
    <w:div w:id="833300018">
      <w:bodyDiv w:val="1"/>
      <w:marLeft w:val="0"/>
      <w:marRight w:val="0"/>
      <w:marTop w:val="0"/>
      <w:marBottom w:val="0"/>
      <w:divBdr>
        <w:top w:val="none" w:sz="0" w:space="0" w:color="auto"/>
        <w:left w:val="none" w:sz="0" w:space="0" w:color="auto"/>
        <w:bottom w:val="none" w:sz="0" w:space="0" w:color="auto"/>
        <w:right w:val="none" w:sz="0" w:space="0" w:color="auto"/>
      </w:divBdr>
    </w:div>
    <w:div w:id="840388930">
      <w:bodyDiv w:val="1"/>
      <w:marLeft w:val="0"/>
      <w:marRight w:val="0"/>
      <w:marTop w:val="0"/>
      <w:marBottom w:val="0"/>
      <w:divBdr>
        <w:top w:val="none" w:sz="0" w:space="0" w:color="auto"/>
        <w:left w:val="none" w:sz="0" w:space="0" w:color="auto"/>
        <w:bottom w:val="none" w:sz="0" w:space="0" w:color="auto"/>
        <w:right w:val="none" w:sz="0" w:space="0" w:color="auto"/>
      </w:divBdr>
    </w:div>
    <w:div w:id="840778732">
      <w:bodyDiv w:val="1"/>
      <w:marLeft w:val="0"/>
      <w:marRight w:val="0"/>
      <w:marTop w:val="0"/>
      <w:marBottom w:val="0"/>
      <w:divBdr>
        <w:top w:val="none" w:sz="0" w:space="0" w:color="auto"/>
        <w:left w:val="none" w:sz="0" w:space="0" w:color="auto"/>
        <w:bottom w:val="none" w:sz="0" w:space="0" w:color="auto"/>
        <w:right w:val="none" w:sz="0" w:space="0" w:color="auto"/>
      </w:divBdr>
    </w:div>
    <w:div w:id="845632159">
      <w:bodyDiv w:val="1"/>
      <w:marLeft w:val="0"/>
      <w:marRight w:val="0"/>
      <w:marTop w:val="0"/>
      <w:marBottom w:val="0"/>
      <w:divBdr>
        <w:top w:val="none" w:sz="0" w:space="0" w:color="auto"/>
        <w:left w:val="none" w:sz="0" w:space="0" w:color="auto"/>
        <w:bottom w:val="none" w:sz="0" w:space="0" w:color="auto"/>
        <w:right w:val="none" w:sz="0" w:space="0" w:color="auto"/>
      </w:divBdr>
    </w:div>
    <w:div w:id="845904120">
      <w:bodyDiv w:val="1"/>
      <w:marLeft w:val="0"/>
      <w:marRight w:val="0"/>
      <w:marTop w:val="0"/>
      <w:marBottom w:val="0"/>
      <w:divBdr>
        <w:top w:val="none" w:sz="0" w:space="0" w:color="auto"/>
        <w:left w:val="none" w:sz="0" w:space="0" w:color="auto"/>
        <w:bottom w:val="none" w:sz="0" w:space="0" w:color="auto"/>
        <w:right w:val="none" w:sz="0" w:space="0" w:color="auto"/>
      </w:divBdr>
    </w:div>
    <w:div w:id="847452046">
      <w:bodyDiv w:val="1"/>
      <w:marLeft w:val="0"/>
      <w:marRight w:val="0"/>
      <w:marTop w:val="0"/>
      <w:marBottom w:val="0"/>
      <w:divBdr>
        <w:top w:val="none" w:sz="0" w:space="0" w:color="auto"/>
        <w:left w:val="none" w:sz="0" w:space="0" w:color="auto"/>
        <w:bottom w:val="none" w:sz="0" w:space="0" w:color="auto"/>
        <w:right w:val="none" w:sz="0" w:space="0" w:color="auto"/>
      </w:divBdr>
    </w:div>
    <w:div w:id="856314625">
      <w:bodyDiv w:val="1"/>
      <w:marLeft w:val="0"/>
      <w:marRight w:val="0"/>
      <w:marTop w:val="0"/>
      <w:marBottom w:val="0"/>
      <w:divBdr>
        <w:top w:val="none" w:sz="0" w:space="0" w:color="auto"/>
        <w:left w:val="none" w:sz="0" w:space="0" w:color="auto"/>
        <w:bottom w:val="none" w:sz="0" w:space="0" w:color="auto"/>
        <w:right w:val="none" w:sz="0" w:space="0" w:color="auto"/>
      </w:divBdr>
    </w:div>
    <w:div w:id="857699669">
      <w:bodyDiv w:val="1"/>
      <w:marLeft w:val="0"/>
      <w:marRight w:val="0"/>
      <w:marTop w:val="0"/>
      <w:marBottom w:val="0"/>
      <w:divBdr>
        <w:top w:val="none" w:sz="0" w:space="0" w:color="auto"/>
        <w:left w:val="none" w:sz="0" w:space="0" w:color="auto"/>
        <w:bottom w:val="none" w:sz="0" w:space="0" w:color="auto"/>
        <w:right w:val="none" w:sz="0" w:space="0" w:color="auto"/>
      </w:divBdr>
    </w:div>
    <w:div w:id="858932603">
      <w:bodyDiv w:val="1"/>
      <w:marLeft w:val="0"/>
      <w:marRight w:val="0"/>
      <w:marTop w:val="0"/>
      <w:marBottom w:val="0"/>
      <w:divBdr>
        <w:top w:val="none" w:sz="0" w:space="0" w:color="auto"/>
        <w:left w:val="none" w:sz="0" w:space="0" w:color="auto"/>
        <w:bottom w:val="none" w:sz="0" w:space="0" w:color="auto"/>
        <w:right w:val="none" w:sz="0" w:space="0" w:color="auto"/>
      </w:divBdr>
    </w:div>
    <w:div w:id="860358764">
      <w:bodyDiv w:val="1"/>
      <w:marLeft w:val="0"/>
      <w:marRight w:val="0"/>
      <w:marTop w:val="0"/>
      <w:marBottom w:val="0"/>
      <w:divBdr>
        <w:top w:val="none" w:sz="0" w:space="0" w:color="auto"/>
        <w:left w:val="none" w:sz="0" w:space="0" w:color="auto"/>
        <w:bottom w:val="none" w:sz="0" w:space="0" w:color="auto"/>
        <w:right w:val="none" w:sz="0" w:space="0" w:color="auto"/>
      </w:divBdr>
    </w:div>
    <w:div w:id="881593342">
      <w:bodyDiv w:val="1"/>
      <w:marLeft w:val="0"/>
      <w:marRight w:val="0"/>
      <w:marTop w:val="0"/>
      <w:marBottom w:val="0"/>
      <w:divBdr>
        <w:top w:val="none" w:sz="0" w:space="0" w:color="auto"/>
        <w:left w:val="none" w:sz="0" w:space="0" w:color="auto"/>
        <w:bottom w:val="none" w:sz="0" w:space="0" w:color="auto"/>
        <w:right w:val="none" w:sz="0" w:space="0" w:color="auto"/>
      </w:divBdr>
    </w:div>
    <w:div w:id="881593885">
      <w:bodyDiv w:val="1"/>
      <w:marLeft w:val="0"/>
      <w:marRight w:val="0"/>
      <w:marTop w:val="0"/>
      <w:marBottom w:val="0"/>
      <w:divBdr>
        <w:top w:val="none" w:sz="0" w:space="0" w:color="auto"/>
        <w:left w:val="none" w:sz="0" w:space="0" w:color="auto"/>
        <w:bottom w:val="none" w:sz="0" w:space="0" w:color="auto"/>
        <w:right w:val="none" w:sz="0" w:space="0" w:color="auto"/>
      </w:divBdr>
    </w:div>
    <w:div w:id="882643297">
      <w:bodyDiv w:val="1"/>
      <w:marLeft w:val="0"/>
      <w:marRight w:val="0"/>
      <w:marTop w:val="0"/>
      <w:marBottom w:val="0"/>
      <w:divBdr>
        <w:top w:val="none" w:sz="0" w:space="0" w:color="auto"/>
        <w:left w:val="none" w:sz="0" w:space="0" w:color="auto"/>
        <w:bottom w:val="none" w:sz="0" w:space="0" w:color="auto"/>
        <w:right w:val="none" w:sz="0" w:space="0" w:color="auto"/>
      </w:divBdr>
    </w:div>
    <w:div w:id="887685664">
      <w:bodyDiv w:val="1"/>
      <w:marLeft w:val="0"/>
      <w:marRight w:val="0"/>
      <w:marTop w:val="0"/>
      <w:marBottom w:val="0"/>
      <w:divBdr>
        <w:top w:val="none" w:sz="0" w:space="0" w:color="auto"/>
        <w:left w:val="none" w:sz="0" w:space="0" w:color="auto"/>
        <w:bottom w:val="none" w:sz="0" w:space="0" w:color="auto"/>
        <w:right w:val="none" w:sz="0" w:space="0" w:color="auto"/>
      </w:divBdr>
    </w:div>
    <w:div w:id="889732745">
      <w:bodyDiv w:val="1"/>
      <w:marLeft w:val="0"/>
      <w:marRight w:val="0"/>
      <w:marTop w:val="0"/>
      <w:marBottom w:val="0"/>
      <w:divBdr>
        <w:top w:val="none" w:sz="0" w:space="0" w:color="auto"/>
        <w:left w:val="none" w:sz="0" w:space="0" w:color="auto"/>
        <w:bottom w:val="none" w:sz="0" w:space="0" w:color="auto"/>
        <w:right w:val="none" w:sz="0" w:space="0" w:color="auto"/>
      </w:divBdr>
    </w:div>
    <w:div w:id="895581336">
      <w:bodyDiv w:val="1"/>
      <w:marLeft w:val="0"/>
      <w:marRight w:val="0"/>
      <w:marTop w:val="0"/>
      <w:marBottom w:val="0"/>
      <w:divBdr>
        <w:top w:val="none" w:sz="0" w:space="0" w:color="auto"/>
        <w:left w:val="none" w:sz="0" w:space="0" w:color="auto"/>
        <w:bottom w:val="none" w:sz="0" w:space="0" w:color="auto"/>
        <w:right w:val="none" w:sz="0" w:space="0" w:color="auto"/>
      </w:divBdr>
    </w:div>
    <w:div w:id="897016012">
      <w:bodyDiv w:val="1"/>
      <w:marLeft w:val="0"/>
      <w:marRight w:val="0"/>
      <w:marTop w:val="0"/>
      <w:marBottom w:val="0"/>
      <w:divBdr>
        <w:top w:val="none" w:sz="0" w:space="0" w:color="auto"/>
        <w:left w:val="none" w:sz="0" w:space="0" w:color="auto"/>
        <w:bottom w:val="none" w:sz="0" w:space="0" w:color="auto"/>
        <w:right w:val="none" w:sz="0" w:space="0" w:color="auto"/>
      </w:divBdr>
    </w:div>
    <w:div w:id="906648610">
      <w:bodyDiv w:val="1"/>
      <w:marLeft w:val="0"/>
      <w:marRight w:val="0"/>
      <w:marTop w:val="0"/>
      <w:marBottom w:val="0"/>
      <w:divBdr>
        <w:top w:val="none" w:sz="0" w:space="0" w:color="auto"/>
        <w:left w:val="none" w:sz="0" w:space="0" w:color="auto"/>
        <w:bottom w:val="none" w:sz="0" w:space="0" w:color="auto"/>
        <w:right w:val="none" w:sz="0" w:space="0" w:color="auto"/>
      </w:divBdr>
    </w:div>
    <w:div w:id="908732917">
      <w:bodyDiv w:val="1"/>
      <w:marLeft w:val="0"/>
      <w:marRight w:val="0"/>
      <w:marTop w:val="0"/>
      <w:marBottom w:val="0"/>
      <w:divBdr>
        <w:top w:val="none" w:sz="0" w:space="0" w:color="auto"/>
        <w:left w:val="none" w:sz="0" w:space="0" w:color="auto"/>
        <w:bottom w:val="none" w:sz="0" w:space="0" w:color="auto"/>
        <w:right w:val="none" w:sz="0" w:space="0" w:color="auto"/>
      </w:divBdr>
    </w:div>
    <w:div w:id="909577333">
      <w:bodyDiv w:val="1"/>
      <w:marLeft w:val="0"/>
      <w:marRight w:val="0"/>
      <w:marTop w:val="0"/>
      <w:marBottom w:val="0"/>
      <w:divBdr>
        <w:top w:val="none" w:sz="0" w:space="0" w:color="auto"/>
        <w:left w:val="none" w:sz="0" w:space="0" w:color="auto"/>
        <w:bottom w:val="none" w:sz="0" w:space="0" w:color="auto"/>
        <w:right w:val="none" w:sz="0" w:space="0" w:color="auto"/>
      </w:divBdr>
    </w:div>
    <w:div w:id="910232032">
      <w:bodyDiv w:val="1"/>
      <w:marLeft w:val="0"/>
      <w:marRight w:val="0"/>
      <w:marTop w:val="0"/>
      <w:marBottom w:val="0"/>
      <w:divBdr>
        <w:top w:val="none" w:sz="0" w:space="0" w:color="auto"/>
        <w:left w:val="none" w:sz="0" w:space="0" w:color="auto"/>
        <w:bottom w:val="none" w:sz="0" w:space="0" w:color="auto"/>
        <w:right w:val="none" w:sz="0" w:space="0" w:color="auto"/>
      </w:divBdr>
    </w:div>
    <w:div w:id="910696535">
      <w:bodyDiv w:val="1"/>
      <w:marLeft w:val="0"/>
      <w:marRight w:val="0"/>
      <w:marTop w:val="0"/>
      <w:marBottom w:val="0"/>
      <w:divBdr>
        <w:top w:val="none" w:sz="0" w:space="0" w:color="auto"/>
        <w:left w:val="none" w:sz="0" w:space="0" w:color="auto"/>
        <w:bottom w:val="none" w:sz="0" w:space="0" w:color="auto"/>
        <w:right w:val="none" w:sz="0" w:space="0" w:color="auto"/>
      </w:divBdr>
    </w:div>
    <w:div w:id="917986293">
      <w:bodyDiv w:val="1"/>
      <w:marLeft w:val="0"/>
      <w:marRight w:val="0"/>
      <w:marTop w:val="0"/>
      <w:marBottom w:val="0"/>
      <w:divBdr>
        <w:top w:val="none" w:sz="0" w:space="0" w:color="auto"/>
        <w:left w:val="none" w:sz="0" w:space="0" w:color="auto"/>
        <w:bottom w:val="none" w:sz="0" w:space="0" w:color="auto"/>
        <w:right w:val="none" w:sz="0" w:space="0" w:color="auto"/>
      </w:divBdr>
    </w:div>
    <w:div w:id="918950289">
      <w:bodyDiv w:val="1"/>
      <w:marLeft w:val="0"/>
      <w:marRight w:val="0"/>
      <w:marTop w:val="0"/>
      <w:marBottom w:val="0"/>
      <w:divBdr>
        <w:top w:val="none" w:sz="0" w:space="0" w:color="auto"/>
        <w:left w:val="none" w:sz="0" w:space="0" w:color="auto"/>
        <w:bottom w:val="none" w:sz="0" w:space="0" w:color="auto"/>
        <w:right w:val="none" w:sz="0" w:space="0" w:color="auto"/>
      </w:divBdr>
    </w:div>
    <w:div w:id="924607007">
      <w:bodyDiv w:val="1"/>
      <w:marLeft w:val="0"/>
      <w:marRight w:val="0"/>
      <w:marTop w:val="0"/>
      <w:marBottom w:val="0"/>
      <w:divBdr>
        <w:top w:val="none" w:sz="0" w:space="0" w:color="auto"/>
        <w:left w:val="none" w:sz="0" w:space="0" w:color="auto"/>
        <w:bottom w:val="none" w:sz="0" w:space="0" w:color="auto"/>
        <w:right w:val="none" w:sz="0" w:space="0" w:color="auto"/>
      </w:divBdr>
    </w:div>
    <w:div w:id="926304373">
      <w:bodyDiv w:val="1"/>
      <w:marLeft w:val="0"/>
      <w:marRight w:val="0"/>
      <w:marTop w:val="0"/>
      <w:marBottom w:val="0"/>
      <w:divBdr>
        <w:top w:val="none" w:sz="0" w:space="0" w:color="auto"/>
        <w:left w:val="none" w:sz="0" w:space="0" w:color="auto"/>
        <w:bottom w:val="none" w:sz="0" w:space="0" w:color="auto"/>
        <w:right w:val="none" w:sz="0" w:space="0" w:color="auto"/>
      </w:divBdr>
    </w:div>
    <w:div w:id="929580017">
      <w:bodyDiv w:val="1"/>
      <w:marLeft w:val="0"/>
      <w:marRight w:val="0"/>
      <w:marTop w:val="0"/>
      <w:marBottom w:val="0"/>
      <w:divBdr>
        <w:top w:val="none" w:sz="0" w:space="0" w:color="auto"/>
        <w:left w:val="none" w:sz="0" w:space="0" w:color="auto"/>
        <w:bottom w:val="none" w:sz="0" w:space="0" w:color="auto"/>
        <w:right w:val="none" w:sz="0" w:space="0" w:color="auto"/>
      </w:divBdr>
    </w:div>
    <w:div w:id="931398805">
      <w:bodyDiv w:val="1"/>
      <w:marLeft w:val="0"/>
      <w:marRight w:val="0"/>
      <w:marTop w:val="0"/>
      <w:marBottom w:val="0"/>
      <w:divBdr>
        <w:top w:val="none" w:sz="0" w:space="0" w:color="auto"/>
        <w:left w:val="none" w:sz="0" w:space="0" w:color="auto"/>
        <w:bottom w:val="none" w:sz="0" w:space="0" w:color="auto"/>
        <w:right w:val="none" w:sz="0" w:space="0" w:color="auto"/>
      </w:divBdr>
    </w:div>
    <w:div w:id="932085386">
      <w:bodyDiv w:val="1"/>
      <w:marLeft w:val="0"/>
      <w:marRight w:val="0"/>
      <w:marTop w:val="0"/>
      <w:marBottom w:val="0"/>
      <w:divBdr>
        <w:top w:val="none" w:sz="0" w:space="0" w:color="auto"/>
        <w:left w:val="none" w:sz="0" w:space="0" w:color="auto"/>
        <w:bottom w:val="none" w:sz="0" w:space="0" w:color="auto"/>
        <w:right w:val="none" w:sz="0" w:space="0" w:color="auto"/>
      </w:divBdr>
    </w:div>
    <w:div w:id="935406524">
      <w:bodyDiv w:val="1"/>
      <w:marLeft w:val="0"/>
      <w:marRight w:val="0"/>
      <w:marTop w:val="0"/>
      <w:marBottom w:val="0"/>
      <w:divBdr>
        <w:top w:val="none" w:sz="0" w:space="0" w:color="auto"/>
        <w:left w:val="none" w:sz="0" w:space="0" w:color="auto"/>
        <w:bottom w:val="none" w:sz="0" w:space="0" w:color="auto"/>
        <w:right w:val="none" w:sz="0" w:space="0" w:color="auto"/>
      </w:divBdr>
    </w:div>
    <w:div w:id="937101507">
      <w:bodyDiv w:val="1"/>
      <w:marLeft w:val="0"/>
      <w:marRight w:val="0"/>
      <w:marTop w:val="0"/>
      <w:marBottom w:val="0"/>
      <w:divBdr>
        <w:top w:val="none" w:sz="0" w:space="0" w:color="auto"/>
        <w:left w:val="none" w:sz="0" w:space="0" w:color="auto"/>
        <w:bottom w:val="none" w:sz="0" w:space="0" w:color="auto"/>
        <w:right w:val="none" w:sz="0" w:space="0" w:color="auto"/>
      </w:divBdr>
    </w:div>
    <w:div w:id="938298618">
      <w:bodyDiv w:val="1"/>
      <w:marLeft w:val="0"/>
      <w:marRight w:val="0"/>
      <w:marTop w:val="0"/>
      <w:marBottom w:val="0"/>
      <w:divBdr>
        <w:top w:val="none" w:sz="0" w:space="0" w:color="auto"/>
        <w:left w:val="none" w:sz="0" w:space="0" w:color="auto"/>
        <w:bottom w:val="none" w:sz="0" w:space="0" w:color="auto"/>
        <w:right w:val="none" w:sz="0" w:space="0" w:color="auto"/>
      </w:divBdr>
    </w:div>
    <w:div w:id="944652792">
      <w:bodyDiv w:val="1"/>
      <w:marLeft w:val="0"/>
      <w:marRight w:val="0"/>
      <w:marTop w:val="0"/>
      <w:marBottom w:val="0"/>
      <w:divBdr>
        <w:top w:val="none" w:sz="0" w:space="0" w:color="auto"/>
        <w:left w:val="none" w:sz="0" w:space="0" w:color="auto"/>
        <w:bottom w:val="none" w:sz="0" w:space="0" w:color="auto"/>
        <w:right w:val="none" w:sz="0" w:space="0" w:color="auto"/>
      </w:divBdr>
    </w:div>
    <w:div w:id="945389212">
      <w:bodyDiv w:val="1"/>
      <w:marLeft w:val="0"/>
      <w:marRight w:val="0"/>
      <w:marTop w:val="0"/>
      <w:marBottom w:val="0"/>
      <w:divBdr>
        <w:top w:val="none" w:sz="0" w:space="0" w:color="auto"/>
        <w:left w:val="none" w:sz="0" w:space="0" w:color="auto"/>
        <w:bottom w:val="none" w:sz="0" w:space="0" w:color="auto"/>
        <w:right w:val="none" w:sz="0" w:space="0" w:color="auto"/>
      </w:divBdr>
    </w:div>
    <w:div w:id="946959674">
      <w:bodyDiv w:val="1"/>
      <w:marLeft w:val="0"/>
      <w:marRight w:val="0"/>
      <w:marTop w:val="0"/>
      <w:marBottom w:val="0"/>
      <w:divBdr>
        <w:top w:val="none" w:sz="0" w:space="0" w:color="auto"/>
        <w:left w:val="none" w:sz="0" w:space="0" w:color="auto"/>
        <w:bottom w:val="none" w:sz="0" w:space="0" w:color="auto"/>
        <w:right w:val="none" w:sz="0" w:space="0" w:color="auto"/>
      </w:divBdr>
    </w:div>
    <w:div w:id="948317957">
      <w:bodyDiv w:val="1"/>
      <w:marLeft w:val="0"/>
      <w:marRight w:val="0"/>
      <w:marTop w:val="0"/>
      <w:marBottom w:val="0"/>
      <w:divBdr>
        <w:top w:val="none" w:sz="0" w:space="0" w:color="auto"/>
        <w:left w:val="none" w:sz="0" w:space="0" w:color="auto"/>
        <w:bottom w:val="none" w:sz="0" w:space="0" w:color="auto"/>
        <w:right w:val="none" w:sz="0" w:space="0" w:color="auto"/>
      </w:divBdr>
    </w:div>
    <w:div w:id="952709762">
      <w:bodyDiv w:val="1"/>
      <w:marLeft w:val="0"/>
      <w:marRight w:val="0"/>
      <w:marTop w:val="0"/>
      <w:marBottom w:val="0"/>
      <w:divBdr>
        <w:top w:val="none" w:sz="0" w:space="0" w:color="auto"/>
        <w:left w:val="none" w:sz="0" w:space="0" w:color="auto"/>
        <w:bottom w:val="none" w:sz="0" w:space="0" w:color="auto"/>
        <w:right w:val="none" w:sz="0" w:space="0" w:color="auto"/>
      </w:divBdr>
    </w:div>
    <w:div w:id="961960260">
      <w:bodyDiv w:val="1"/>
      <w:marLeft w:val="0"/>
      <w:marRight w:val="0"/>
      <w:marTop w:val="0"/>
      <w:marBottom w:val="0"/>
      <w:divBdr>
        <w:top w:val="none" w:sz="0" w:space="0" w:color="auto"/>
        <w:left w:val="none" w:sz="0" w:space="0" w:color="auto"/>
        <w:bottom w:val="none" w:sz="0" w:space="0" w:color="auto"/>
        <w:right w:val="none" w:sz="0" w:space="0" w:color="auto"/>
      </w:divBdr>
    </w:div>
    <w:div w:id="965041671">
      <w:bodyDiv w:val="1"/>
      <w:marLeft w:val="0"/>
      <w:marRight w:val="0"/>
      <w:marTop w:val="0"/>
      <w:marBottom w:val="0"/>
      <w:divBdr>
        <w:top w:val="none" w:sz="0" w:space="0" w:color="auto"/>
        <w:left w:val="none" w:sz="0" w:space="0" w:color="auto"/>
        <w:bottom w:val="none" w:sz="0" w:space="0" w:color="auto"/>
        <w:right w:val="none" w:sz="0" w:space="0" w:color="auto"/>
      </w:divBdr>
    </w:div>
    <w:div w:id="968970803">
      <w:bodyDiv w:val="1"/>
      <w:marLeft w:val="0"/>
      <w:marRight w:val="0"/>
      <w:marTop w:val="0"/>
      <w:marBottom w:val="0"/>
      <w:divBdr>
        <w:top w:val="none" w:sz="0" w:space="0" w:color="auto"/>
        <w:left w:val="none" w:sz="0" w:space="0" w:color="auto"/>
        <w:bottom w:val="none" w:sz="0" w:space="0" w:color="auto"/>
        <w:right w:val="none" w:sz="0" w:space="0" w:color="auto"/>
      </w:divBdr>
    </w:div>
    <w:div w:id="971713239">
      <w:bodyDiv w:val="1"/>
      <w:marLeft w:val="0"/>
      <w:marRight w:val="0"/>
      <w:marTop w:val="0"/>
      <w:marBottom w:val="0"/>
      <w:divBdr>
        <w:top w:val="none" w:sz="0" w:space="0" w:color="auto"/>
        <w:left w:val="none" w:sz="0" w:space="0" w:color="auto"/>
        <w:bottom w:val="none" w:sz="0" w:space="0" w:color="auto"/>
        <w:right w:val="none" w:sz="0" w:space="0" w:color="auto"/>
      </w:divBdr>
    </w:div>
    <w:div w:id="971980831">
      <w:bodyDiv w:val="1"/>
      <w:marLeft w:val="0"/>
      <w:marRight w:val="0"/>
      <w:marTop w:val="0"/>
      <w:marBottom w:val="0"/>
      <w:divBdr>
        <w:top w:val="none" w:sz="0" w:space="0" w:color="auto"/>
        <w:left w:val="none" w:sz="0" w:space="0" w:color="auto"/>
        <w:bottom w:val="none" w:sz="0" w:space="0" w:color="auto"/>
        <w:right w:val="none" w:sz="0" w:space="0" w:color="auto"/>
      </w:divBdr>
    </w:div>
    <w:div w:id="980618908">
      <w:bodyDiv w:val="1"/>
      <w:marLeft w:val="0"/>
      <w:marRight w:val="0"/>
      <w:marTop w:val="0"/>
      <w:marBottom w:val="0"/>
      <w:divBdr>
        <w:top w:val="none" w:sz="0" w:space="0" w:color="auto"/>
        <w:left w:val="none" w:sz="0" w:space="0" w:color="auto"/>
        <w:bottom w:val="none" w:sz="0" w:space="0" w:color="auto"/>
        <w:right w:val="none" w:sz="0" w:space="0" w:color="auto"/>
      </w:divBdr>
    </w:div>
    <w:div w:id="988629391">
      <w:bodyDiv w:val="1"/>
      <w:marLeft w:val="0"/>
      <w:marRight w:val="0"/>
      <w:marTop w:val="0"/>
      <w:marBottom w:val="0"/>
      <w:divBdr>
        <w:top w:val="none" w:sz="0" w:space="0" w:color="auto"/>
        <w:left w:val="none" w:sz="0" w:space="0" w:color="auto"/>
        <w:bottom w:val="none" w:sz="0" w:space="0" w:color="auto"/>
        <w:right w:val="none" w:sz="0" w:space="0" w:color="auto"/>
      </w:divBdr>
    </w:div>
    <w:div w:id="990907352">
      <w:bodyDiv w:val="1"/>
      <w:marLeft w:val="0"/>
      <w:marRight w:val="0"/>
      <w:marTop w:val="0"/>
      <w:marBottom w:val="0"/>
      <w:divBdr>
        <w:top w:val="none" w:sz="0" w:space="0" w:color="auto"/>
        <w:left w:val="none" w:sz="0" w:space="0" w:color="auto"/>
        <w:bottom w:val="none" w:sz="0" w:space="0" w:color="auto"/>
        <w:right w:val="none" w:sz="0" w:space="0" w:color="auto"/>
      </w:divBdr>
    </w:div>
    <w:div w:id="992569008">
      <w:bodyDiv w:val="1"/>
      <w:marLeft w:val="0"/>
      <w:marRight w:val="0"/>
      <w:marTop w:val="0"/>
      <w:marBottom w:val="0"/>
      <w:divBdr>
        <w:top w:val="none" w:sz="0" w:space="0" w:color="auto"/>
        <w:left w:val="none" w:sz="0" w:space="0" w:color="auto"/>
        <w:bottom w:val="none" w:sz="0" w:space="0" w:color="auto"/>
        <w:right w:val="none" w:sz="0" w:space="0" w:color="auto"/>
      </w:divBdr>
    </w:div>
    <w:div w:id="993266189">
      <w:bodyDiv w:val="1"/>
      <w:marLeft w:val="0"/>
      <w:marRight w:val="0"/>
      <w:marTop w:val="0"/>
      <w:marBottom w:val="0"/>
      <w:divBdr>
        <w:top w:val="none" w:sz="0" w:space="0" w:color="auto"/>
        <w:left w:val="none" w:sz="0" w:space="0" w:color="auto"/>
        <w:bottom w:val="none" w:sz="0" w:space="0" w:color="auto"/>
        <w:right w:val="none" w:sz="0" w:space="0" w:color="auto"/>
      </w:divBdr>
    </w:div>
    <w:div w:id="996104949">
      <w:bodyDiv w:val="1"/>
      <w:marLeft w:val="0"/>
      <w:marRight w:val="0"/>
      <w:marTop w:val="0"/>
      <w:marBottom w:val="0"/>
      <w:divBdr>
        <w:top w:val="none" w:sz="0" w:space="0" w:color="auto"/>
        <w:left w:val="none" w:sz="0" w:space="0" w:color="auto"/>
        <w:bottom w:val="none" w:sz="0" w:space="0" w:color="auto"/>
        <w:right w:val="none" w:sz="0" w:space="0" w:color="auto"/>
      </w:divBdr>
    </w:div>
    <w:div w:id="997928067">
      <w:bodyDiv w:val="1"/>
      <w:marLeft w:val="0"/>
      <w:marRight w:val="0"/>
      <w:marTop w:val="0"/>
      <w:marBottom w:val="0"/>
      <w:divBdr>
        <w:top w:val="none" w:sz="0" w:space="0" w:color="auto"/>
        <w:left w:val="none" w:sz="0" w:space="0" w:color="auto"/>
        <w:bottom w:val="none" w:sz="0" w:space="0" w:color="auto"/>
        <w:right w:val="none" w:sz="0" w:space="0" w:color="auto"/>
      </w:divBdr>
    </w:div>
    <w:div w:id="1005478139">
      <w:bodyDiv w:val="1"/>
      <w:marLeft w:val="0"/>
      <w:marRight w:val="0"/>
      <w:marTop w:val="0"/>
      <w:marBottom w:val="0"/>
      <w:divBdr>
        <w:top w:val="none" w:sz="0" w:space="0" w:color="auto"/>
        <w:left w:val="none" w:sz="0" w:space="0" w:color="auto"/>
        <w:bottom w:val="none" w:sz="0" w:space="0" w:color="auto"/>
        <w:right w:val="none" w:sz="0" w:space="0" w:color="auto"/>
      </w:divBdr>
    </w:div>
    <w:div w:id="1008170364">
      <w:bodyDiv w:val="1"/>
      <w:marLeft w:val="0"/>
      <w:marRight w:val="0"/>
      <w:marTop w:val="0"/>
      <w:marBottom w:val="0"/>
      <w:divBdr>
        <w:top w:val="none" w:sz="0" w:space="0" w:color="auto"/>
        <w:left w:val="none" w:sz="0" w:space="0" w:color="auto"/>
        <w:bottom w:val="none" w:sz="0" w:space="0" w:color="auto"/>
        <w:right w:val="none" w:sz="0" w:space="0" w:color="auto"/>
      </w:divBdr>
    </w:div>
    <w:div w:id="1008293481">
      <w:bodyDiv w:val="1"/>
      <w:marLeft w:val="0"/>
      <w:marRight w:val="0"/>
      <w:marTop w:val="0"/>
      <w:marBottom w:val="0"/>
      <w:divBdr>
        <w:top w:val="none" w:sz="0" w:space="0" w:color="auto"/>
        <w:left w:val="none" w:sz="0" w:space="0" w:color="auto"/>
        <w:bottom w:val="none" w:sz="0" w:space="0" w:color="auto"/>
        <w:right w:val="none" w:sz="0" w:space="0" w:color="auto"/>
      </w:divBdr>
    </w:div>
    <w:div w:id="1009602966">
      <w:bodyDiv w:val="1"/>
      <w:marLeft w:val="0"/>
      <w:marRight w:val="0"/>
      <w:marTop w:val="0"/>
      <w:marBottom w:val="0"/>
      <w:divBdr>
        <w:top w:val="none" w:sz="0" w:space="0" w:color="auto"/>
        <w:left w:val="none" w:sz="0" w:space="0" w:color="auto"/>
        <w:bottom w:val="none" w:sz="0" w:space="0" w:color="auto"/>
        <w:right w:val="none" w:sz="0" w:space="0" w:color="auto"/>
      </w:divBdr>
    </w:div>
    <w:div w:id="1014265626">
      <w:bodyDiv w:val="1"/>
      <w:marLeft w:val="0"/>
      <w:marRight w:val="0"/>
      <w:marTop w:val="0"/>
      <w:marBottom w:val="0"/>
      <w:divBdr>
        <w:top w:val="none" w:sz="0" w:space="0" w:color="auto"/>
        <w:left w:val="none" w:sz="0" w:space="0" w:color="auto"/>
        <w:bottom w:val="none" w:sz="0" w:space="0" w:color="auto"/>
        <w:right w:val="none" w:sz="0" w:space="0" w:color="auto"/>
      </w:divBdr>
    </w:div>
    <w:div w:id="1018462106">
      <w:bodyDiv w:val="1"/>
      <w:marLeft w:val="0"/>
      <w:marRight w:val="0"/>
      <w:marTop w:val="0"/>
      <w:marBottom w:val="0"/>
      <w:divBdr>
        <w:top w:val="none" w:sz="0" w:space="0" w:color="auto"/>
        <w:left w:val="none" w:sz="0" w:space="0" w:color="auto"/>
        <w:bottom w:val="none" w:sz="0" w:space="0" w:color="auto"/>
        <w:right w:val="none" w:sz="0" w:space="0" w:color="auto"/>
      </w:divBdr>
    </w:div>
    <w:div w:id="1023745016">
      <w:bodyDiv w:val="1"/>
      <w:marLeft w:val="0"/>
      <w:marRight w:val="0"/>
      <w:marTop w:val="0"/>
      <w:marBottom w:val="0"/>
      <w:divBdr>
        <w:top w:val="none" w:sz="0" w:space="0" w:color="auto"/>
        <w:left w:val="none" w:sz="0" w:space="0" w:color="auto"/>
        <w:bottom w:val="none" w:sz="0" w:space="0" w:color="auto"/>
        <w:right w:val="none" w:sz="0" w:space="0" w:color="auto"/>
      </w:divBdr>
    </w:div>
    <w:div w:id="1024676906">
      <w:bodyDiv w:val="1"/>
      <w:marLeft w:val="0"/>
      <w:marRight w:val="0"/>
      <w:marTop w:val="0"/>
      <w:marBottom w:val="0"/>
      <w:divBdr>
        <w:top w:val="none" w:sz="0" w:space="0" w:color="auto"/>
        <w:left w:val="none" w:sz="0" w:space="0" w:color="auto"/>
        <w:bottom w:val="none" w:sz="0" w:space="0" w:color="auto"/>
        <w:right w:val="none" w:sz="0" w:space="0" w:color="auto"/>
      </w:divBdr>
    </w:div>
    <w:div w:id="1025332329">
      <w:bodyDiv w:val="1"/>
      <w:marLeft w:val="0"/>
      <w:marRight w:val="0"/>
      <w:marTop w:val="0"/>
      <w:marBottom w:val="0"/>
      <w:divBdr>
        <w:top w:val="none" w:sz="0" w:space="0" w:color="auto"/>
        <w:left w:val="none" w:sz="0" w:space="0" w:color="auto"/>
        <w:bottom w:val="none" w:sz="0" w:space="0" w:color="auto"/>
        <w:right w:val="none" w:sz="0" w:space="0" w:color="auto"/>
      </w:divBdr>
    </w:div>
    <w:div w:id="1025787126">
      <w:bodyDiv w:val="1"/>
      <w:marLeft w:val="0"/>
      <w:marRight w:val="0"/>
      <w:marTop w:val="0"/>
      <w:marBottom w:val="0"/>
      <w:divBdr>
        <w:top w:val="none" w:sz="0" w:space="0" w:color="auto"/>
        <w:left w:val="none" w:sz="0" w:space="0" w:color="auto"/>
        <w:bottom w:val="none" w:sz="0" w:space="0" w:color="auto"/>
        <w:right w:val="none" w:sz="0" w:space="0" w:color="auto"/>
      </w:divBdr>
    </w:div>
    <w:div w:id="1029641983">
      <w:bodyDiv w:val="1"/>
      <w:marLeft w:val="0"/>
      <w:marRight w:val="0"/>
      <w:marTop w:val="0"/>
      <w:marBottom w:val="0"/>
      <w:divBdr>
        <w:top w:val="none" w:sz="0" w:space="0" w:color="auto"/>
        <w:left w:val="none" w:sz="0" w:space="0" w:color="auto"/>
        <w:bottom w:val="none" w:sz="0" w:space="0" w:color="auto"/>
        <w:right w:val="none" w:sz="0" w:space="0" w:color="auto"/>
      </w:divBdr>
    </w:div>
    <w:div w:id="1037509878">
      <w:bodyDiv w:val="1"/>
      <w:marLeft w:val="0"/>
      <w:marRight w:val="0"/>
      <w:marTop w:val="0"/>
      <w:marBottom w:val="0"/>
      <w:divBdr>
        <w:top w:val="none" w:sz="0" w:space="0" w:color="auto"/>
        <w:left w:val="none" w:sz="0" w:space="0" w:color="auto"/>
        <w:bottom w:val="none" w:sz="0" w:space="0" w:color="auto"/>
        <w:right w:val="none" w:sz="0" w:space="0" w:color="auto"/>
      </w:divBdr>
    </w:div>
    <w:div w:id="1041051242">
      <w:bodyDiv w:val="1"/>
      <w:marLeft w:val="0"/>
      <w:marRight w:val="0"/>
      <w:marTop w:val="0"/>
      <w:marBottom w:val="0"/>
      <w:divBdr>
        <w:top w:val="none" w:sz="0" w:space="0" w:color="auto"/>
        <w:left w:val="none" w:sz="0" w:space="0" w:color="auto"/>
        <w:bottom w:val="none" w:sz="0" w:space="0" w:color="auto"/>
        <w:right w:val="none" w:sz="0" w:space="0" w:color="auto"/>
      </w:divBdr>
    </w:div>
    <w:div w:id="1046022746">
      <w:bodyDiv w:val="1"/>
      <w:marLeft w:val="0"/>
      <w:marRight w:val="0"/>
      <w:marTop w:val="0"/>
      <w:marBottom w:val="0"/>
      <w:divBdr>
        <w:top w:val="none" w:sz="0" w:space="0" w:color="auto"/>
        <w:left w:val="none" w:sz="0" w:space="0" w:color="auto"/>
        <w:bottom w:val="none" w:sz="0" w:space="0" w:color="auto"/>
        <w:right w:val="none" w:sz="0" w:space="0" w:color="auto"/>
      </w:divBdr>
    </w:div>
    <w:div w:id="1048064351">
      <w:bodyDiv w:val="1"/>
      <w:marLeft w:val="0"/>
      <w:marRight w:val="0"/>
      <w:marTop w:val="0"/>
      <w:marBottom w:val="0"/>
      <w:divBdr>
        <w:top w:val="none" w:sz="0" w:space="0" w:color="auto"/>
        <w:left w:val="none" w:sz="0" w:space="0" w:color="auto"/>
        <w:bottom w:val="none" w:sz="0" w:space="0" w:color="auto"/>
        <w:right w:val="none" w:sz="0" w:space="0" w:color="auto"/>
      </w:divBdr>
    </w:div>
    <w:div w:id="1048996682">
      <w:bodyDiv w:val="1"/>
      <w:marLeft w:val="0"/>
      <w:marRight w:val="0"/>
      <w:marTop w:val="0"/>
      <w:marBottom w:val="0"/>
      <w:divBdr>
        <w:top w:val="none" w:sz="0" w:space="0" w:color="auto"/>
        <w:left w:val="none" w:sz="0" w:space="0" w:color="auto"/>
        <w:bottom w:val="none" w:sz="0" w:space="0" w:color="auto"/>
        <w:right w:val="none" w:sz="0" w:space="0" w:color="auto"/>
      </w:divBdr>
    </w:div>
    <w:div w:id="1052193936">
      <w:bodyDiv w:val="1"/>
      <w:marLeft w:val="0"/>
      <w:marRight w:val="0"/>
      <w:marTop w:val="0"/>
      <w:marBottom w:val="0"/>
      <w:divBdr>
        <w:top w:val="none" w:sz="0" w:space="0" w:color="auto"/>
        <w:left w:val="none" w:sz="0" w:space="0" w:color="auto"/>
        <w:bottom w:val="none" w:sz="0" w:space="0" w:color="auto"/>
        <w:right w:val="none" w:sz="0" w:space="0" w:color="auto"/>
      </w:divBdr>
    </w:div>
    <w:div w:id="1061099904">
      <w:bodyDiv w:val="1"/>
      <w:marLeft w:val="0"/>
      <w:marRight w:val="0"/>
      <w:marTop w:val="0"/>
      <w:marBottom w:val="0"/>
      <w:divBdr>
        <w:top w:val="none" w:sz="0" w:space="0" w:color="auto"/>
        <w:left w:val="none" w:sz="0" w:space="0" w:color="auto"/>
        <w:bottom w:val="none" w:sz="0" w:space="0" w:color="auto"/>
        <w:right w:val="none" w:sz="0" w:space="0" w:color="auto"/>
      </w:divBdr>
    </w:div>
    <w:div w:id="1062557281">
      <w:bodyDiv w:val="1"/>
      <w:marLeft w:val="0"/>
      <w:marRight w:val="0"/>
      <w:marTop w:val="0"/>
      <w:marBottom w:val="0"/>
      <w:divBdr>
        <w:top w:val="none" w:sz="0" w:space="0" w:color="auto"/>
        <w:left w:val="none" w:sz="0" w:space="0" w:color="auto"/>
        <w:bottom w:val="none" w:sz="0" w:space="0" w:color="auto"/>
        <w:right w:val="none" w:sz="0" w:space="0" w:color="auto"/>
      </w:divBdr>
    </w:div>
    <w:div w:id="1069423847">
      <w:bodyDiv w:val="1"/>
      <w:marLeft w:val="0"/>
      <w:marRight w:val="0"/>
      <w:marTop w:val="0"/>
      <w:marBottom w:val="0"/>
      <w:divBdr>
        <w:top w:val="none" w:sz="0" w:space="0" w:color="auto"/>
        <w:left w:val="none" w:sz="0" w:space="0" w:color="auto"/>
        <w:bottom w:val="none" w:sz="0" w:space="0" w:color="auto"/>
        <w:right w:val="none" w:sz="0" w:space="0" w:color="auto"/>
      </w:divBdr>
    </w:div>
    <w:div w:id="1072695638">
      <w:bodyDiv w:val="1"/>
      <w:marLeft w:val="0"/>
      <w:marRight w:val="0"/>
      <w:marTop w:val="0"/>
      <w:marBottom w:val="0"/>
      <w:divBdr>
        <w:top w:val="none" w:sz="0" w:space="0" w:color="auto"/>
        <w:left w:val="none" w:sz="0" w:space="0" w:color="auto"/>
        <w:bottom w:val="none" w:sz="0" w:space="0" w:color="auto"/>
        <w:right w:val="none" w:sz="0" w:space="0" w:color="auto"/>
      </w:divBdr>
    </w:div>
    <w:div w:id="1076395653">
      <w:bodyDiv w:val="1"/>
      <w:marLeft w:val="0"/>
      <w:marRight w:val="0"/>
      <w:marTop w:val="0"/>
      <w:marBottom w:val="0"/>
      <w:divBdr>
        <w:top w:val="none" w:sz="0" w:space="0" w:color="auto"/>
        <w:left w:val="none" w:sz="0" w:space="0" w:color="auto"/>
        <w:bottom w:val="none" w:sz="0" w:space="0" w:color="auto"/>
        <w:right w:val="none" w:sz="0" w:space="0" w:color="auto"/>
      </w:divBdr>
    </w:div>
    <w:div w:id="1080715689">
      <w:bodyDiv w:val="1"/>
      <w:marLeft w:val="0"/>
      <w:marRight w:val="0"/>
      <w:marTop w:val="0"/>
      <w:marBottom w:val="0"/>
      <w:divBdr>
        <w:top w:val="none" w:sz="0" w:space="0" w:color="auto"/>
        <w:left w:val="none" w:sz="0" w:space="0" w:color="auto"/>
        <w:bottom w:val="none" w:sz="0" w:space="0" w:color="auto"/>
        <w:right w:val="none" w:sz="0" w:space="0" w:color="auto"/>
      </w:divBdr>
    </w:div>
    <w:div w:id="1081754665">
      <w:bodyDiv w:val="1"/>
      <w:marLeft w:val="0"/>
      <w:marRight w:val="0"/>
      <w:marTop w:val="0"/>
      <w:marBottom w:val="0"/>
      <w:divBdr>
        <w:top w:val="none" w:sz="0" w:space="0" w:color="auto"/>
        <w:left w:val="none" w:sz="0" w:space="0" w:color="auto"/>
        <w:bottom w:val="none" w:sz="0" w:space="0" w:color="auto"/>
        <w:right w:val="none" w:sz="0" w:space="0" w:color="auto"/>
      </w:divBdr>
    </w:div>
    <w:div w:id="1082334888">
      <w:bodyDiv w:val="1"/>
      <w:marLeft w:val="0"/>
      <w:marRight w:val="0"/>
      <w:marTop w:val="0"/>
      <w:marBottom w:val="0"/>
      <w:divBdr>
        <w:top w:val="none" w:sz="0" w:space="0" w:color="auto"/>
        <w:left w:val="none" w:sz="0" w:space="0" w:color="auto"/>
        <w:bottom w:val="none" w:sz="0" w:space="0" w:color="auto"/>
        <w:right w:val="none" w:sz="0" w:space="0" w:color="auto"/>
      </w:divBdr>
    </w:div>
    <w:div w:id="1082678853">
      <w:bodyDiv w:val="1"/>
      <w:marLeft w:val="0"/>
      <w:marRight w:val="0"/>
      <w:marTop w:val="0"/>
      <w:marBottom w:val="0"/>
      <w:divBdr>
        <w:top w:val="none" w:sz="0" w:space="0" w:color="auto"/>
        <w:left w:val="none" w:sz="0" w:space="0" w:color="auto"/>
        <w:bottom w:val="none" w:sz="0" w:space="0" w:color="auto"/>
        <w:right w:val="none" w:sz="0" w:space="0" w:color="auto"/>
      </w:divBdr>
    </w:div>
    <w:div w:id="1091315521">
      <w:bodyDiv w:val="1"/>
      <w:marLeft w:val="0"/>
      <w:marRight w:val="0"/>
      <w:marTop w:val="0"/>
      <w:marBottom w:val="0"/>
      <w:divBdr>
        <w:top w:val="none" w:sz="0" w:space="0" w:color="auto"/>
        <w:left w:val="none" w:sz="0" w:space="0" w:color="auto"/>
        <w:bottom w:val="none" w:sz="0" w:space="0" w:color="auto"/>
        <w:right w:val="none" w:sz="0" w:space="0" w:color="auto"/>
      </w:divBdr>
    </w:div>
    <w:div w:id="1096361007">
      <w:bodyDiv w:val="1"/>
      <w:marLeft w:val="0"/>
      <w:marRight w:val="0"/>
      <w:marTop w:val="0"/>
      <w:marBottom w:val="0"/>
      <w:divBdr>
        <w:top w:val="none" w:sz="0" w:space="0" w:color="auto"/>
        <w:left w:val="none" w:sz="0" w:space="0" w:color="auto"/>
        <w:bottom w:val="none" w:sz="0" w:space="0" w:color="auto"/>
        <w:right w:val="none" w:sz="0" w:space="0" w:color="auto"/>
      </w:divBdr>
    </w:div>
    <w:div w:id="1098791636">
      <w:bodyDiv w:val="1"/>
      <w:marLeft w:val="0"/>
      <w:marRight w:val="0"/>
      <w:marTop w:val="0"/>
      <w:marBottom w:val="0"/>
      <w:divBdr>
        <w:top w:val="none" w:sz="0" w:space="0" w:color="auto"/>
        <w:left w:val="none" w:sz="0" w:space="0" w:color="auto"/>
        <w:bottom w:val="none" w:sz="0" w:space="0" w:color="auto"/>
        <w:right w:val="none" w:sz="0" w:space="0" w:color="auto"/>
      </w:divBdr>
    </w:div>
    <w:div w:id="1100489028">
      <w:bodyDiv w:val="1"/>
      <w:marLeft w:val="0"/>
      <w:marRight w:val="0"/>
      <w:marTop w:val="0"/>
      <w:marBottom w:val="0"/>
      <w:divBdr>
        <w:top w:val="none" w:sz="0" w:space="0" w:color="auto"/>
        <w:left w:val="none" w:sz="0" w:space="0" w:color="auto"/>
        <w:bottom w:val="none" w:sz="0" w:space="0" w:color="auto"/>
        <w:right w:val="none" w:sz="0" w:space="0" w:color="auto"/>
      </w:divBdr>
    </w:div>
    <w:div w:id="1102188421">
      <w:bodyDiv w:val="1"/>
      <w:marLeft w:val="0"/>
      <w:marRight w:val="0"/>
      <w:marTop w:val="0"/>
      <w:marBottom w:val="0"/>
      <w:divBdr>
        <w:top w:val="none" w:sz="0" w:space="0" w:color="auto"/>
        <w:left w:val="none" w:sz="0" w:space="0" w:color="auto"/>
        <w:bottom w:val="none" w:sz="0" w:space="0" w:color="auto"/>
        <w:right w:val="none" w:sz="0" w:space="0" w:color="auto"/>
      </w:divBdr>
    </w:div>
    <w:div w:id="1109541277">
      <w:bodyDiv w:val="1"/>
      <w:marLeft w:val="0"/>
      <w:marRight w:val="0"/>
      <w:marTop w:val="0"/>
      <w:marBottom w:val="0"/>
      <w:divBdr>
        <w:top w:val="none" w:sz="0" w:space="0" w:color="auto"/>
        <w:left w:val="none" w:sz="0" w:space="0" w:color="auto"/>
        <w:bottom w:val="none" w:sz="0" w:space="0" w:color="auto"/>
        <w:right w:val="none" w:sz="0" w:space="0" w:color="auto"/>
      </w:divBdr>
    </w:div>
    <w:div w:id="1114324237">
      <w:bodyDiv w:val="1"/>
      <w:marLeft w:val="0"/>
      <w:marRight w:val="0"/>
      <w:marTop w:val="0"/>
      <w:marBottom w:val="0"/>
      <w:divBdr>
        <w:top w:val="none" w:sz="0" w:space="0" w:color="auto"/>
        <w:left w:val="none" w:sz="0" w:space="0" w:color="auto"/>
        <w:bottom w:val="none" w:sz="0" w:space="0" w:color="auto"/>
        <w:right w:val="none" w:sz="0" w:space="0" w:color="auto"/>
      </w:divBdr>
    </w:div>
    <w:div w:id="1121997769">
      <w:bodyDiv w:val="1"/>
      <w:marLeft w:val="0"/>
      <w:marRight w:val="0"/>
      <w:marTop w:val="0"/>
      <w:marBottom w:val="0"/>
      <w:divBdr>
        <w:top w:val="none" w:sz="0" w:space="0" w:color="auto"/>
        <w:left w:val="none" w:sz="0" w:space="0" w:color="auto"/>
        <w:bottom w:val="none" w:sz="0" w:space="0" w:color="auto"/>
        <w:right w:val="none" w:sz="0" w:space="0" w:color="auto"/>
      </w:divBdr>
    </w:div>
    <w:div w:id="1133870378">
      <w:bodyDiv w:val="1"/>
      <w:marLeft w:val="0"/>
      <w:marRight w:val="0"/>
      <w:marTop w:val="0"/>
      <w:marBottom w:val="0"/>
      <w:divBdr>
        <w:top w:val="none" w:sz="0" w:space="0" w:color="auto"/>
        <w:left w:val="none" w:sz="0" w:space="0" w:color="auto"/>
        <w:bottom w:val="none" w:sz="0" w:space="0" w:color="auto"/>
        <w:right w:val="none" w:sz="0" w:space="0" w:color="auto"/>
      </w:divBdr>
    </w:div>
    <w:div w:id="1140195707">
      <w:bodyDiv w:val="1"/>
      <w:marLeft w:val="0"/>
      <w:marRight w:val="0"/>
      <w:marTop w:val="0"/>
      <w:marBottom w:val="0"/>
      <w:divBdr>
        <w:top w:val="none" w:sz="0" w:space="0" w:color="auto"/>
        <w:left w:val="none" w:sz="0" w:space="0" w:color="auto"/>
        <w:bottom w:val="none" w:sz="0" w:space="0" w:color="auto"/>
        <w:right w:val="none" w:sz="0" w:space="0" w:color="auto"/>
      </w:divBdr>
    </w:div>
    <w:div w:id="1149708962">
      <w:bodyDiv w:val="1"/>
      <w:marLeft w:val="0"/>
      <w:marRight w:val="0"/>
      <w:marTop w:val="0"/>
      <w:marBottom w:val="0"/>
      <w:divBdr>
        <w:top w:val="none" w:sz="0" w:space="0" w:color="auto"/>
        <w:left w:val="none" w:sz="0" w:space="0" w:color="auto"/>
        <w:bottom w:val="none" w:sz="0" w:space="0" w:color="auto"/>
        <w:right w:val="none" w:sz="0" w:space="0" w:color="auto"/>
      </w:divBdr>
    </w:div>
    <w:div w:id="1155949139">
      <w:bodyDiv w:val="1"/>
      <w:marLeft w:val="0"/>
      <w:marRight w:val="0"/>
      <w:marTop w:val="0"/>
      <w:marBottom w:val="0"/>
      <w:divBdr>
        <w:top w:val="none" w:sz="0" w:space="0" w:color="auto"/>
        <w:left w:val="none" w:sz="0" w:space="0" w:color="auto"/>
        <w:bottom w:val="none" w:sz="0" w:space="0" w:color="auto"/>
        <w:right w:val="none" w:sz="0" w:space="0" w:color="auto"/>
      </w:divBdr>
    </w:div>
    <w:div w:id="1155998432">
      <w:bodyDiv w:val="1"/>
      <w:marLeft w:val="0"/>
      <w:marRight w:val="0"/>
      <w:marTop w:val="0"/>
      <w:marBottom w:val="0"/>
      <w:divBdr>
        <w:top w:val="none" w:sz="0" w:space="0" w:color="auto"/>
        <w:left w:val="none" w:sz="0" w:space="0" w:color="auto"/>
        <w:bottom w:val="none" w:sz="0" w:space="0" w:color="auto"/>
        <w:right w:val="none" w:sz="0" w:space="0" w:color="auto"/>
      </w:divBdr>
    </w:div>
    <w:div w:id="1157109090">
      <w:bodyDiv w:val="1"/>
      <w:marLeft w:val="0"/>
      <w:marRight w:val="0"/>
      <w:marTop w:val="0"/>
      <w:marBottom w:val="0"/>
      <w:divBdr>
        <w:top w:val="none" w:sz="0" w:space="0" w:color="auto"/>
        <w:left w:val="none" w:sz="0" w:space="0" w:color="auto"/>
        <w:bottom w:val="none" w:sz="0" w:space="0" w:color="auto"/>
        <w:right w:val="none" w:sz="0" w:space="0" w:color="auto"/>
      </w:divBdr>
    </w:div>
    <w:div w:id="1161234481">
      <w:bodyDiv w:val="1"/>
      <w:marLeft w:val="0"/>
      <w:marRight w:val="0"/>
      <w:marTop w:val="0"/>
      <w:marBottom w:val="0"/>
      <w:divBdr>
        <w:top w:val="none" w:sz="0" w:space="0" w:color="auto"/>
        <w:left w:val="none" w:sz="0" w:space="0" w:color="auto"/>
        <w:bottom w:val="none" w:sz="0" w:space="0" w:color="auto"/>
        <w:right w:val="none" w:sz="0" w:space="0" w:color="auto"/>
      </w:divBdr>
    </w:div>
    <w:div w:id="1164316647">
      <w:bodyDiv w:val="1"/>
      <w:marLeft w:val="0"/>
      <w:marRight w:val="0"/>
      <w:marTop w:val="0"/>
      <w:marBottom w:val="0"/>
      <w:divBdr>
        <w:top w:val="none" w:sz="0" w:space="0" w:color="auto"/>
        <w:left w:val="none" w:sz="0" w:space="0" w:color="auto"/>
        <w:bottom w:val="none" w:sz="0" w:space="0" w:color="auto"/>
        <w:right w:val="none" w:sz="0" w:space="0" w:color="auto"/>
      </w:divBdr>
    </w:div>
    <w:div w:id="1175921912">
      <w:bodyDiv w:val="1"/>
      <w:marLeft w:val="0"/>
      <w:marRight w:val="0"/>
      <w:marTop w:val="0"/>
      <w:marBottom w:val="0"/>
      <w:divBdr>
        <w:top w:val="none" w:sz="0" w:space="0" w:color="auto"/>
        <w:left w:val="none" w:sz="0" w:space="0" w:color="auto"/>
        <w:bottom w:val="none" w:sz="0" w:space="0" w:color="auto"/>
        <w:right w:val="none" w:sz="0" w:space="0" w:color="auto"/>
      </w:divBdr>
    </w:div>
    <w:div w:id="1176264159">
      <w:bodyDiv w:val="1"/>
      <w:marLeft w:val="0"/>
      <w:marRight w:val="0"/>
      <w:marTop w:val="0"/>
      <w:marBottom w:val="0"/>
      <w:divBdr>
        <w:top w:val="none" w:sz="0" w:space="0" w:color="auto"/>
        <w:left w:val="none" w:sz="0" w:space="0" w:color="auto"/>
        <w:bottom w:val="none" w:sz="0" w:space="0" w:color="auto"/>
        <w:right w:val="none" w:sz="0" w:space="0" w:color="auto"/>
      </w:divBdr>
    </w:div>
    <w:div w:id="1181433317">
      <w:bodyDiv w:val="1"/>
      <w:marLeft w:val="0"/>
      <w:marRight w:val="0"/>
      <w:marTop w:val="0"/>
      <w:marBottom w:val="0"/>
      <w:divBdr>
        <w:top w:val="none" w:sz="0" w:space="0" w:color="auto"/>
        <w:left w:val="none" w:sz="0" w:space="0" w:color="auto"/>
        <w:bottom w:val="none" w:sz="0" w:space="0" w:color="auto"/>
        <w:right w:val="none" w:sz="0" w:space="0" w:color="auto"/>
      </w:divBdr>
    </w:div>
    <w:div w:id="1185752846">
      <w:bodyDiv w:val="1"/>
      <w:marLeft w:val="0"/>
      <w:marRight w:val="0"/>
      <w:marTop w:val="0"/>
      <w:marBottom w:val="0"/>
      <w:divBdr>
        <w:top w:val="none" w:sz="0" w:space="0" w:color="auto"/>
        <w:left w:val="none" w:sz="0" w:space="0" w:color="auto"/>
        <w:bottom w:val="none" w:sz="0" w:space="0" w:color="auto"/>
        <w:right w:val="none" w:sz="0" w:space="0" w:color="auto"/>
      </w:divBdr>
    </w:div>
    <w:div w:id="1191994981">
      <w:bodyDiv w:val="1"/>
      <w:marLeft w:val="0"/>
      <w:marRight w:val="0"/>
      <w:marTop w:val="0"/>
      <w:marBottom w:val="0"/>
      <w:divBdr>
        <w:top w:val="none" w:sz="0" w:space="0" w:color="auto"/>
        <w:left w:val="none" w:sz="0" w:space="0" w:color="auto"/>
        <w:bottom w:val="none" w:sz="0" w:space="0" w:color="auto"/>
        <w:right w:val="none" w:sz="0" w:space="0" w:color="auto"/>
      </w:divBdr>
    </w:div>
    <w:div w:id="1192844470">
      <w:bodyDiv w:val="1"/>
      <w:marLeft w:val="0"/>
      <w:marRight w:val="0"/>
      <w:marTop w:val="0"/>
      <w:marBottom w:val="0"/>
      <w:divBdr>
        <w:top w:val="none" w:sz="0" w:space="0" w:color="auto"/>
        <w:left w:val="none" w:sz="0" w:space="0" w:color="auto"/>
        <w:bottom w:val="none" w:sz="0" w:space="0" w:color="auto"/>
        <w:right w:val="none" w:sz="0" w:space="0" w:color="auto"/>
      </w:divBdr>
    </w:div>
    <w:div w:id="1196846203">
      <w:bodyDiv w:val="1"/>
      <w:marLeft w:val="0"/>
      <w:marRight w:val="0"/>
      <w:marTop w:val="0"/>
      <w:marBottom w:val="0"/>
      <w:divBdr>
        <w:top w:val="none" w:sz="0" w:space="0" w:color="auto"/>
        <w:left w:val="none" w:sz="0" w:space="0" w:color="auto"/>
        <w:bottom w:val="none" w:sz="0" w:space="0" w:color="auto"/>
        <w:right w:val="none" w:sz="0" w:space="0" w:color="auto"/>
      </w:divBdr>
    </w:div>
    <w:div w:id="1197887557">
      <w:bodyDiv w:val="1"/>
      <w:marLeft w:val="0"/>
      <w:marRight w:val="0"/>
      <w:marTop w:val="0"/>
      <w:marBottom w:val="0"/>
      <w:divBdr>
        <w:top w:val="none" w:sz="0" w:space="0" w:color="auto"/>
        <w:left w:val="none" w:sz="0" w:space="0" w:color="auto"/>
        <w:bottom w:val="none" w:sz="0" w:space="0" w:color="auto"/>
        <w:right w:val="none" w:sz="0" w:space="0" w:color="auto"/>
      </w:divBdr>
    </w:div>
    <w:div w:id="1203131651">
      <w:bodyDiv w:val="1"/>
      <w:marLeft w:val="0"/>
      <w:marRight w:val="0"/>
      <w:marTop w:val="0"/>
      <w:marBottom w:val="0"/>
      <w:divBdr>
        <w:top w:val="none" w:sz="0" w:space="0" w:color="auto"/>
        <w:left w:val="none" w:sz="0" w:space="0" w:color="auto"/>
        <w:bottom w:val="none" w:sz="0" w:space="0" w:color="auto"/>
        <w:right w:val="none" w:sz="0" w:space="0" w:color="auto"/>
      </w:divBdr>
    </w:div>
    <w:div w:id="1208957823">
      <w:bodyDiv w:val="1"/>
      <w:marLeft w:val="0"/>
      <w:marRight w:val="0"/>
      <w:marTop w:val="0"/>
      <w:marBottom w:val="0"/>
      <w:divBdr>
        <w:top w:val="none" w:sz="0" w:space="0" w:color="auto"/>
        <w:left w:val="none" w:sz="0" w:space="0" w:color="auto"/>
        <w:bottom w:val="none" w:sz="0" w:space="0" w:color="auto"/>
        <w:right w:val="none" w:sz="0" w:space="0" w:color="auto"/>
      </w:divBdr>
    </w:div>
    <w:div w:id="1211498592">
      <w:bodyDiv w:val="1"/>
      <w:marLeft w:val="0"/>
      <w:marRight w:val="0"/>
      <w:marTop w:val="0"/>
      <w:marBottom w:val="0"/>
      <w:divBdr>
        <w:top w:val="none" w:sz="0" w:space="0" w:color="auto"/>
        <w:left w:val="none" w:sz="0" w:space="0" w:color="auto"/>
        <w:bottom w:val="none" w:sz="0" w:space="0" w:color="auto"/>
        <w:right w:val="none" w:sz="0" w:space="0" w:color="auto"/>
      </w:divBdr>
    </w:div>
    <w:div w:id="1224833096">
      <w:bodyDiv w:val="1"/>
      <w:marLeft w:val="0"/>
      <w:marRight w:val="0"/>
      <w:marTop w:val="0"/>
      <w:marBottom w:val="0"/>
      <w:divBdr>
        <w:top w:val="none" w:sz="0" w:space="0" w:color="auto"/>
        <w:left w:val="none" w:sz="0" w:space="0" w:color="auto"/>
        <w:bottom w:val="none" w:sz="0" w:space="0" w:color="auto"/>
        <w:right w:val="none" w:sz="0" w:space="0" w:color="auto"/>
      </w:divBdr>
    </w:div>
    <w:div w:id="1227103385">
      <w:bodyDiv w:val="1"/>
      <w:marLeft w:val="0"/>
      <w:marRight w:val="0"/>
      <w:marTop w:val="0"/>
      <w:marBottom w:val="0"/>
      <w:divBdr>
        <w:top w:val="none" w:sz="0" w:space="0" w:color="auto"/>
        <w:left w:val="none" w:sz="0" w:space="0" w:color="auto"/>
        <w:bottom w:val="none" w:sz="0" w:space="0" w:color="auto"/>
        <w:right w:val="none" w:sz="0" w:space="0" w:color="auto"/>
      </w:divBdr>
    </w:div>
    <w:div w:id="1230992780">
      <w:bodyDiv w:val="1"/>
      <w:marLeft w:val="0"/>
      <w:marRight w:val="0"/>
      <w:marTop w:val="0"/>
      <w:marBottom w:val="0"/>
      <w:divBdr>
        <w:top w:val="none" w:sz="0" w:space="0" w:color="auto"/>
        <w:left w:val="none" w:sz="0" w:space="0" w:color="auto"/>
        <w:bottom w:val="none" w:sz="0" w:space="0" w:color="auto"/>
        <w:right w:val="none" w:sz="0" w:space="0" w:color="auto"/>
      </w:divBdr>
    </w:div>
    <w:div w:id="1231037265">
      <w:bodyDiv w:val="1"/>
      <w:marLeft w:val="0"/>
      <w:marRight w:val="0"/>
      <w:marTop w:val="0"/>
      <w:marBottom w:val="0"/>
      <w:divBdr>
        <w:top w:val="none" w:sz="0" w:space="0" w:color="auto"/>
        <w:left w:val="none" w:sz="0" w:space="0" w:color="auto"/>
        <w:bottom w:val="none" w:sz="0" w:space="0" w:color="auto"/>
        <w:right w:val="none" w:sz="0" w:space="0" w:color="auto"/>
      </w:divBdr>
    </w:div>
    <w:div w:id="1236893657">
      <w:bodyDiv w:val="1"/>
      <w:marLeft w:val="0"/>
      <w:marRight w:val="0"/>
      <w:marTop w:val="0"/>
      <w:marBottom w:val="0"/>
      <w:divBdr>
        <w:top w:val="none" w:sz="0" w:space="0" w:color="auto"/>
        <w:left w:val="none" w:sz="0" w:space="0" w:color="auto"/>
        <w:bottom w:val="none" w:sz="0" w:space="0" w:color="auto"/>
        <w:right w:val="none" w:sz="0" w:space="0" w:color="auto"/>
      </w:divBdr>
    </w:div>
    <w:div w:id="1237594950">
      <w:bodyDiv w:val="1"/>
      <w:marLeft w:val="0"/>
      <w:marRight w:val="0"/>
      <w:marTop w:val="0"/>
      <w:marBottom w:val="0"/>
      <w:divBdr>
        <w:top w:val="none" w:sz="0" w:space="0" w:color="auto"/>
        <w:left w:val="none" w:sz="0" w:space="0" w:color="auto"/>
        <w:bottom w:val="none" w:sz="0" w:space="0" w:color="auto"/>
        <w:right w:val="none" w:sz="0" w:space="0" w:color="auto"/>
      </w:divBdr>
    </w:div>
    <w:div w:id="1238056748">
      <w:bodyDiv w:val="1"/>
      <w:marLeft w:val="0"/>
      <w:marRight w:val="0"/>
      <w:marTop w:val="0"/>
      <w:marBottom w:val="0"/>
      <w:divBdr>
        <w:top w:val="none" w:sz="0" w:space="0" w:color="auto"/>
        <w:left w:val="none" w:sz="0" w:space="0" w:color="auto"/>
        <w:bottom w:val="none" w:sz="0" w:space="0" w:color="auto"/>
        <w:right w:val="none" w:sz="0" w:space="0" w:color="auto"/>
      </w:divBdr>
    </w:div>
    <w:div w:id="1240865254">
      <w:bodyDiv w:val="1"/>
      <w:marLeft w:val="0"/>
      <w:marRight w:val="0"/>
      <w:marTop w:val="0"/>
      <w:marBottom w:val="0"/>
      <w:divBdr>
        <w:top w:val="none" w:sz="0" w:space="0" w:color="auto"/>
        <w:left w:val="none" w:sz="0" w:space="0" w:color="auto"/>
        <w:bottom w:val="none" w:sz="0" w:space="0" w:color="auto"/>
        <w:right w:val="none" w:sz="0" w:space="0" w:color="auto"/>
      </w:divBdr>
    </w:div>
    <w:div w:id="1242250788">
      <w:bodyDiv w:val="1"/>
      <w:marLeft w:val="0"/>
      <w:marRight w:val="0"/>
      <w:marTop w:val="0"/>
      <w:marBottom w:val="0"/>
      <w:divBdr>
        <w:top w:val="none" w:sz="0" w:space="0" w:color="auto"/>
        <w:left w:val="none" w:sz="0" w:space="0" w:color="auto"/>
        <w:bottom w:val="none" w:sz="0" w:space="0" w:color="auto"/>
        <w:right w:val="none" w:sz="0" w:space="0" w:color="auto"/>
      </w:divBdr>
    </w:div>
    <w:div w:id="1253319306">
      <w:bodyDiv w:val="1"/>
      <w:marLeft w:val="0"/>
      <w:marRight w:val="0"/>
      <w:marTop w:val="0"/>
      <w:marBottom w:val="0"/>
      <w:divBdr>
        <w:top w:val="none" w:sz="0" w:space="0" w:color="auto"/>
        <w:left w:val="none" w:sz="0" w:space="0" w:color="auto"/>
        <w:bottom w:val="none" w:sz="0" w:space="0" w:color="auto"/>
        <w:right w:val="none" w:sz="0" w:space="0" w:color="auto"/>
      </w:divBdr>
    </w:div>
    <w:div w:id="1255672316">
      <w:bodyDiv w:val="1"/>
      <w:marLeft w:val="0"/>
      <w:marRight w:val="0"/>
      <w:marTop w:val="0"/>
      <w:marBottom w:val="0"/>
      <w:divBdr>
        <w:top w:val="none" w:sz="0" w:space="0" w:color="auto"/>
        <w:left w:val="none" w:sz="0" w:space="0" w:color="auto"/>
        <w:bottom w:val="none" w:sz="0" w:space="0" w:color="auto"/>
        <w:right w:val="none" w:sz="0" w:space="0" w:color="auto"/>
      </w:divBdr>
    </w:div>
    <w:div w:id="1256522073">
      <w:bodyDiv w:val="1"/>
      <w:marLeft w:val="0"/>
      <w:marRight w:val="0"/>
      <w:marTop w:val="0"/>
      <w:marBottom w:val="0"/>
      <w:divBdr>
        <w:top w:val="none" w:sz="0" w:space="0" w:color="auto"/>
        <w:left w:val="none" w:sz="0" w:space="0" w:color="auto"/>
        <w:bottom w:val="none" w:sz="0" w:space="0" w:color="auto"/>
        <w:right w:val="none" w:sz="0" w:space="0" w:color="auto"/>
      </w:divBdr>
    </w:div>
    <w:div w:id="1258251559">
      <w:bodyDiv w:val="1"/>
      <w:marLeft w:val="0"/>
      <w:marRight w:val="0"/>
      <w:marTop w:val="0"/>
      <w:marBottom w:val="0"/>
      <w:divBdr>
        <w:top w:val="none" w:sz="0" w:space="0" w:color="auto"/>
        <w:left w:val="none" w:sz="0" w:space="0" w:color="auto"/>
        <w:bottom w:val="none" w:sz="0" w:space="0" w:color="auto"/>
        <w:right w:val="none" w:sz="0" w:space="0" w:color="auto"/>
      </w:divBdr>
    </w:div>
    <w:div w:id="1258832932">
      <w:bodyDiv w:val="1"/>
      <w:marLeft w:val="0"/>
      <w:marRight w:val="0"/>
      <w:marTop w:val="0"/>
      <w:marBottom w:val="0"/>
      <w:divBdr>
        <w:top w:val="none" w:sz="0" w:space="0" w:color="auto"/>
        <w:left w:val="none" w:sz="0" w:space="0" w:color="auto"/>
        <w:bottom w:val="none" w:sz="0" w:space="0" w:color="auto"/>
        <w:right w:val="none" w:sz="0" w:space="0" w:color="auto"/>
      </w:divBdr>
    </w:div>
    <w:div w:id="1264604377">
      <w:bodyDiv w:val="1"/>
      <w:marLeft w:val="0"/>
      <w:marRight w:val="0"/>
      <w:marTop w:val="0"/>
      <w:marBottom w:val="0"/>
      <w:divBdr>
        <w:top w:val="none" w:sz="0" w:space="0" w:color="auto"/>
        <w:left w:val="none" w:sz="0" w:space="0" w:color="auto"/>
        <w:bottom w:val="none" w:sz="0" w:space="0" w:color="auto"/>
        <w:right w:val="none" w:sz="0" w:space="0" w:color="auto"/>
      </w:divBdr>
    </w:div>
    <w:div w:id="1272587123">
      <w:bodyDiv w:val="1"/>
      <w:marLeft w:val="0"/>
      <w:marRight w:val="0"/>
      <w:marTop w:val="0"/>
      <w:marBottom w:val="0"/>
      <w:divBdr>
        <w:top w:val="none" w:sz="0" w:space="0" w:color="auto"/>
        <w:left w:val="none" w:sz="0" w:space="0" w:color="auto"/>
        <w:bottom w:val="none" w:sz="0" w:space="0" w:color="auto"/>
        <w:right w:val="none" w:sz="0" w:space="0" w:color="auto"/>
      </w:divBdr>
    </w:div>
    <w:div w:id="1273054580">
      <w:bodyDiv w:val="1"/>
      <w:marLeft w:val="0"/>
      <w:marRight w:val="0"/>
      <w:marTop w:val="0"/>
      <w:marBottom w:val="0"/>
      <w:divBdr>
        <w:top w:val="none" w:sz="0" w:space="0" w:color="auto"/>
        <w:left w:val="none" w:sz="0" w:space="0" w:color="auto"/>
        <w:bottom w:val="none" w:sz="0" w:space="0" w:color="auto"/>
        <w:right w:val="none" w:sz="0" w:space="0" w:color="auto"/>
      </w:divBdr>
    </w:div>
    <w:div w:id="1273436003">
      <w:bodyDiv w:val="1"/>
      <w:marLeft w:val="0"/>
      <w:marRight w:val="0"/>
      <w:marTop w:val="0"/>
      <w:marBottom w:val="0"/>
      <w:divBdr>
        <w:top w:val="none" w:sz="0" w:space="0" w:color="auto"/>
        <w:left w:val="none" w:sz="0" w:space="0" w:color="auto"/>
        <w:bottom w:val="none" w:sz="0" w:space="0" w:color="auto"/>
        <w:right w:val="none" w:sz="0" w:space="0" w:color="auto"/>
      </w:divBdr>
    </w:div>
    <w:div w:id="1275819511">
      <w:bodyDiv w:val="1"/>
      <w:marLeft w:val="0"/>
      <w:marRight w:val="0"/>
      <w:marTop w:val="0"/>
      <w:marBottom w:val="0"/>
      <w:divBdr>
        <w:top w:val="none" w:sz="0" w:space="0" w:color="auto"/>
        <w:left w:val="none" w:sz="0" w:space="0" w:color="auto"/>
        <w:bottom w:val="none" w:sz="0" w:space="0" w:color="auto"/>
        <w:right w:val="none" w:sz="0" w:space="0" w:color="auto"/>
      </w:divBdr>
    </w:div>
    <w:div w:id="1279490865">
      <w:bodyDiv w:val="1"/>
      <w:marLeft w:val="0"/>
      <w:marRight w:val="0"/>
      <w:marTop w:val="0"/>
      <w:marBottom w:val="0"/>
      <w:divBdr>
        <w:top w:val="none" w:sz="0" w:space="0" w:color="auto"/>
        <w:left w:val="none" w:sz="0" w:space="0" w:color="auto"/>
        <w:bottom w:val="none" w:sz="0" w:space="0" w:color="auto"/>
        <w:right w:val="none" w:sz="0" w:space="0" w:color="auto"/>
      </w:divBdr>
    </w:div>
    <w:div w:id="1289582531">
      <w:bodyDiv w:val="1"/>
      <w:marLeft w:val="0"/>
      <w:marRight w:val="0"/>
      <w:marTop w:val="0"/>
      <w:marBottom w:val="0"/>
      <w:divBdr>
        <w:top w:val="none" w:sz="0" w:space="0" w:color="auto"/>
        <w:left w:val="none" w:sz="0" w:space="0" w:color="auto"/>
        <w:bottom w:val="none" w:sz="0" w:space="0" w:color="auto"/>
        <w:right w:val="none" w:sz="0" w:space="0" w:color="auto"/>
      </w:divBdr>
    </w:div>
    <w:div w:id="1292053638">
      <w:bodyDiv w:val="1"/>
      <w:marLeft w:val="0"/>
      <w:marRight w:val="0"/>
      <w:marTop w:val="0"/>
      <w:marBottom w:val="0"/>
      <w:divBdr>
        <w:top w:val="none" w:sz="0" w:space="0" w:color="auto"/>
        <w:left w:val="none" w:sz="0" w:space="0" w:color="auto"/>
        <w:bottom w:val="none" w:sz="0" w:space="0" w:color="auto"/>
        <w:right w:val="none" w:sz="0" w:space="0" w:color="auto"/>
      </w:divBdr>
    </w:div>
    <w:div w:id="1293634754">
      <w:bodyDiv w:val="1"/>
      <w:marLeft w:val="0"/>
      <w:marRight w:val="0"/>
      <w:marTop w:val="0"/>
      <w:marBottom w:val="0"/>
      <w:divBdr>
        <w:top w:val="none" w:sz="0" w:space="0" w:color="auto"/>
        <w:left w:val="none" w:sz="0" w:space="0" w:color="auto"/>
        <w:bottom w:val="none" w:sz="0" w:space="0" w:color="auto"/>
        <w:right w:val="none" w:sz="0" w:space="0" w:color="auto"/>
      </w:divBdr>
    </w:div>
    <w:div w:id="1310745534">
      <w:bodyDiv w:val="1"/>
      <w:marLeft w:val="0"/>
      <w:marRight w:val="0"/>
      <w:marTop w:val="0"/>
      <w:marBottom w:val="0"/>
      <w:divBdr>
        <w:top w:val="none" w:sz="0" w:space="0" w:color="auto"/>
        <w:left w:val="none" w:sz="0" w:space="0" w:color="auto"/>
        <w:bottom w:val="none" w:sz="0" w:space="0" w:color="auto"/>
        <w:right w:val="none" w:sz="0" w:space="0" w:color="auto"/>
      </w:divBdr>
    </w:div>
    <w:div w:id="1317568335">
      <w:bodyDiv w:val="1"/>
      <w:marLeft w:val="0"/>
      <w:marRight w:val="0"/>
      <w:marTop w:val="0"/>
      <w:marBottom w:val="0"/>
      <w:divBdr>
        <w:top w:val="none" w:sz="0" w:space="0" w:color="auto"/>
        <w:left w:val="none" w:sz="0" w:space="0" w:color="auto"/>
        <w:bottom w:val="none" w:sz="0" w:space="0" w:color="auto"/>
        <w:right w:val="none" w:sz="0" w:space="0" w:color="auto"/>
      </w:divBdr>
    </w:div>
    <w:div w:id="1319456301">
      <w:bodyDiv w:val="1"/>
      <w:marLeft w:val="0"/>
      <w:marRight w:val="0"/>
      <w:marTop w:val="0"/>
      <w:marBottom w:val="0"/>
      <w:divBdr>
        <w:top w:val="none" w:sz="0" w:space="0" w:color="auto"/>
        <w:left w:val="none" w:sz="0" w:space="0" w:color="auto"/>
        <w:bottom w:val="none" w:sz="0" w:space="0" w:color="auto"/>
        <w:right w:val="none" w:sz="0" w:space="0" w:color="auto"/>
      </w:divBdr>
    </w:div>
    <w:div w:id="1320033901">
      <w:bodyDiv w:val="1"/>
      <w:marLeft w:val="0"/>
      <w:marRight w:val="0"/>
      <w:marTop w:val="0"/>
      <w:marBottom w:val="0"/>
      <w:divBdr>
        <w:top w:val="none" w:sz="0" w:space="0" w:color="auto"/>
        <w:left w:val="none" w:sz="0" w:space="0" w:color="auto"/>
        <w:bottom w:val="none" w:sz="0" w:space="0" w:color="auto"/>
        <w:right w:val="none" w:sz="0" w:space="0" w:color="auto"/>
      </w:divBdr>
    </w:div>
    <w:div w:id="1321349927">
      <w:bodyDiv w:val="1"/>
      <w:marLeft w:val="0"/>
      <w:marRight w:val="0"/>
      <w:marTop w:val="0"/>
      <w:marBottom w:val="0"/>
      <w:divBdr>
        <w:top w:val="none" w:sz="0" w:space="0" w:color="auto"/>
        <w:left w:val="none" w:sz="0" w:space="0" w:color="auto"/>
        <w:bottom w:val="none" w:sz="0" w:space="0" w:color="auto"/>
        <w:right w:val="none" w:sz="0" w:space="0" w:color="auto"/>
      </w:divBdr>
    </w:div>
    <w:div w:id="1324621717">
      <w:bodyDiv w:val="1"/>
      <w:marLeft w:val="0"/>
      <w:marRight w:val="0"/>
      <w:marTop w:val="0"/>
      <w:marBottom w:val="0"/>
      <w:divBdr>
        <w:top w:val="none" w:sz="0" w:space="0" w:color="auto"/>
        <w:left w:val="none" w:sz="0" w:space="0" w:color="auto"/>
        <w:bottom w:val="none" w:sz="0" w:space="0" w:color="auto"/>
        <w:right w:val="none" w:sz="0" w:space="0" w:color="auto"/>
      </w:divBdr>
    </w:div>
    <w:div w:id="1328903422">
      <w:bodyDiv w:val="1"/>
      <w:marLeft w:val="0"/>
      <w:marRight w:val="0"/>
      <w:marTop w:val="0"/>
      <w:marBottom w:val="0"/>
      <w:divBdr>
        <w:top w:val="none" w:sz="0" w:space="0" w:color="auto"/>
        <w:left w:val="none" w:sz="0" w:space="0" w:color="auto"/>
        <w:bottom w:val="none" w:sz="0" w:space="0" w:color="auto"/>
        <w:right w:val="none" w:sz="0" w:space="0" w:color="auto"/>
      </w:divBdr>
    </w:div>
    <w:div w:id="1331323645">
      <w:bodyDiv w:val="1"/>
      <w:marLeft w:val="0"/>
      <w:marRight w:val="0"/>
      <w:marTop w:val="0"/>
      <w:marBottom w:val="0"/>
      <w:divBdr>
        <w:top w:val="none" w:sz="0" w:space="0" w:color="auto"/>
        <w:left w:val="none" w:sz="0" w:space="0" w:color="auto"/>
        <w:bottom w:val="none" w:sz="0" w:space="0" w:color="auto"/>
        <w:right w:val="none" w:sz="0" w:space="0" w:color="auto"/>
      </w:divBdr>
    </w:div>
    <w:div w:id="1334183827">
      <w:bodyDiv w:val="1"/>
      <w:marLeft w:val="0"/>
      <w:marRight w:val="0"/>
      <w:marTop w:val="0"/>
      <w:marBottom w:val="0"/>
      <w:divBdr>
        <w:top w:val="none" w:sz="0" w:space="0" w:color="auto"/>
        <w:left w:val="none" w:sz="0" w:space="0" w:color="auto"/>
        <w:bottom w:val="none" w:sz="0" w:space="0" w:color="auto"/>
        <w:right w:val="none" w:sz="0" w:space="0" w:color="auto"/>
      </w:divBdr>
    </w:div>
    <w:div w:id="1342707633">
      <w:bodyDiv w:val="1"/>
      <w:marLeft w:val="0"/>
      <w:marRight w:val="0"/>
      <w:marTop w:val="0"/>
      <w:marBottom w:val="0"/>
      <w:divBdr>
        <w:top w:val="none" w:sz="0" w:space="0" w:color="auto"/>
        <w:left w:val="none" w:sz="0" w:space="0" w:color="auto"/>
        <w:bottom w:val="none" w:sz="0" w:space="0" w:color="auto"/>
        <w:right w:val="none" w:sz="0" w:space="0" w:color="auto"/>
      </w:divBdr>
    </w:div>
    <w:div w:id="1349019974">
      <w:bodyDiv w:val="1"/>
      <w:marLeft w:val="0"/>
      <w:marRight w:val="0"/>
      <w:marTop w:val="0"/>
      <w:marBottom w:val="0"/>
      <w:divBdr>
        <w:top w:val="none" w:sz="0" w:space="0" w:color="auto"/>
        <w:left w:val="none" w:sz="0" w:space="0" w:color="auto"/>
        <w:bottom w:val="none" w:sz="0" w:space="0" w:color="auto"/>
        <w:right w:val="none" w:sz="0" w:space="0" w:color="auto"/>
      </w:divBdr>
    </w:div>
    <w:div w:id="1351877905">
      <w:bodyDiv w:val="1"/>
      <w:marLeft w:val="0"/>
      <w:marRight w:val="0"/>
      <w:marTop w:val="0"/>
      <w:marBottom w:val="0"/>
      <w:divBdr>
        <w:top w:val="none" w:sz="0" w:space="0" w:color="auto"/>
        <w:left w:val="none" w:sz="0" w:space="0" w:color="auto"/>
        <w:bottom w:val="none" w:sz="0" w:space="0" w:color="auto"/>
        <w:right w:val="none" w:sz="0" w:space="0" w:color="auto"/>
      </w:divBdr>
    </w:div>
    <w:div w:id="1353801741">
      <w:bodyDiv w:val="1"/>
      <w:marLeft w:val="0"/>
      <w:marRight w:val="0"/>
      <w:marTop w:val="0"/>
      <w:marBottom w:val="0"/>
      <w:divBdr>
        <w:top w:val="none" w:sz="0" w:space="0" w:color="auto"/>
        <w:left w:val="none" w:sz="0" w:space="0" w:color="auto"/>
        <w:bottom w:val="none" w:sz="0" w:space="0" w:color="auto"/>
        <w:right w:val="none" w:sz="0" w:space="0" w:color="auto"/>
      </w:divBdr>
    </w:div>
    <w:div w:id="1362323339">
      <w:bodyDiv w:val="1"/>
      <w:marLeft w:val="0"/>
      <w:marRight w:val="0"/>
      <w:marTop w:val="0"/>
      <w:marBottom w:val="0"/>
      <w:divBdr>
        <w:top w:val="none" w:sz="0" w:space="0" w:color="auto"/>
        <w:left w:val="none" w:sz="0" w:space="0" w:color="auto"/>
        <w:bottom w:val="none" w:sz="0" w:space="0" w:color="auto"/>
        <w:right w:val="none" w:sz="0" w:space="0" w:color="auto"/>
      </w:divBdr>
    </w:div>
    <w:div w:id="1364867599">
      <w:bodyDiv w:val="1"/>
      <w:marLeft w:val="0"/>
      <w:marRight w:val="0"/>
      <w:marTop w:val="0"/>
      <w:marBottom w:val="0"/>
      <w:divBdr>
        <w:top w:val="none" w:sz="0" w:space="0" w:color="auto"/>
        <w:left w:val="none" w:sz="0" w:space="0" w:color="auto"/>
        <w:bottom w:val="none" w:sz="0" w:space="0" w:color="auto"/>
        <w:right w:val="none" w:sz="0" w:space="0" w:color="auto"/>
      </w:divBdr>
    </w:div>
    <w:div w:id="1374690448">
      <w:bodyDiv w:val="1"/>
      <w:marLeft w:val="0"/>
      <w:marRight w:val="0"/>
      <w:marTop w:val="0"/>
      <w:marBottom w:val="0"/>
      <w:divBdr>
        <w:top w:val="none" w:sz="0" w:space="0" w:color="auto"/>
        <w:left w:val="none" w:sz="0" w:space="0" w:color="auto"/>
        <w:bottom w:val="none" w:sz="0" w:space="0" w:color="auto"/>
        <w:right w:val="none" w:sz="0" w:space="0" w:color="auto"/>
      </w:divBdr>
    </w:div>
    <w:div w:id="1376390812">
      <w:bodyDiv w:val="1"/>
      <w:marLeft w:val="0"/>
      <w:marRight w:val="0"/>
      <w:marTop w:val="0"/>
      <w:marBottom w:val="0"/>
      <w:divBdr>
        <w:top w:val="none" w:sz="0" w:space="0" w:color="auto"/>
        <w:left w:val="none" w:sz="0" w:space="0" w:color="auto"/>
        <w:bottom w:val="none" w:sz="0" w:space="0" w:color="auto"/>
        <w:right w:val="none" w:sz="0" w:space="0" w:color="auto"/>
      </w:divBdr>
    </w:div>
    <w:div w:id="1378045321">
      <w:bodyDiv w:val="1"/>
      <w:marLeft w:val="0"/>
      <w:marRight w:val="0"/>
      <w:marTop w:val="0"/>
      <w:marBottom w:val="0"/>
      <w:divBdr>
        <w:top w:val="none" w:sz="0" w:space="0" w:color="auto"/>
        <w:left w:val="none" w:sz="0" w:space="0" w:color="auto"/>
        <w:bottom w:val="none" w:sz="0" w:space="0" w:color="auto"/>
        <w:right w:val="none" w:sz="0" w:space="0" w:color="auto"/>
      </w:divBdr>
    </w:div>
    <w:div w:id="1378046720">
      <w:bodyDiv w:val="1"/>
      <w:marLeft w:val="0"/>
      <w:marRight w:val="0"/>
      <w:marTop w:val="0"/>
      <w:marBottom w:val="0"/>
      <w:divBdr>
        <w:top w:val="none" w:sz="0" w:space="0" w:color="auto"/>
        <w:left w:val="none" w:sz="0" w:space="0" w:color="auto"/>
        <w:bottom w:val="none" w:sz="0" w:space="0" w:color="auto"/>
        <w:right w:val="none" w:sz="0" w:space="0" w:color="auto"/>
      </w:divBdr>
    </w:div>
    <w:div w:id="1392466457">
      <w:bodyDiv w:val="1"/>
      <w:marLeft w:val="0"/>
      <w:marRight w:val="0"/>
      <w:marTop w:val="0"/>
      <w:marBottom w:val="0"/>
      <w:divBdr>
        <w:top w:val="none" w:sz="0" w:space="0" w:color="auto"/>
        <w:left w:val="none" w:sz="0" w:space="0" w:color="auto"/>
        <w:bottom w:val="none" w:sz="0" w:space="0" w:color="auto"/>
        <w:right w:val="none" w:sz="0" w:space="0" w:color="auto"/>
      </w:divBdr>
    </w:div>
    <w:div w:id="1393314989">
      <w:bodyDiv w:val="1"/>
      <w:marLeft w:val="0"/>
      <w:marRight w:val="0"/>
      <w:marTop w:val="0"/>
      <w:marBottom w:val="0"/>
      <w:divBdr>
        <w:top w:val="none" w:sz="0" w:space="0" w:color="auto"/>
        <w:left w:val="none" w:sz="0" w:space="0" w:color="auto"/>
        <w:bottom w:val="none" w:sz="0" w:space="0" w:color="auto"/>
        <w:right w:val="none" w:sz="0" w:space="0" w:color="auto"/>
      </w:divBdr>
    </w:div>
    <w:div w:id="1396471515">
      <w:bodyDiv w:val="1"/>
      <w:marLeft w:val="0"/>
      <w:marRight w:val="0"/>
      <w:marTop w:val="0"/>
      <w:marBottom w:val="0"/>
      <w:divBdr>
        <w:top w:val="none" w:sz="0" w:space="0" w:color="auto"/>
        <w:left w:val="none" w:sz="0" w:space="0" w:color="auto"/>
        <w:bottom w:val="none" w:sz="0" w:space="0" w:color="auto"/>
        <w:right w:val="none" w:sz="0" w:space="0" w:color="auto"/>
      </w:divBdr>
    </w:div>
    <w:div w:id="1400326742">
      <w:bodyDiv w:val="1"/>
      <w:marLeft w:val="0"/>
      <w:marRight w:val="0"/>
      <w:marTop w:val="0"/>
      <w:marBottom w:val="0"/>
      <w:divBdr>
        <w:top w:val="none" w:sz="0" w:space="0" w:color="auto"/>
        <w:left w:val="none" w:sz="0" w:space="0" w:color="auto"/>
        <w:bottom w:val="none" w:sz="0" w:space="0" w:color="auto"/>
        <w:right w:val="none" w:sz="0" w:space="0" w:color="auto"/>
      </w:divBdr>
    </w:div>
    <w:div w:id="1401826762">
      <w:bodyDiv w:val="1"/>
      <w:marLeft w:val="0"/>
      <w:marRight w:val="0"/>
      <w:marTop w:val="0"/>
      <w:marBottom w:val="0"/>
      <w:divBdr>
        <w:top w:val="none" w:sz="0" w:space="0" w:color="auto"/>
        <w:left w:val="none" w:sz="0" w:space="0" w:color="auto"/>
        <w:bottom w:val="none" w:sz="0" w:space="0" w:color="auto"/>
        <w:right w:val="none" w:sz="0" w:space="0" w:color="auto"/>
      </w:divBdr>
    </w:div>
    <w:div w:id="1406611883">
      <w:bodyDiv w:val="1"/>
      <w:marLeft w:val="0"/>
      <w:marRight w:val="0"/>
      <w:marTop w:val="0"/>
      <w:marBottom w:val="0"/>
      <w:divBdr>
        <w:top w:val="none" w:sz="0" w:space="0" w:color="auto"/>
        <w:left w:val="none" w:sz="0" w:space="0" w:color="auto"/>
        <w:bottom w:val="none" w:sz="0" w:space="0" w:color="auto"/>
        <w:right w:val="none" w:sz="0" w:space="0" w:color="auto"/>
      </w:divBdr>
    </w:div>
    <w:div w:id="1408918688">
      <w:bodyDiv w:val="1"/>
      <w:marLeft w:val="0"/>
      <w:marRight w:val="0"/>
      <w:marTop w:val="0"/>
      <w:marBottom w:val="0"/>
      <w:divBdr>
        <w:top w:val="none" w:sz="0" w:space="0" w:color="auto"/>
        <w:left w:val="none" w:sz="0" w:space="0" w:color="auto"/>
        <w:bottom w:val="none" w:sz="0" w:space="0" w:color="auto"/>
        <w:right w:val="none" w:sz="0" w:space="0" w:color="auto"/>
      </w:divBdr>
    </w:div>
    <w:div w:id="1410270187">
      <w:bodyDiv w:val="1"/>
      <w:marLeft w:val="0"/>
      <w:marRight w:val="0"/>
      <w:marTop w:val="0"/>
      <w:marBottom w:val="0"/>
      <w:divBdr>
        <w:top w:val="none" w:sz="0" w:space="0" w:color="auto"/>
        <w:left w:val="none" w:sz="0" w:space="0" w:color="auto"/>
        <w:bottom w:val="none" w:sz="0" w:space="0" w:color="auto"/>
        <w:right w:val="none" w:sz="0" w:space="0" w:color="auto"/>
      </w:divBdr>
    </w:div>
    <w:div w:id="1412047425">
      <w:bodyDiv w:val="1"/>
      <w:marLeft w:val="0"/>
      <w:marRight w:val="0"/>
      <w:marTop w:val="0"/>
      <w:marBottom w:val="0"/>
      <w:divBdr>
        <w:top w:val="none" w:sz="0" w:space="0" w:color="auto"/>
        <w:left w:val="none" w:sz="0" w:space="0" w:color="auto"/>
        <w:bottom w:val="none" w:sz="0" w:space="0" w:color="auto"/>
        <w:right w:val="none" w:sz="0" w:space="0" w:color="auto"/>
      </w:divBdr>
    </w:div>
    <w:div w:id="1413090456">
      <w:bodyDiv w:val="1"/>
      <w:marLeft w:val="0"/>
      <w:marRight w:val="0"/>
      <w:marTop w:val="0"/>
      <w:marBottom w:val="0"/>
      <w:divBdr>
        <w:top w:val="none" w:sz="0" w:space="0" w:color="auto"/>
        <w:left w:val="none" w:sz="0" w:space="0" w:color="auto"/>
        <w:bottom w:val="none" w:sz="0" w:space="0" w:color="auto"/>
        <w:right w:val="none" w:sz="0" w:space="0" w:color="auto"/>
      </w:divBdr>
    </w:div>
    <w:div w:id="1426920003">
      <w:bodyDiv w:val="1"/>
      <w:marLeft w:val="0"/>
      <w:marRight w:val="0"/>
      <w:marTop w:val="0"/>
      <w:marBottom w:val="0"/>
      <w:divBdr>
        <w:top w:val="none" w:sz="0" w:space="0" w:color="auto"/>
        <w:left w:val="none" w:sz="0" w:space="0" w:color="auto"/>
        <w:bottom w:val="none" w:sz="0" w:space="0" w:color="auto"/>
        <w:right w:val="none" w:sz="0" w:space="0" w:color="auto"/>
      </w:divBdr>
    </w:div>
    <w:div w:id="1428960951">
      <w:bodyDiv w:val="1"/>
      <w:marLeft w:val="0"/>
      <w:marRight w:val="0"/>
      <w:marTop w:val="0"/>
      <w:marBottom w:val="0"/>
      <w:divBdr>
        <w:top w:val="none" w:sz="0" w:space="0" w:color="auto"/>
        <w:left w:val="none" w:sz="0" w:space="0" w:color="auto"/>
        <w:bottom w:val="none" w:sz="0" w:space="0" w:color="auto"/>
        <w:right w:val="none" w:sz="0" w:space="0" w:color="auto"/>
      </w:divBdr>
    </w:div>
    <w:div w:id="1431655069">
      <w:bodyDiv w:val="1"/>
      <w:marLeft w:val="0"/>
      <w:marRight w:val="0"/>
      <w:marTop w:val="0"/>
      <w:marBottom w:val="0"/>
      <w:divBdr>
        <w:top w:val="none" w:sz="0" w:space="0" w:color="auto"/>
        <w:left w:val="none" w:sz="0" w:space="0" w:color="auto"/>
        <w:bottom w:val="none" w:sz="0" w:space="0" w:color="auto"/>
        <w:right w:val="none" w:sz="0" w:space="0" w:color="auto"/>
      </w:divBdr>
    </w:div>
    <w:div w:id="1435713449">
      <w:bodyDiv w:val="1"/>
      <w:marLeft w:val="0"/>
      <w:marRight w:val="0"/>
      <w:marTop w:val="0"/>
      <w:marBottom w:val="0"/>
      <w:divBdr>
        <w:top w:val="none" w:sz="0" w:space="0" w:color="auto"/>
        <w:left w:val="none" w:sz="0" w:space="0" w:color="auto"/>
        <w:bottom w:val="none" w:sz="0" w:space="0" w:color="auto"/>
        <w:right w:val="none" w:sz="0" w:space="0" w:color="auto"/>
      </w:divBdr>
    </w:div>
    <w:div w:id="1439443793">
      <w:bodyDiv w:val="1"/>
      <w:marLeft w:val="0"/>
      <w:marRight w:val="0"/>
      <w:marTop w:val="0"/>
      <w:marBottom w:val="0"/>
      <w:divBdr>
        <w:top w:val="none" w:sz="0" w:space="0" w:color="auto"/>
        <w:left w:val="none" w:sz="0" w:space="0" w:color="auto"/>
        <w:bottom w:val="none" w:sz="0" w:space="0" w:color="auto"/>
        <w:right w:val="none" w:sz="0" w:space="0" w:color="auto"/>
      </w:divBdr>
    </w:div>
    <w:div w:id="1440829728">
      <w:bodyDiv w:val="1"/>
      <w:marLeft w:val="0"/>
      <w:marRight w:val="0"/>
      <w:marTop w:val="0"/>
      <w:marBottom w:val="0"/>
      <w:divBdr>
        <w:top w:val="none" w:sz="0" w:space="0" w:color="auto"/>
        <w:left w:val="none" w:sz="0" w:space="0" w:color="auto"/>
        <w:bottom w:val="none" w:sz="0" w:space="0" w:color="auto"/>
        <w:right w:val="none" w:sz="0" w:space="0" w:color="auto"/>
      </w:divBdr>
    </w:div>
    <w:div w:id="1441340429">
      <w:bodyDiv w:val="1"/>
      <w:marLeft w:val="0"/>
      <w:marRight w:val="0"/>
      <w:marTop w:val="0"/>
      <w:marBottom w:val="0"/>
      <w:divBdr>
        <w:top w:val="none" w:sz="0" w:space="0" w:color="auto"/>
        <w:left w:val="none" w:sz="0" w:space="0" w:color="auto"/>
        <w:bottom w:val="none" w:sz="0" w:space="0" w:color="auto"/>
        <w:right w:val="none" w:sz="0" w:space="0" w:color="auto"/>
      </w:divBdr>
    </w:div>
    <w:div w:id="1444884841">
      <w:bodyDiv w:val="1"/>
      <w:marLeft w:val="0"/>
      <w:marRight w:val="0"/>
      <w:marTop w:val="0"/>
      <w:marBottom w:val="0"/>
      <w:divBdr>
        <w:top w:val="none" w:sz="0" w:space="0" w:color="auto"/>
        <w:left w:val="none" w:sz="0" w:space="0" w:color="auto"/>
        <w:bottom w:val="none" w:sz="0" w:space="0" w:color="auto"/>
        <w:right w:val="none" w:sz="0" w:space="0" w:color="auto"/>
      </w:divBdr>
    </w:div>
    <w:div w:id="1452439453">
      <w:bodyDiv w:val="1"/>
      <w:marLeft w:val="0"/>
      <w:marRight w:val="0"/>
      <w:marTop w:val="0"/>
      <w:marBottom w:val="0"/>
      <w:divBdr>
        <w:top w:val="none" w:sz="0" w:space="0" w:color="auto"/>
        <w:left w:val="none" w:sz="0" w:space="0" w:color="auto"/>
        <w:bottom w:val="none" w:sz="0" w:space="0" w:color="auto"/>
        <w:right w:val="none" w:sz="0" w:space="0" w:color="auto"/>
      </w:divBdr>
    </w:div>
    <w:div w:id="1455712107">
      <w:bodyDiv w:val="1"/>
      <w:marLeft w:val="0"/>
      <w:marRight w:val="0"/>
      <w:marTop w:val="0"/>
      <w:marBottom w:val="0"/>
      <w:divBdr>
        <w:top w:val="none" w:sz="0" w:space="0" w:color="auto"/>
        <w:left w:val="none" w:sz="0" w:space="0" w:color="auto"/>
        <w:bottom w:val="none" w:sz="0" w:space="0" w:color="auto"/>
        <w:right w:val="none" w:sz="0" w:space="0" w:color="auto"/>
      </w:divBdr>
    </w:div>
    <w:div w:id="1464689517">
      <w:bodyDiv w:val="1"/>
      <w:marLeft w:val="0"/>
      <w:marRight w:val="0"/>
      <w:marTop w:val="0"/>
      <w:marBottom w:val="0"/>
      <w:divBdr>
        <w:top w:val="none" w:sz="0" w:space="0" w:color="auto"/>
        <w:left w:val="none" w:sz="0" w:space="0" w:color="auto"/>
        <w:bottom w:val="none" w:sz="0" w:space="0" w:color="auto"/>
        <w:right w:val="none" w:sz="0" w:space="0" w:color="auto"/>
      </w:divBdr>
    </w:div>
    <w:div w:id="1484737183">
      <w:bodyDiv w:val="1"/>
      <w:marLeft w:val="0"/>
      <w:marRight w:val="0"/>
      <w:marTop w:val="0"/>
      <w:marBottom w:val="0"/>
      <w:divBdr>
        <w:top w:val="none" w:sz="0" w:space="0" w:color="auto"/>
        <w:left w:val="none" w:sz="0" w:space="0" w:color="auto"/>
        <w:bottom w:val="none" w:sz="0" w:space="0" w:color="auto"/>
        <w:right w:val="none" w:sz="0" w:space="0" w:color="auto"/>
      </w:divBdr>
    </w:div>
    <w:div w:id="1485275054">
      <w:bodyDiv w:val="1"/>
      <w:marLeft w:val="0"/>
      <w:marRight w:val="0"/>
      <w:marTop w:val="0"/>
      <w:marBottom w:val="0"/>
      <w:divBdr>
        <w:top w:val="none" w:sz="0" w:space="0" w:color="auto"/>
        <w:left w:val="none" w:sz="0" w:space="0" w:color="auto"/>
        <w:bottom w:val="none" w:sz="0" w:space="0" w:color="auto"/>
        <w:right w:val="none" w:sz="0" w:space="0" w:color="auto"/>
      </w:divBdr>
    </w:div>
    <w:div w:id="1487360346">
      <w:bodyDiv w:val="1"/>
      <w:marLeft w:val="0"/>
      <w:marRight w:val="0"/>
      <w:marTop w:val="0"/>
      <w:marBottom w:val="0"/>
      <w:divBdr>
        <w:top w:val="none" w:sz="0" w:space="0" w:color="auto"/>
        <w:left w:val="none" w:sz="0" w:space="0" w:color="auto"/>
        <w:bottom w:val="none" w:sz="0" w:space="0" w:color="auto"/>
        <w:right w:val="none" w:sz="0" w:space="0" w:color="auto"/>
      </w:divBdr>
    </w:div>
    <w:div w:id="1496610079">
      <w:bodyDiv w:val="1"/>
      <w:marLeft w:val="0"/>
      <w:marRight w:val="0"/>
      <w:marTop w:val="0"/>
      <w:marBottom w:val="0"/>
      <w:divBdr>
        <w:top w:val="none" w:sz="0" w:space="0" w:color="auto"/>
        <w:left w:val="none" w:sz="0" w:space="0" w:color="auto"/>
        <w:bottom w:val="none" w:sz="0" w:space="0" w:color="auto"/>
        <w:right w:val="none" w:sz="0" w:space="0" w:color="auto"/>
      </w:divBdr>
    </w:div>
    <w:div w:id="1497333393">
      <w:bodyDiv w:val="1"/>
      <w:marLeft w:val="0"/>
      <w:marRight w:val="0"/>
      <w:marTop w:val="0"/>
      <w:marBottom w:val="0"/>
      <w:divBdr>
        <w:top w:val="none" w:sz="0" w:space="0" w:color="auto"/>
        <w:left w:val="none" w:sz="0" w:space="0" w:color="auto"/>
        <w:bottom w:val="none" w:sz="0" w:space="0" w:color="auto"/>
        <w:right w:val="none" w:sz="0" w:space="0" w:color="auto"/>
      </w:divBdr>
    </w:div>
    <w:div w:id="1504935401">
      <w:bodyDiv w:val="1"/>
      <w:marLeft w:val="0"/>
      <w:marRight w:val="0"/>
      <w:marTop w:val="0"/>
      <w:marBottom w:val="0"/>
      <w:divBdr>
        <w:top w:val="none" w:sz="0" w:space="0" w:color="auto"/>
        <w:left w:val="none" w:sz="0" w:space="0" w:color="auto"/>
        <w:bottom w:val="none" w:sz="0" w:space="0" w:color="auto"/>
        <w:right w:val="none" w:sz="0" w:space="0" w:color="auto"/>
      </w:divBdr>
    </w:div>
    <w:div w:id="1508015191">
      <w:bodyDiv w:val="1"/>
      <w:marLeft w:val="0"/>
      <w:marRight w:val="0"/>
      <w:marTop w:val="0"/>
      <w:marBottom w:val="0"/>
      <w:divBdr>
        <w:top w:val="none" w:sz="0" w:space="0" w:color="auto"/>
        <w:left w:val="none" w:sz="0" w:space="0" w:color="auto"/>
        <w:bottom w:val="none" w:sz="0" w:space="0" w:color="auto"/>
        <w:right w:val="none" w:sz="0" w:space="0" w:color="auto"/>
      </w:divBdr>
    </w:div>
    <w:div w:id="1508709794">
      <w:bodyDiv w:val="1"/>
      <w:marLeft w:val="0"/>
      <w:marRight w:val="0"/>
      <w:marTop w:val="0"/>
      <w:marBottom w:val="0"/>
      <w:divBdr>
        <w:top w:val="none" w:sz="0" w:space="0" w:color="auto"/>
        <w:left w:val="none" w:sz="0" w:space="0" w:color="auto"/>
        <w:bottom w:val="none" w:sz="0" w:space="0" w:color="auto"/>
        <w:right w:val="none" w:sz="0" w:space="0" w:color="auto"/>
      </w:divBdr>
    </w:div>
    <w:div w:id="1523974196">
      <w:bodyDiv w:val="1"/>
      <w:marLeft w:val="0"/>
      <w:marRight w:val="0"/>
      <w:marTop w:val="0"/>
      <w:marBottom w:val="0"/>
      <w:divBdr>
        <w:top w:val="none" w:sz="0" w:space="0" w:color="auto"/>
        <w:left w:val="none" w:sz="0" w:space="0" w:color="auto"/>
        <w:bottom w:val="none" w:sz="0" w:space="0" w:color="auto"/>
        <w:right w:val="none" w:sz="0" w:space="0" w:color="auto"/>
      </w:divBdr>
    </w:div>
    <w:div w:id="1525052262">
      <w:bodyDiv w:val="1"/>
      <w:marLeft w:val="0"/>
      <w:marRight w:val="0"/>
      <w:marTop w:val="0"/>
      <w:marBottom w:val="0"/>
      <w:divBdr>
        <w:top w:val="none" w:sz="0" w:space="0" w:color="auto"/>
        <w:left w:val="none" w:sz="0" w:space="0" w:color="auto"/>
        <w:bottom w:val="none" w:sz="0" w:space="0" w:color="auto"/>
        <w:right w:val="none" w:sz="0" w:space="0" w:color="auto"/>
      </w:divBdr>
    </w:div>
    <w:div w:id="1532643224">
      <w:bodyDiv w:val="1"/>
      <w:marLeft w:val="0"/>
      <w:marRight w:val="0"/>
      <w:marTop w:val="0"/>
      <w:marBottom w:val="0"/>
      <w:divBdr>
        <w:top w:val="none" w:sz="0" w:space="0" w:color="auto"/>
        <w:left w:val="none" w:sz="0" w:space="0" w:color="auto"/>
        <w:bottom w:val="none" w:sz="0" w:space="0" w:color="auto"/>
        <w:right w:val="none" w:sz="0" w:space="0" w:color="auto"/>
      </w:divBdr>
    </w:div>
    <w:div w:id="1534532865">
      <w:bodyDiv w:val="1"/>
      <w:marLeft w:val="0"/>
      <w:marRight w:val="0"/>
      <w:marTop w:val="0"/>
      <w:marBottom w:val="0"/>
      <w:divBdr>
        <w:top w:val="none" w:sz="0" w:space="0" w:color="auto"/>
        <w:left w:val="none" w:sz="0" w:space="0" w:color="auto"/>
        <w:bottom w:val="none" w:sz="0" w:space="0" w:color="auto"/>
        <w:right w:val="none" w:sz="0" w:space="0" w:color="auto"/>
      </w:divBdr>
    </w:div>
    <w:div w:id="1552613939">
      <w:bodyDiv w:val="1"/>
      <w:marLeft w:val="0"/>
      <w:marRight w:val="0"/>
      <w:marTop w:val="0"/>
      <w:marBottom w:val="0"/>
      <w:divBdr>
        <w:top w:val="none" w:sz="0" w:space="0" w:color="auto"/>
        <w:left w:val="none" w:sz="0" w:space="0" w:color="auto"/>
        <w:bottom w:val="none" w:sz="0" w:space="0" w:color="auto"/>
        <w:right w:val="none" w:sz="0" w:space="0" w:color="auto"/>
      </w:divBdr>
    </w:div>
    <w:div w:id="1554661496">
      <w:bodyDiv w:val="1"/>
      <w:marLeft w:val="0"/>
      <w:marRight w:val="0"/>
      <w:marTop w:val="0"/>
      <w:marBottom w:val="0"/>
      <w:divBdr>
        <w:top w:val="none" w:sz="0" w:space="0" w:color="auto"/>
        <w:left w:val="none" w:sz="0" w:space="0" w:color="auto"/>
        <w:bottom w:val="none" w:sz="0" w:space="0" w:color="auto"/>
        <w:right w:val="none" w:sz="0" w:space="0" w:color="auto"/>
      </w:divBdr>
    </w:div>
    <w:div w:id="1561475840">
      <w:bodyDiv w:val="1"/>
      <w:marLeft w:val="0"/>
      <w:marRight w:val="0"/>
      <w:marTop w:val="0"/>
      <w:marBottom w:val="0"/>
      <w:divBdr>
        <w:top w:val="none" w:sz="0" w:space="0" w:color="auto"/>
        <w:left w:val="none" w:sz="0" w:space="0" w:color="auto"/>
        <w:bottom w:val="none" w:sz="0" w:space="0" w:color="auto"/>
        <w:right w:val="none" w:sz="0" w:space="0" w:color="auto"/>
      </w:divBdr>
    </w:div>
    <w:div w:id="1566839144">
      <w:bodyDiv w:val="1"/>
      <w:marLeft w:val="0"/>
      <w:marRight w:val="0"/>
      <w:marTop w:val="0"/>
      <w:marBottom w:val="0"/>
      <w:divBdr>
        <w:top w:val="none" w:sz="0" w:space="0" w:color="auto"/>
        <w:left w:val="none" w:sz="0" w:space="0" w:color="auto"/>
        <w:bottom w:val="none" w:sz="0" w:space="0" w:color="auto"/>
        <w:right w:val="none" w:sz="0" w:space="0" w:color="auto"/>
      </w:divBdr>
    </w:div>
    <w:div w:id="1572353634">
      <w:bodyDiv w:val="1"/>
      <w:marLeft w:val="0"/>
      <w:marRight w:val="0"/>
      <w:marTop w:val="0"/>
      <w:marBottom w:val="0"/>
      <w:divBdr>
        <w:top w:val="none" w:sz="0" w:space="0" w:color="auto"/>
        <w:left w:val="none" w:sz="0" w:space="0" w:color="auto"/>
        <w:bottom w:val="none" w:sz="0" w:space="0" w:color="auto"/>
        <w:right w:val="none" w:sz="0" w:space="0" w:color="auto"/>
      </w:divBdr>
    </w:div>
    <w:div w:id="1579710638">
      <w:bodyDiv w:val="1"/>
      <w:marLeft w:val="0"/>
      <w:marRight w:val="0"/>
      <w:marTop w:val="0"/>
      <w:marBottom w:val="0"/>
      <w:divBdr>
        <w:top w:val="none" w:sz="0" w:space="0" w:color="auto"/>
        <w:left w:val="none" w:sz="0" w:space="0" w:color="auto"/>
        <w:bottom w:val="none" w:sz="0" w:space="0" w:color="auto"/>
        <w:right w:val="none" w:sz="0" w:space="0" w:color="auto"/>
      </w:divBdr>
    </w:div>
    <w:div w:id="1580872003">
      <w:bodyDiv w:val="1"/>
      <w:marLeft w:val="0"/>
      <w:marRight w:val="0"/>
      <w:marTop w:val="0"/>
      <w:marBottom w:val="0"/>
      <w:divBdr>
        <w:top w:val="none" w:sz="0" w:space="0" w:color="auto"/>
        <w:left w:val="none" w:sz="0" w:space="0" w:color="auto"/>
        <w:bottom w:val="none" w:sz="0" w:space="0" w:color="auto"/>
        <w:right w:val="none" w:sz="0" w:space="0" w:color="auto"/>
      </w:divBdr>
    </w:div>
    <w:div w:id="1584023790">
      <w:bodyDiv w:val="1"/>
      <w:marLeft w:val="0"/>
      <w:marRight w:val="0"/>
      <w:marTop w:val="0"/>
      <w:marBottom w:val="0"/>
      <w:divBdr>
        <w:top w:val="none" w:sz="0" w:space="0" w:color="auto"/>
        <w:left w:val="none" w:sz="0" w:space="0" w:color="auto"/>
        <w:bottom w:val="none" w:sz="0" w:space="0" w:color="auto"/>
        <w:right w:val="none" w:sz="0" w:space="0" w:color="auto"/>
      </w:divBdr>
    </w:div>
    <w:div w:id="1584758373">
      <w:bodyDiv w:val="1"/>
      <w:marLeft w:val="0"/>
      <w:marRight w:val="0"/>
      <w:marTop w:val="0"/>
      <w:marBottom w:val="0"/>
      <w:divBdr>
        <w:top w:val="none" w:sz="0" w:space="0" w:color="auto"/>
        <w:left w:val="none" w:sz="0" w:space="0" w:color="auto"/>
        <w:bottom w:val="none" w:sz="0" w:space="0" w:color="auto"/>
        <w:right w:val="none" w:sz="0" w:space="0" w:color="auto"/>
      </w:divBdr>
    </w:div>
    <w:div w:id="1585527573">
      <w:bodyDiv w:val="1"/>
      <w:marLeft w:val="0"/>
      <w:marRight w:val="0"/>
      <w:marTop w:val="0"/>
      <w:marBottom w:val="0"/>
      <w:divBdr>
        <w:top w:val="none" w:sz="0" w:space="0" w:color="auto"/>
        <w:left w:val="none" w:sz="0" w:space="0" w:color="auto"/>
        <w:bottom w:val="none" w:sz="0" w:space="0" w:color="auto"/>
        <w:right w:val="none" w:sz="0" w:space="0" w:color="auto"/>
      </w:divBdr>
    </w:div>
    <w:div w:id="1591113075">
      <w:bodyDiv w:val="1"/>
      <w:marLeft w:val="0"/>
      <w:marRight w:val="0"/>
      <w:marTop w:val="0"/>
      <w:marBottom w:val="0"/>
      <w:divBdr>
        <w:top w:val="none" w:sz="0" w:space="0" w:color="auto"/>
        <w:left w:val="none" w:sz="0" w:space="0" w:color="auto"/>
        <w:bottom w:val="none" w:sz="0" w:space="0" w:color="auto"/>
        <w:right w:val="none" w:sz="0" w:space="0" w:color="auto"/>
      </w:divBdr>
    </w:div>
    <w:div w:id="1594706881">
      <w:bodyDiv w:val="1"/>
      <w:marLeft w:val="0"/>
      <w:marRight w:val="0"/>
      <w:marTop w:val="0"/>
      <w:marBottom w:val="0"/>
      <w:divBdr>
        <w:top w:val="none" w:sz="0" w:space="0" w:color="auto"/>
        <w:left w:val="none" w:sz="0" w:space="0" w:color="auto"/>
        <w:bottom w:val="none" w:sz="0" w:space="0" w:color="auto"/>
        <w:right w:val="none" w:sz="0" w:space="0" w:color="auto"/>
      </w:divBdr>
    </w:div>
    <w:div w:id="1602106265">
      <w:bodyDiv w:val="1"/>
      <w:marLeft w:val="0"/>
      <w:marRight w:val="0"/>
      <w:marTop w:val="0"/>
      <w:marBottom w:val="0"/>
      <w:divBdr>
        <w:top w:val="none" w:sz="0" w:space="0" w:color="auto"/>
        <w:left w:val="none" w:sz="0" w:space="0" w:color="auto"/>
        <w:bottom w:val="none" w:sz="0" w:space="0" w:color="auto"/>
        <w:right w:val="none" w:sz="0" w:space="0" w:color="auto"/>
      </w:divBdr>
    </w:div>
    <w:div w:id="1612400550">
      <w:bodyDiv w:val="1"/>
      <w:marLeft w:val="0"/>
      <w:marRight w:val="0"/>
      <w:marTop w:val="0"/>
      <w:marBottom w:val="0"/>
      <w:divBdr>
        <w:top w:val="none" w:sz="0" w:space="0" w:color="auto"/>
        <w:left w:val="none" w:sz="0" w:space="0" w:color="auto"/>
        <w:bottom w:val="none" w:sz="0" w:space="0" w:color="auto"/>
        <w:right w:val="none" w:sz="0" w:space="0" w:color="auto"/>
      </w:divBdr>
    </w:div>
    <w:div w:id="1614092820">
      <w:bodyDiv w:val="1"/>
      <w:marLeft w:val="0"/>
      <w:marRight w:val="0"/>
      <w:marTop w:val="0"/>
      <w:marBottom w:val="0"/>
      <w:divBdr>
        <w:top w:val="none" w:sz="0" w:space="0" w:color="auto"/>
        <w:left w:val="none" w:sz="0" w:space="0" w:color="auto"/>
        <w:bottom w:val="none" w:sz="0" w:space="0" w:color="auto"/>
        <w:right w:val="none" w:sz="0" w:space="0" w:color="auto"/>
      </w:divBdr>
    </w:div>
    <w:div w:id="1623151989">
      <w:bodyDiv w:val="1"/>
      <w:marLeft w:val="0"/>
      <w:marRight w:val="0"/>
      <w:marTop w:val="0"/>
      <w:marBottom w:val="0"/>
      <w:divBdr>
        <w:top w:val="none" w:sz="0" w:space="0" w:color="auto"/>
        <w:left w:val="none" w:sz="0" w:space="0" w:color="auto"/>
        <w:bottom w:val="none" w:sz="0" w:space="0" w:color="auto"/>
        <w:right w:val="none" w:sz="0" w:space="0" w:color="auto"/>
      </w:divBdr>
    </w:div>
    <w:div w:id="1623683465">
      <w:bodyDiv w:val="1"/>
      <w:marLeft w:val="0"/>
      <w:marRight w:val="0"/>
      <w:marTop w:val="0"/>
      <w:marBottom w:val="0"/>
      <w:divBdr>
        <w:top w:val="none" w:sz="0" w:space="0" w:color="auto"/>
        <w:left w:val="none" w:sz="0" w:space="0" w:color="auto"/>
        <w:bottom w:val="none" w:sz="0" w:space="0" w:color="auto"/>
        <w:right w:val="none" w:sz="0" w:space="0" w:color="auto"/>
      </w:divBdr>
    </w:div>
    <w:div w:id="1629118576">
      <w:bodyDiv w:val="1"/>
      <w:marLeft w:val="0"/>
      <w:marRight w:val="0"/>
      <w:marTop w:val="0"/>
      <w:marBottom w:val="0"/>
      <w:divBdr>
        <w:top w:val="none" w:sz="0" w:space="0" w:color="auto"/>
        <w:left w:val="none" w:sz="0" w:space="0" w:color="auto"/>
        <w:bottom w:val="none" w:sz="0" w:space="0" w:color="auto"/>
        <w:right w:val="none" w:sz="0" w:space="0" w:color="auto"/>
      </w:divBdr>
    </w:div>
    <w:div w:id="1629362288">
      <w:bodyDiv w:val="1"/>
      <w:marLeft w:val="0"/>
      <w:marRight w:val="0"/>
      <w:marTop w:val="0"/>
      <w:marBottom w:val="0"/>
      <w:divBdr>
        <w:top w:val="none" w:sz="0" w:space="0" w:color="auto"/>
        <w:left w:val="none" w:sz="0" w:space="0" w:color="auto"/>
        <w:bottom w:val="none" w:sz="0" w:space="0" w:color="auto"/>
        <w:right w:val="none" w:sz="0" w:space="0" w:color="auto"/>
      </w:divBdr>
    </w:div>
    <w:div w:id="1631863234">
      <w:bodyDiv w:val="1"/>
      <w:marLeft w:val="0"/>
      <w:marRight w:val="0"/>
      <w:marTop w:val="0"/>
      <w:marBottom w:val="0"/>
      <w:divBdr>
        <w:top w:val="none" w:sz="0" w:space="0" w:color="auto"/>
        <w:left w:val="none" w:sz="0" w:space="0" w:color="auto"/>
        <w:bottom w:val="none" w:sz="0" w:space="0" w:color="auto"/>
        <w:right w:val="none" w:sz="0" w:space="0" w:color="auto"/>
      </w:divBdr>
    </w:div>
    <w:div w:id="1638417349">
      <w:bodyDiv w:val="1"/>
      <w:marLeft w:val="0"/>
      <w:marRight w:val="0"/>
      <w:marTop w:val="0"/>
      <w:marBottom w:val="0"/>
      <w:divBdr>
        <w:top w:val="none" w:sz="0" w:space="0" w:color="auto"/>
        <w:left w:val="none" w:sz="0" w:space="0" w:color="auto"/>
        <w:bottom w:val="none" w:sz="0" w:space="0" w:color="auto"/>
        <w:right w:val="none" w:sz="0" w:space="0" w:color="auto"/>
      </w:divBdr>
    </w:div>
    <w:div w:id="1649895798">
      <w:bodyDiv w:val="1"/>
      <w:marLeft w:val="0"/>
      <w:marRight w:val="0"/>
      <w:marTop w:val="0"/>
      <w:marBottom w:val="0"/>
      <w:divBdr>
        <w:top w:val="none" w:sz="0" w:space="0" w:color="auto"/>
        <w:left w:val="none" w:sz="0" w:space="0" w:color="auto"/>
        <w:bottom w:val="none" w:sz="0" w:space="0" w:color="auto"/>
        <w:right w:val="none" w:sz="0" w:space="0" w:color="auto"/>
      </w:divBdr>
    </w:div>
    <w:div w:id="1653604747">
      <w:bodyDiv w:val="1"/>
      <w:marLeft w:val="0"/>
      <w:marRight w:val="0"/>
      <w:marTop w:val="0"/>
      <w:marBottom w:val="0"/>
      <w:divBdr>
        <w:top w:val="none" w:sz="0" w:space="0" w:color="auto"/>
        <w:left w:val="none" w:sz="0" w:space="0" w:color="auto"/>
        <w:bottom w:val="none" w:sz="0" w:space="0" w:color="auto"/>
        <w:right w:val="none" w:sz="0" w:space="0" w:color="auto"/>
      </w:divBdr>
    </w:div>
    <w:div w:id="1668630784">
      <w:bodyDiv w:val="1"/>
      <w:marLeft w:val="0"/>
      <w:marRight w:val="0"/>
      <w:marTop w:val="0"/>
      <w:marBottom w:val="0"/>
      <w:divBdr>
        <w:top w:val="none" w:sz="0" w:space="0" w:color="auto"/>
        <w:left w:val="none" w:sz="0" w:space="0" w:color="auto"/>
        <w:bottom w:val="none" w:sz="0" w:space="0" w:color="auto"/>
        <w:right w:val="none" w:sz="0" w:space="0" w:color="auto"/>
      </w:divBdr>
    </w:div>
    <w:div w:id="1671908865">
      <w:bodyDiv w:val="1"/>
      <w:marLeft w:val="0"/>
      <w:marRight w:val="0"/>
      <w:marTop w:val="0"/>
      <w:marBottom w:val="0"/>
      <w:divBdr>
        <w:top w:val="none" w:sz="0" w:space="0" w:color="auto"/>
        <w:left w:val="none" w:sz="0" w:space="0" w:color="auto"/>
        <w:bottom w:val="none" w:sz="0" w:space="0" w:color="auto"/>
        <w:right w:val="none" w:sz="0" w:space="0" w:color="auto"/>
      </w:divBdr>
    </w:div>
    <w:div w:id="1676347431">
      <w:bodyDiv w:val="1"/>
      <w:marLeft w:val="0"/>
      <w:marRight w:val="0"/>
      <w:marTop w:val="0"/>
      <w:marBottom w:val="0"/>
      <w:divBdr>
        <w:top w:val="none" w:sz="0" w:space="0" w:color="auto"/>
        <w:left w:val="none" w:sz="0" w:space="0" w:color="auto"/>
        <w:bottom w:val="none" w:sz="0" w:space="0" w:color="auto"/>
        <w:right w:val="none" w:sz="0" w:space="0" w:color="auto"/>
      </w:divBdr>
    </w:div>
    <w:div w:id="1687710697">
      <w:bodyDiv w:val="1"/>
      <w:marLeft w:val="0"/>
      <w:marRight w:val="0"/>
      <w:marTop w:val="0"/>
      <w:marBottom w:val="0"/>
      <w:divBdr>
        <w:top w:val="none" w:sz="0" w:space="0" w:color="auto"/>
        <w:left w:val="none" w:sz="0" w:space="0" w:color="auto"/>
        <w:bottom w:val="none" w:sz="0" w:space="0" w:color="auto"/>
        <w:right w:val="none" w:sz="0" w:space="0" w:color="auto"/>
      </w:divBdr>
    </w:div>
    <w:div w:id="1690597301">
      <w:bodyDiv w:val="1"/>
      <w:marLeft w:val="0"/>
      <w:marRight w:val="0"/>
      <w:marTop w:val="0"/>
      <w:marBottom w:val="0"/>
      <w:divBdr>
        <w:top w:val="none" w:sz="0" w:space="0" w:color="auto"/>
        <w:left w:val="none" w:sz="0" w:space="0" w:color="auto"/>
        <w:bottom w:val="none" w:sz="0" w:space="0" w:color="auto"/>
        <w:right w:val="none" w:sz="0" w:space="0" w:color="auto"/>
      </w:divBdr>
    </w:div>
    <w:div w:id="1690721654">
      <w:bodyDiv w:val="1"/>
      <w:marLeft w:val="0"/>
      <w:marRight w:val="0"/>
      <w:marTop w:val="0"/>
      <w:marBottom w:val="0"/>
      <w:divBdr>
        <w:top w:val="none" w:sz="0" w:space="0" w:color="auto"/>
        <w:left w:val="none" w:sz="0" w:space="0" w:color="auto"/>
        <w:bottom w:val="none" w:sz="0" w:space="0" w:color="auto"/>
        <w:right w:val="none" w:sz="0" w:space="0" w:color="auto"/>
      </w:divBdr>
    </w:div>
    <w:div w:id="1690788836">
      <w:bodyDiv w:val="1"/>
      <w:marLeft w:val="0"/>
      <w:marRight w:val="0"/>
      <w:marTop w:val="0"/>
      <w:marBottom w:val="0"/>
      <w:divBdr>
        <w:top w:val="none" w:sz="0" w:space="0" w:color="auto"/>
        <w:left w:val="none" w:sz="0" w:space="0" w:color="auto"/>
        <w:bottom w:val="none" w:sz="0" w:space="0" w:color="auto"/>
        <w:right w:val="none" w:sz="0" w:space="0" w:color="auto"/>
      </w:divBdr>
    </w:div>
    <w:div w:id="1697854378">
      <w:bodyDiv w:val="1"/>
      <w:marLeft w:val="0"/>
      <w:marRight w:val="0"/>
      <w:marTop w:val="0"/>
      <w:marBottom w:val="0"/>
      <w:divBdr>
        <w:top w:val="none" w:sz="0" w:space="0" w:color="auto"/>
        <w:left w:val="none" w:sz="0" w:space="0" w:color="auto"/>
        <w:bottom w:val="none" w:sz="0" w:space="0" w:color="auto"/>
        <w:right w:val="none" w:sz="0" w:space="0" w:color="auto"/>
      </w:divBdr>
    </w:div>
    <w:div w:id="1702515451">
      <w:bodyDiv w:val="1"/>
      <w:marLeft w:val="0"/>
      <w:marRight w:val="0"/>
      <w:marTop w:val="0"/>
      <w:marBottom w:val="0"/>
      <w:divBdr>
        <w:top w:val="none" w:sz="0" w:space="0" w:color="auto"/>
        <w:left w:val="none" w:sz="0" w:space="0" w:color="auto"/>
        <w:bottom w:val="none" w:sz="0" w:space="0" w:color="auto"/>
        <w:right w:val="none" w:sz="0" w:space="0" w:color="auto"/>
      </w:divBdr>
    </w:div>
    <w:div w:id="1702898127">
      <w:bodyDiv w:val="1"/>
      <w:marLeft w:val="0"/>
      <w:marRight w:val="0"/>
      <w:marTop w:val="0"/>
      <w:marBottom w:val="0"/>
      <w:divBdr>
        <w:top w:val="none" w:sz="0" w:space="0" w:color="auto"/>
        <w:left w:val="none" w:sz="0" w:space="0" w:color="auto"/>
        <w:bottom w:val="none" w:sz="0" w:space="0" w:color="auto"/>
        <w:right w:val="none" w:sz="0" w:space="0" w:color="auto"/>
      </w:divBdr>
    </w:div>
    <w:div w:id="1709911096">
      <w:bodyDiv w:val="1"/>
      <w:marLeft w:val="0"/>
      <w:marRight w:val="0"/>
      <w:marTop w:val="0"/>
      <w:marBottom w:val="0"/>
      <w:divBdr>
        <w:top w:val="none" w:sz="0" w:space="0" w:color="auto"/>
        <w:left w:val="none" w:sz="0" w:space="0" w:color="auto"/>
        <w:bottom w:val="none" w:sz="0" w:space="0" w:color="auto"/>
        <w:right w:val="none" w:sz="0" w:space="0" w:color="auto"/>
      </w:divBdr>
    </w:div>
    <w:div w:id="1713387343">
      <w:bodyDiv w:val="1"/>
      <w:marLeft w:val="0"/>
      <w:marRight w:val="0"/>
      <w:marTop w:val="0"/>
      <w:marBottom w:val="0"/>
      <w:divBdr>
        <w:top w:val="none" w:sz="0" w:space="0" w:color="auto"/>
        <w:left w:val="none" w:sz="0" w:space="0" w:color="auto"/>
        <w:bottom w:val="none" w:sz="0" w:space="0" w:color="auto"/>
        <w:right w:val="none" w:sz="0" w:space="0" w:color="auto"/>
      </w:divBdr>
    </w:div>
    <w:div w:id="1729185105">
      <w:bodyDiv w:val="1"/>
      <w:marLeft w:val="0"/>
      <w:marRight w:val="0"/>
      <w:marTop w:val="0"/>
      <w:marBottom w:val="0"/>
      <w:divBdr>
        <w:top w:val="none" w:sz="0" w:space="0" w:color="auto"/>
        <w:left w:val="none" w:sz="0" w:space="0" w:color="auto"/>
        <w:bottom w:val="none" w:sz="0" w:space="0" w:color="auto"/>
        <w:right w:val="none" w:sz="0" w:space="0" w:color="auto"/>
      </w:divBdr>
    </w:div>
    <w:div w:id="1729843535">
      <w:bodyDiv w:val="1"/>
      <w:marLeft w:val="0"/>
      <w:marRight w:val="0"/>
      <w:marTop w:val="0"/>
      <w:marBottom w:val="0"/>
      <w:divBdr>
        <w:top w:val="none" w:sz="0" w:space="0" w:color="auto"/>
        <w:left w:val="none" w:sz="0" w:space="0" w:color="auto"/>
        <w:bottom w:val="none" w:sz="0" w:space="0" w:color="auto"/>
        <w:right w:val="none" w:sz="0" w:space="0" w:color="auto"/>
      </w:divBdr>
    </w:div>
    <w:div w:id="1738212615">
      <w:bodyDiv w:val="1"/>
      <w:marLeft w:val="0"/>
      <w:marRight w:val="0"/>
      <w:marTop w:val="0"/>
      <w:marBottom w:val="0"/>
      <w:divBdr>
        <w:top w:val="none" w:sz="0" w:space="0" w:color="auto"/>
        <w:left w:val="none" w:sz="0" w:space="0" w:color="auto"/>
        <w:bottom w:val="none" w:sz="0" w:space="0" w:color="auto"/>
        <w:right w:val="none" w:sz="0" w:space="0" w:color="auto"/>
      </w:divBdr>
    </w:div>
    <w:div w:id="1739551433">
      <w:bodyDiv w:val="1"/>
      <w:marLeft w:val="0"/>
      <w:marRight w:val="0"/>
      <w:marTop w:val="0"/>
      <w:marBottom w:val="0"/>
      <w:divBdr>
        <w:top w:val="none" w:sz="0" w:space="0" w:color="auto"/>
        <w:left w:val="none" w:sz="0" w:space="0" w:color="auto"/>
        <w:bottom w:val="none" w:sz="0" w:space="0" w:color="auto"/>
        <w:right w:val="none" w:sz="0" w:space="0" w:color="auto"/>
      </w:divBdr>
    </w:div>
    <w:div w:id="1744453787">
      <w:bodyDiv w:val="1"/>
      <w:marLeft w:val="0"/>
      <w:marRight w:val="0"/>
      <w:marTop w:val="0"/>
      <w:marBottom w:val="0"/>
      <w:divBdr>
        <w:top w:val="none" w:sz="0" w:space="0" w:color="auto"/>
        <w:left w:val="none" w:sz="0" w:space="0" w:color="auto"/>
        <w:bottom w:val="none" w:sz="0" w:space="0" w:color="auto"/>
        <w:right w:val="none" w:sz="0" w:space="0" w:color="auto"/>
      </w:divBdr>
    </w:div>
    <w:div w:id="1749039681">
      <w:bodyDiv w:val="1"/>
      <w:marLeft w:val="0"/>
      <w:marRight w:val="0"/>
      <w:marTop w:val="0"/>
      <w:marBottom w:val="0"/>
      <w:divBdr>
        <w:top w:val="none" w:sz="0" w:space="0" w:color="auto"/>
        <w:left w:val="none" w:sz="0" w:space="0" w:color="auto"/>
        <w:bottom w:val="none" w:sz="0" w:space="0" w:color="auto"/>
        <w:right w:val="none" w:sz="0" w:space="0" w:color="auto"/>
      </w:divBdr>
    </w:div>
    <w:div w:id="1758742678">
      <w:bodyDiv w:val="1"/>
      <w:marLeft w:val="0"/>
      <w:marRight w:val="0"/>
      <w:marTop w:val="0"/>
      <w:marBottom w:val="0"/>
      <w:divBdr>
        <w:top w:val="none" w:sz="0" w:space="0" w:color="auto"/>
        <w:left w:val="none" w:sz="0" w:space="0" w:color="auto"/>
        <w:bottom w:val="none" w:sz="0" w:space="0" w:color="auto"/>
        <w:right w:val="none" w:sz="0" w:space="0" w:color="auto"/>
      </w:divBdr>
    </w:div>
    <w:div w:id="1761901611">
      <w:bodyDiv w:val="1"/>
      <w:marLeft w:val="0"/>
      <w:marRight w:val="0"/>
      <w:marTop w:val="0"/>
      <w:marBottom w:val="0"/>
      <w:divBdr>
        <w:top w:val="none" w:sz="0" w:space="0" w:color="auto"/>
        <w:left w:val="none" w:sz="0" w:space="0" w:color="auto"/>
        <w:bottom w:val="none" w:sz="0" w:space="0" w:color="auto"/>
        <w:right w:val="none" w:sz="0" w:space="0" w:color="auto"/>
      </w:divBdr>
    </w:div>
    <w:div w:id="1766221864">
      <w:bodyDiv w:val="1"/>
      <w:marLeft w:val="0"/>
      <w:marRight w:val="0"/>
      <w:marTop w:val="0"/>
      <w:marBottom w:val="0"/>
      <w:divBdr>
        <w:top w:val="none" w:sz="0" w:space="0" w:color="auto"/>
        <w:left w:val="none" w:sz="0" w:space="0" w:color="auto"/>
        <w:bottom w:val="none" w:sz="0" w:space="0" w:color="auto"/>
        <w:right w:val="none" w:sz="0" w:space="0" w:color="auto"/>
      </w:divBdr>
    </w:div>
    <w:div w:id="1769962947">
      <w:bodyDiv w:val="1"/>
      <w:marLeft w:val="0"/>
      <w:marRight w:val="0"/>
      <w:marTop w:val="0"/>
      <w:marBottom w:val="0"/>
      <w:divBdr>
        <w:top w:val="none" w:sz="0" w:space="0" w:color="auto"/>
        <w:left w:val="none" w:sz="0" w:space="0" w:color="auto"/>
        <w:bottom w:val="none" w:sz="0" w:space="0" w:color="auto"/>
        <w:right w:val="none" w:sz="0" w:space="0" w:color="auto"/>
      </w:divBdr>
    </w:div>
    <w:div w:id="1775440273">
      <w:bodyDiv w:val="1"/>
      <w:marLeft w:val="0"/>
      <w:marRight w:val="0"/>
      <w:marTop w:val="0"/>
      <w:marBottom w:val="0"/>
      <w:divBdr>
        <w:top w:val="none" w:sz="0" w:space="0" w:color="auto"/>
        <w:left w:val="none" w:sz="0" w:space="0" w:color="auto"/>
        <w:bottom w:val="none" w:sz="0" w:space="0" w:color="auto"/>
        <w:right w:val="none" w:sz="0" w:space="0" w:color="auto"/>
      </w:divBdr>
    </w:div>
    <w:div w:id="1776166643">
      <w:bodyDiv w:val="1"/>
      <w:marLeft w:val="0"/>
      <w:marRight w:val="0"/>
      <w:marTop w:val="0"/>
      <w:marBottom w:val="0"/>
      <w:divBdr>
        <w:top w:val="none" w:sz="0" w:space="0" w:color="auto"/>
        <w:left w:val="none" w:sz="0" w:space="0" w:color="auto"/>
        <w:bottom w:val="none" w:sz="0" w:space="0" w:color="auto"/>
        <w:right w:val="none" w:sz="0" w:space="0" w:color="auto"/>
      </w:divBdr>
    </w:div>
    <w:div w:id="1780638905">
      <w:bodyDiv w:val="1"/>
      <w:marLeft w:val="0"/>
      <w:marRight w:val="0"/>
      <w:marTop w:val="0"/>
      <w:marBottom w:val="0"/>
      <w:divBdr>
        <w:top w:val="none" w:sz="0" w:space="0" w:color="auto"/>
        <w:left w:val="none" w:sz="0" w:space="0" w:color="auto"/>
        <w:bottom w:val="none" w:sz="0" w:space="0" w:color="auto"/>
        <w:right w:val="none" w:sz="0" w:space="0" w:color="auto"/>
      </w:divBdr>
    </w:div>
    <w:div w:id="1785609064">
      <w:bodyDiv w:val="1"/>
      <w:marLeft w:val="0"/>
      <w:marRight w:val="0"/>
      <w:marTop w:val="0"/>
      <w:marBottom w:val="0"/>
      <w:divBdr>
        <w:top w:val="none" w:sz="0" w:space="0" w:color="auto"/>
        <w:left w:val="none" w:sz="0" w:space="0" w:color="auto"/>
        <w:bottom w:val="none" w:sz="0" w:space="0" w:color="auto"/>
        <w:right w:val="none" w:sz="0" w:space="0" w:color="auto"/>
      </w:divBdr>
    </w:div>
    <w:div w:id="1786270325">
      <w:bodyDiv w:val="1"/>
      <w:marLeft w:val="0"/>
      <w:marRight w:val="0"/>
      <w:marTop w:val="0"/>
      <w:marBottom w:val="0"/>
      <w:divBdr>
        <w:top w:val="none" w:sz="0" w:space="0" w:color="auto"/>
        <w:left w:val="none" w:sz="0" w:space="0" w:color="auto"/>
        <w:bottom w:val="none" w:sz="0" w:space="0" w:color="auto"/>
        <w:right w:val="none" w:sz="0" w:space="0" w:color="auto"/>
      </w:divBdr>
    </w:div>
    <w:div w:id="1791244915">
      <w:bodyDiv w:val="1"/>
      <w:marLeft w:val="0"/>
      <w:marRight w:val="0"/>
      <w:marTop w:val="0"/>
      <w:marBottom w:val="0"/>
      <w:divBdr>
        <w:top w:val="none" w:sz="0" w:space="0" w:color="auto"/>
        <w:left w:val="none" w:sz="0" w:space="0" w:color="auto"/>
        <w:bottom w:val="none" w:sz="0" w:space="0" w:color="auto"/>
        <w:right w:val="none" w:sz="0" w:space="0" w:color="auto"/>
      </w:divBdr>
    </w:div>
    <w:div w:id="1796365175">
      <w:bodyDiv w:val="1"/>
      <w:marLeft w:val="0"/>
      <w:marRight w:val="0"/>
      <w:marTop w:val="0"/>
      <w:marBottom w:val="0"/>
      <w:divBdr>
        <w:top w:val="none" w:sz="0" w:space="0" w:color="auto"/>
        <w:left w:val="none" w:sz="0" w:space="0" w:color="auto"/>
        <w:bottom w:val="none" w:sz="0" w:space="0" w:color="auto"/>
        <w:right w:val="none" w:sz="0" w:space="0" w:color="auto"/>
      </w:divBdr>
    </w:div>
    <w:div w:id="1796870648">
      <w:bodyDiv w:val="1"/>
      <w:marLeft w:val="0"/>
      <w:marRight w:val="0"/>
      <w:marTop w:val="0"/>
      <w:marBottom w:val="0"/>
      <w:divBdr>
        <w:top w:val="none" w:sz="0" w:space="0" w:color="auto"/>
        <w:left w:val="none" w:sz="0" w:space="0" w:color="auto"/>
        <w:bottom w:val="none" w:sz="0" w:space="0" w:color="auto"/>
        <w:right w:val="none" w:sz="0" w:space="0" w:color="auto"/>
      </w:divBdr>
    </w:div>
    <w:div w:id="1807236625">
      <w:bodyDiv w:val="1"/>
      <w:marLeft w:val="0"/>
      <w:marRight w:val="0"/>
      <w:marTop w:val="0"/>
      <w:marBottom w:val="0"/>
      <w:divBdr>
        <w:top w:val="none" w:sz="0" w:space="0" w:color="auto"/>
        <w:left w:val="none" w:sz="0" w:space="0" w:color="auto"/>
        <w:bottom w:val="none" w:sz="0" w:space="0" w:color="auto"/>
        <w:right w:val="none" w:sz="0" w:space="0" w:color="auto"/>
      </w:divBdr>
    </w:div>
    <w:div w:id="1808623713">
      <w:bodyDiv w:val="1"/>
      <w:marLeft w:val="0"/>
      <w:marRight w:val="0"/>
      <w:marTop w:val="0"/>
      <w:marBottom w:val="0"/>
      <w:divBdr>
        <w:top w:val="none" w:sz="0" w:space="0" w:color="auto"/>
        <w:left w:val="none" w:sz="0" w:space="0" w:color="auto"/>
        <w:bottom w:val="none" w:sz="0" w:space="0" w:color="auto"/>
        <w:right w:val="none" w:sz="0" w:space="0" w:color="auto"/>
      </w:divBdr>
    </w:div>
    <w:div w:id="1814984628">
      <w:bodyDiv w:val="1"/>
      <w:marLeft w:val="0"/>
      <w:marRight w:val="0"/>
      <w:marTop w:val="0"/>
      <w:marBottom w:val="0"/>
      <w:divBdr>
        <w:top w:val="none" w:sz="0" w:space="0" w:color="auto"/>
        <w:left w:val="none" w:sz="0" w:space="0" w:color="auto"/>
        <w:bottom w:val="none" w:sz="0" w:space="0" w:color="auto"/>
        <w:right w:val="none" w:sz="0" w:space="0" w:color="auto"/>
      </w:divBdr>
    </w:div>
    <w:div w:id="1819684767">
      <w:bodyDiv w:val="1"/>
      <w:marLeft w:val="0"/>
      <w:marRight w:val="0"/>
      <w:marTop w:val="0"/>
      <w:marBottom w:val="0"/>
      <w:divBdr>
        <w:top w:val="none" w:sz="0" w:space="0" w:color="auto"/>
        <w:left w:val="none" w:sz="0" w:space="0" w:color="auto"/>
        <w:bottom w:val="none" w:sz="0" w:space="0" w:color="auto"/>
        <w:right w:val="none" w:sz="0" w:space="0" w:color="auto"/>
      </w:divBdr>
    </w:div>
    <w:div w:id="1826509783">
      <w:bodyDiv w:val="1"/>
      <w:marLeft w:val="0"/>
      <w:marRight w:val="0"/>
      <w:marTop w:val="0"/>
      <w:marBottom w:val="0"/>
      <w:divBdr>
        <w:top w:val="none" w:sz="0" w:space="0" w:color="auto"/>
        <w:left w:val="none" w:sz="0" w:space="0" w:color="auto"/>
        <w:bottom w:val="none" w:sz="0" w:space="0" w:color="auto"/>
        <w:right w:val="none" w:sz="0" w:space="0" w:color="auto"/>
      </w:divBdr>
    </w:div>
    <w:div w:id="1828743402">
      <w:bodyDiv w:val="1"/>
      <w:marLeft w:val="0"/>
      <w:marRight w:val="0"/>
      <w:marTop w:val="0"/>
      <w:marBottom w:val="0"/>
      <w:divBdr>
        <w:top w:val="none" w:sz="0" w:space="0" w:color="auto"/>
        <w:left w:val="none" w:sz="0" w:space="0" w:color="auto"/>
        <w:bottom w:val="none" w:sz="0" w:space="0" w:color="auto"/>
        <w:right w:val="none" w:sz="0" w:space="0" w:color="auto"/>
      </w:divBdr>
    </w:div>
    <w:div w:id="1830174738">
      <w:bodyDiv w:val="1"/>
      <w:marLeft w:val="0"/>
      <w:marRight w:val="0"/>
      <w:marTop w:val="0"/>
      <w:marBottom w:val="0"/>
      <w:divBdr>
        <w:top w:val="none" w:sz="0" w:space="0" w:color="auto"/>
        <w:left w:val="none" w:sz="0" w:space="0" w:color="auto"/>
        <w:bottom w:val="none" w:sz="0" w:space="0" w:color="auto"/>
        <w:right w:val="none" w:sz="0" w:space="0" w:color="auto"/>
      </w:divBdr>
    </w:div>
    <w:div w:id="1834249421">
      <w:bodyDiv w:val="1"/>
      <w:marLeft w:val="0"/>
      <w:marRight w:val="0"/>
      <w:marTop w:val="0"/>
      <w:marBottom w:val="0"/>
      <w:divBdr>
        <w:top w:val="none" w:sz="0" w:space="0" w:color="auto"/>
        <w:left w:val="none" w:sz="0" w:space="0" w:color="auto"/>
        <w:bottom w:val="none" w:sz="0" w:space="0" w:color="auto"/>
        <w:right w:val="none" w:sz="0" w:space="0" w:color="auto"/>
      </w:divBdr>
    </w:div>
    <w:div w:id="1840193290">
      <w:bodyDiv w:val="1"/>
      <w:marLeft w:val="0"/>
      <w:marRight w:val="0"/>
      <w:marTop w:val="0"/>
      <w:marBottom w:val="0"/>
      <w:divBdr>
        <w:top w:val="none" w:sz="0" w:space="0" w:color="auto"/>
        <w:left w:val="none" w:sz="0" w:space="0" w:color="auto"/>
        <w:bottom w:val="none" w:sz="0" w:space="0" w:color="auto"/>
        <w:right w:val="none" w:sz="0" w:space="0" w:color="auto"/>
      </w:divBdr>
    </w:div>
    <w:div w:id="1840467508">
      <w:bodyDiv w:val="1"/>
      <w:marLeft w:val="0"/>
      <w:marRight w:val="0"/>
      <w:marTop w:val="0"/>
      <w:marBottom w:val="0"/>
      <w:divBdr>
        <w:top w:val="none" w:sz="0" w:space="0" w:color="auto"/>
        <w:left w:val="none" w:sz="0" w:space="0" w:color="auto"/>
        <w:bottom w:val="none" w:sz="0" w:space="0" w:color="auto"/>
        <w:right w:val="none" w:sz="0" w:space="0" w:color="auto"/>
      </w:divBdr>
    </w:div>
    <w:div w:id="1842889076">
      <w:bodyDiv w:val="1"/>
      <w:marLeft w:val="0"/>
      <w:marRight w:val="0"/>
      <w:marTop w:val="0"/>
      <w:marBottom w:val="0"/>
      <w:divBdr>
        <w:top w:val="none" w:sz="0" w:space="0" w:color="auto"/>
        <w:left w:val="none" w:sz="0" w:space="0" w:color="auto"/>
        <w:bottom w:val="none" w:sz="0" w:space="0" w:color="auto"/>
        <w:right w:val="none" w:sz="0" w:space="0" w:color="auto"/>
      </w:divBdr>
    </w:div>
    <w:div w:id="1845900179">
      <w:bodyDiv w:val="1"/>
      <w:marLeft w:val="0"/>
      <w:marRight w:val="0"/>
      <w:marTop w:val="0"/>
      <w:marBottom w:val="0"/>
      <w:divBdr>
        <w:top w:val="none" w:sz="0" w:space="0" w:color="auto"/>
        <w:left w:val="none" w:sz="0" w:space="0" w:color="auto"/>
        <w:bottom w:val="none" w:sz="0" w:space="0" w:color="auto"/>
        <w:right w:val="none" w:sz="0" w:space="0" w:color="auto"/>
      </w:divBdr>
    </w:div>
    <w:div w:id="1856578264">
      <w:bodyDiv w:val="1"/>
      <w:marLeft w:val="0"/>
      <w:marRight w:val="0"/>
      <w:marTop w:val="0"/>
      <w:marBottom w:val="0"/>
      <w:divBdr>
        <w:top w:val="none" w:sz="0" w:space="0" w:color="auto"/>
        <w:left w:val="none" w:sz="0" w:space="0" w:color="auto"/>
        <w:bottom w:val="none" w:sz="0" w:space="0" w:color="auto"/>
        <w:right w:val="none" w:sz="0" w:space="0" w:color="auto"/>
      </w:divBdr>
    </w:div>
    <w:div w:id="1857425558">
      <w:bodyDiv w:val="1"/>
      <w:marLeft w:val="0"/>
      <w:marRight w:val="0"/>
      <w:marTop w:val="0"/>
      <w:marBottom w:val="0"/>
      <w:divBdr>
        <w:top w:val="none" w:sz="0" w:space="0" w:color="auto"/>
        <w:left w:val="none" w:sz="0" w:space="0" w:color="auto"/>
        <w:bottom w:val="none" w:sz="0" w:space="0" w:color="auto"/>
        <w:right w:val="none" w:sz="0" w:space="0" w:color="auto"/>
      </w:divBdr>
    </w:div>
    <w:div w:id="1860119915">
      <w:bodyDiv w:val="1"/>
      <w:marLeft w:val="0"/>
      <w:marRight w:val="0"/>
      <w:marTop w:val="0"/>
      <w:marBottom w:val="0"/>
      <w:divBdr>
        <w:top w:val="none" w:sz="0" w:space="0" w:color="auto"/>
        <w:left w:val="none" w:sz="0" w:space="0" w:color="auto"/>
        <w:bottom w:val="none" w:sz="0" w:space="0" w:color="auto"/>
        <w:right w:val="none" w:sz="0" w:space="0" w:color="auto"/>
      </w:divBdr>
    </w:div>
    <w:div w:id="1868909940">
      <w:bodyDiv w:val="1"/>
      <w:marLeft w:val="0"/>
      <w:marRight w:val="0"/>
      <w:marTop w:val="0"/>
      <w:marBottom w:val="0"/>
      <w:divBdr>
        <w:top w:val="none" w:sz="0" w:space="0" w:color="auto"/>
        <w:left w:val="none" w:sz="0" w:space="0" w:color="auto"/>
        <w:bottom w:val="none" w:sz="0" w:space="0" w:color="auto"/>
        <w:right w:val="none" w:sz="0" w:space="0" w:color="auto"/>
      </w:divBdr>
    </w:div>
    <w:div w:id="1873957359">
      <w:bodyDiv w:val="1"/>
      <w:marLeft w:val="0"/>
      <w:marRight w:val="0"/>
      <w:marTop w:val="0"/>
      <w:marBottom w:val="0"/>
      <w:divBdr>
        <w:top w:val="none" w:sz="0" w:space="0" w:color="auto"/>
        <w:left w:val="none" w:sz="0" w:space="0" w:color="auto"/>
        <w:bottom w:val="none" w:sz="0" w:space="0" w:color="auto"/>
        <w:right w:val="none" w:sz="0" w:space="0" w:color="auto"/>
      </w:divBdr>
    </w:div>
    <w:div w:id="1884973500">
      <w:bodyDiv w:val="1"/>
      <w:marLeft w:val="0"/>
      <w:marRight w:val="0"/>
      <w:marTop w:val="0"/>
      <w:marBottom w:val="0"/>
      <w:divBdr>
        <w:top w:val="none" w:sz="0" w:space="0" w:color="auto"/>
        <w:left w:val="none" w:sz="0" w:space="0" w:color="auto"/>
        <w:bottom w:val="none" w:sz="0" w:space="0" w:color="auto"/>
        <w:right w:val="none" w:sz="0" w:space="0" w:color="auto"/>
      </w:divBdr>
    </w:div>
    <w:div w:id="1888368582">
      <w:bodyDiv w:val="1"/>
      <w:marLeft w:val="0"/>
      <w:marRight w:val="0"/>
      <w:marTop w:val="0"/>
      <w:marBottom w:val="0"/>
      <w:divBdr>
        <w:top w:val="none" w:sz="0" w:space="0" w:color="auto"/>
        <w:left w:val="none" w:sz="0" w:space="0" w:color="auto"/>
        <w:bottom w:val="none" w:sz="0" w:space="0" w:color="auto"/>
        <w:right w:val="none" w:sz="0" w:space="0" w:color="auto"/>
      </w:divBdr>
    </w:div>
    <w:div w:id="1890266114">
      <w:bodyDiv w:val="1"/>
      <w:marLeft w:val="0"/>
      <w:marRight w:val="0"/>
      <w:marTop w:val="0"/>
      <w:marBottom w:val="0"/>
      <w:divBdr>
        <w:top w:val="none" w:sz="0" w:space="0" w:color="auto"/>
        <w:left w:val="none" w:sz="0" w:space="0" w:color="auto"/>
        <w:bottom w:val="none" w:sz="0" w:space="0" w:color="auto"/>
        <w:right w:val="none" w:sz="0" w:space="0" w:color="auto"/>
      </w:divBdr>
    </w:div>
    <w:div w:id="1893224858">
      <w:bodyDiv w:val="1"/>
      <w:marLeft w:val="0"/>
      <w:marRight w:val="0"/>
      <w:marTop w:val="0"/>
      <w:marBottom w:val="0"/>
      <w:divBdr>
        <w:top w:val="none" w:sz="0" w:space="0" w:color="auto"/>
        <w:left w:val="none" w:sz="0" w:space="0" w:color="auto"/>
        <w:bottom w:val="none" w:sz="0" w:space="0" w:color="auto"/>
        <w:right w:val="none" w:sz="0" w:space="0" w:color="auto"/>
      </w:divBdr>
    </w:div>
    <w:div w:id="1896431703">
      <w:bodyDiv w:val="1"/>
      <w:marLeft w:val="0"/>
      <w:marRight w:val="0"/>
      <w:marTop w:val="0"/>
      <w:marBottom w:val="0"/>
      <w:divBdr>
        <w:top w:val="none" w:sz="0" w:space="0" w:color="auto"/>
        <w:left w:val="none" w:sz="0" w:space="0" w:color="auto"/>
        <w:bottom w:val="none" w:sz="0" w:space="0" w:color="auto"/>
        <w:right w:val="none" w:sz="0" w:space="0" w:color="auto"/>
      </w:divBdr>
    </w:div>
    <w:div w:id="1899435571">
      <w:bodyDiv w:val="1"/>
      <w:marLeft w:val="0"/>
      <w:marRight w:val="0"/>
      <w:marTop w:val="0"/>
      <w:marBottom w:val="0"/>
      <w:divBdr>
        <w:top w:val="none" w:sz="0" w:space="0" w:color="auto"/>
        <w:left w:val="none" w:sz="0" w:space="0" w:color="auto"/>
        <w:bottom w:val="none" w:sz="0" w:space="0" w:color="auto"/>
        <w:right w:val="none" w:sz="0" w:space="0" w:color="auto"/>
      </w:divBdr>
    </w:div>
    <w:div w:id="1901624166">
      <w:bodyDiv w:val="1"/>
      <w:marLeft w:val="0"/>
      <w:marRight w:val="0"/>
      <w:marTop w:val="0"/>
      <w:marBottom w:val="0"/>
      <w:divBdr>
        <w:top w:val="none" w:sz="0" w:space="0" w:color="auto"/>
        <w:left w:val="none" w:sz="0" w:space="0" w:color="auto"/>
        <w:bottom w:val="none" w:sz="0" w:space="0" w:color="auto"/>
        <w:right w:val="none" w:sz="0" w:space="0" w:color="auto"/>
      </w:divBdr>
    </w:div>
    <w:div w:id="1907959000">
      <w:bodyDiv w:val="1"/>
      <w:marLeft w:val="0"/>
      <w:marRight w:val="0"/>
      <w:marTop w:val="0"/>
      <w:marBottom w:val="0"/>
      <w:divBdr>
        <w:top w:val="none" w:sz="0" w:space="0" w:color="auto"/>
        <w:left w:val="none" w:sz="0" w:space="0" w:color="auto"/>
        <w:bottom w:val="none" w:sz="0" w:space="0" w:color="auto"/>
        <w:right w:val="none" w:sz="0" w:space="0" w:color="auto"/>
      </w:divBdr>
    </w:div>
    <w:div w:id="1909339610">
      <w:bodyDiv w:val="1"/>
      <w:marLeft w:val="0"/>
      <w:marRight w:val="0"/>
      <w:marTop w:val="0"/>
      <w:marBottom w:val="0"/>
      <w:divBdr>
        <w:top w:val="none" w:sz="0" w:space="0" w:color="auto"/>
        <w:left w:val="none" w:sz="0" w:space="0" w:color="auto"/>
        <w:bottom w:val="none" w:sz="0" w:space="0" w:color="auto"/>
        <w:right w:val="none" w:sz="0" w:space="0" w:color="auto"/>
      </w:divBdr>
    </w:div>
    <w:div w:id="1911651722">
      <w:bodyDiv w:val="1"/>
      <w:marLeft w:val="0"/>
      <w:marRight w:val="0"/>
      <w:marTop w:val="0"/>
      <w:marBottom w:val="0"/>
      <w:divBdr>
        <w:top w:val="none" w:sz="0" w:space="0" w:color="auto"/>
        <w:left w:val="none" w:sz="0" w:space="0" w:color="auto"/>
        <w:bottom w:val="none" w:sz="0" w:space="0" w:color="auto"/>
        <w:right w:val="none" w:sz="0" w:space="0" w:color="auto"/>
      </w:divBdr>
    </w:div>
    <w:div w:id="1914393569">
      <w:bodyDiv w:val="1"/>
      <w:marLeft w:val="0"/>
      <w:marRight w:val="0"/>
      <w:marTop w:val="0"/>
      <w:marBottom w:val="0"/>
      <w:divBdr>
        <w:top w:val="none" w:sz="0" w:space="0" w:color="auto"/>
        <w:left w:val="none" w:sz="0" w:space="0" w:color="auto"/>
        <w:bottom w:val="none" w:sz="0" w:space="0" w:color="auto"/>
        <w:right w:val="none" w:sz="0" w:space="0" w:color="auto"/>
      </w:divBdr>
    </w:div>
    <w:div w:id="1915970162">
      <w:bodyDiv w:val="1"/>
      <w:marLeft w:val="0"/>
      <w:marRight w:val="0"/>
      <w:marTop w:val="0"/>
      <w:marBottom w:val="0"/>
      <w:divBdr>
        <w:top w:val="none" w:sz="0" w:space="0" w:color="auto"/>
        <w:left w:val="none" w:sz="0" w:space="0" w:color="auto"/>
        <w:bottom w:val="none" w:sz="0" w:space="0" w:color="auto"/>
        <w:right w:val="none" w:sz="0" w:space="0" w:color="auto"/>
      </w:divBdr>
    </w:div>
    <w:div w:id="1918051738">
      <w:bodyDiv w:val="1"/>
      <w:marLeft w:val="0"/>
      <w:marRight w:val="0"/>
      <w:marTop w:val="0"/>
      <w:marBottom w:val="0"/>
      <w:divBdr>
        <w:top w:val="none" w:sz="0" w:space="0" w:color="auto"/>
        <w:left w:val="none" w:sz="0" w:space="0" w:color="auto"/>
        <w:bottom w:val="none" w:sz="0" w:space="0" w:color="auto"/>
        <w:right w:val="none" w:sz="0" w:space="0" w:color="auto"/>
      </w:divBdr>
    </w:div>
    <w:div w:id="1925530815">
      <w:bodyDiv w:val="1"/>
      <w:marLeft w:val="0"/>
      <w:marRight w:val="0"/>
      <w:marTop w:val="0"/>
      <w:marBottom w:val="0"/>
      <w:divBdr>
        <w:top w:val="none" w:sz="0" w:space="0" w:color="auto"/>
        <w:left w:val="none" w:sz="0" w:space="0" w:color="auto"/>
        <w:bottom w:val="none" w:sz="0" w:space="0" w:color="auto"/>
        <w:right w:val="none" w:sz="0" w:space="0" w:color="auto"/>
      </w:divBdr>
    </w:div>
    <w:div w:id="1928342425">
      <w:bodyDiv w:val="1"/>
      <w:marLeft w:val="0"/>
      <w:marRight w:val="0"/>
      <w:marTop w:val="0"/>
      <w:marBottom w:val="0"/>
      <w:divBdr>
        <w:top w:val="none" w:sz="0" w:space="0" w:color="auto"/>
        <w:left w:val="none" w:sz="0" w:space="0" w:color="auto"/>
        <w:bottom w:val="none" w:sz="0" w:space="0" w:color="auto"/>
        <w:right w:val="none" w:sz="0" w:space="0" w:color="auto"/>
      </w:divBdr>
    </w:div>
    <w:div w:id="1931349595">
      <w:bodyDiv w:val="1"/>
      <w:marLeft w:val="0"/>
      <w:marRight w:val="0"/>
      <w:marTop w:val="0"/>
      <w:marBottom w:val="0"/>
      <w:divBdr>
        <w:top w:val="none" w:sz="0" w:space="0" w:color="auto"/>
        <w:left w:val="none" w:sz="0" w:space="0" w:color="auto"/>
        <w:bottom w:val="none" w:sz="0" w:space="0" w:color="auto"/>
        <w:right w:val="none" w:sz="0" w:space="0" w:color="auto"/>
      </w:divBdr>
    </w:div>
    <w:div w:id="1932926207">
      <w:bodyDiv w:val="1"/>
      <w:marLeft w:val="0"/>
      <w:marRight w:val="0"/>
      <w:marTop w:val="0"/>
      <w:marBottom w:val="0"/>
      <w:divBdr>
        <w:top w:val="none" w:sz="0" w:space="0" w:color="auto"/>
        <w:left w:val="none" w:sz="0" w:space="0" w:color="auto"/>
        <w:bottom w:val="none" w:sz="0" w:space="0" w:color="auto"/>
        <w:right w:val="none" w:sz="0" w:space="0" w:color="auto"/>
      </w:divBdr>
    </w:div>
    <w:div w:id="1935743989">
      <w:bodyDiv w:val="1"/>
      <w:marLeft w:val="0"/>
      <w:marRight w:val="0"/>
      <w:marTop w:val="0"/>
      <w:marBottom w:val="0"/>
      <w:divBdr>
        <w:top w:val="none" w:sz="0" w:space="0" w:color="auto"/>
        <w:left w:val="none" w:sz="0" w:space="0" w:color="auto"/>
        <w:bottom w:val="none" w:sz="0" w:space="0" w:color="auto"/>
        <w:right w:val="none" w:sz="0" w:space="0" w:color="auto"/>
      </w:divBdr>
    </w:div>
    <w:div w:id="1936815903">
      <w:bodyDiv w:val="1"/>
      <w:marLeft w:val="0"/>
      <w:marRight w:val="0"/>
      <w:marTop w:val="0"/>
      <w:marBottom w:val="0"/>
      <w:divBdr>
        <w:top w:val="none" w:sz="0" w:space="0" w:color="auto"/>
        <w:left w:val="none" w:sz="0" w:space="0" w:color="auto"/>
        <w:bottom w:val="none" w:sz="0" w:space="0" w:color="auto"/>
        <w:right w:val="none" w:sz="0" w:space="0" w:color="auto"/>
      </w:divBdr>
    </w:div>
    <w:div w:id="1940289894">
      <w:bodyDiv w:val="1"/>
      <w:marLeft w:val="0"/>
      <w:marRight w:val="0"/>
      <w:marTop w:val="0"/>
      <w:marBottom w:val="0"/>
      <w:divBdr>
        <w:top w:val="none" w:sz="0" w:space="0" w:color="auto"/>
        <w:left w:val="none" w:sz="0" w:space="0" w:color="auto"/>
        <w:bottom w:val="none" w:sz="0" w:space="0" w:color="auto"/>
        <w:right w:val="none" w:sz="0" w:space="0" w:color="auto"/>
      </w:divBdr>
    </w:div>
    <w:div w:id="1944412896">
      <w:bodyDiv w:val="1"/>
      <w:marLeft w:val="0"/>
      <w:marRight w:val="0"/>
      <w:marTop w:val="0"/>
      <w:marBottom w:val="0"/>
      <w:divBdr>
        <w:top w:val="none" w:sz="0" w:space="0" w:color="auto"/>
        <w:left w:val="none" w:sz="0" w:space="0" w:color="auto"/>
        <w:bottom w:val="none" w:sz="0" w:space="0" w:color="auto"/>
        <w:right w:val="none" w:sz="0" w:space="0" w:color="auto"/>
      </w:divBdr>
    </w:div>
    <w:div w:id="1944798741">
      <w:bodyDiv w:val="1"/>
      <w:marLeft w:val="0"/>
      <w:marRight w:val="0"/>
      <w:marTop w:val="0"/>
      <w:marBottom w:val="0"/>
      <w:divBdr>
        <w:top w:val="none" w:sz="0" w:space="0" w:color="auto"/>
        <w:left w:val="none" w:sz="0" w:space="0" w:color="auto"/>
        <w:bottom w:val="none" w:sz="0" w:space="0" w:color="auto"/>
        <w:right w:val="none" w:sz="0" w:space="0" w:color="auto"/>
      </w:divBdr>
    </w:div>
    <w:div w:id="1952087276">
      <w:bodyDiv w:val="1"/>
      <w:marLeft w:val="0"/>
      <w:marRight w:val="0"/>
      <w:marTop w:val="0"/>
      <w:marBottom w:val="0"/>
      <w:divBdr>
        <w:top w:val="none" w:sz="0" w:space="0" w:color="auto"/>
        <w:left w:val="none" w:sz="0" w:space="0" w:color="auto"/>
        <w:bottom w:val="none" w:sz="0" w:space="0" w:color="auto"/>
        <w:right w:val="none" w:sz="0" w:space="0" w:color="auto"/>
      </w:divBdr>
    </w:div>
    <w:div w:id="1957835308">
      <w:bodyDiv w:val="1"/>
      <w:marLeft w:val="0"/>
      <w:marRight w:val="0"/>
      <w:marTop w:val="0"/>
      <w:marBottom w:val="0"/>
      <w:divBdr>
        <w:top w:val="none" w:sz="0" w:space="0" w:color="auto"/>
        <w:left w:val="none" w:sz="0" w:space="0" w:color="auto"/>
        <w:bottom w:val="none" w:sz="0" w:space="0" w:color="auto"/>
        <w:right w:val="none" w:sz="0" w:space="0" w:color="auto"/>
      </w:divBdr>
    </w:div>
    <w:div w:id="1959336059">
      <w:bodyDiv w:val="1"/>
      <w:marLeft w:val="0"/>
      <w:marRight w:val="0"/>
      <w:marTop w:val="0"/>
      <w:marBottom w:val="0"/>
      <w:divBdr>
        <w:top w:val="none" w:sz="0" w:space="0" w:color="auto"/>
        <w:left w:val="none" w:sz="0" w:space="0" w:color="auto"/>
        <w:bottom w:val="none" w:sz="0" w:space="0" w:color="auto"/>
        <w:right w:val="none" w:sz="0" w:space="0" w:color="auto"/>
      </w:divBdr>
    </w:div>
    <w:div w:id="1968393460">
      <w:bodyDiv w:val="1"/>
      <w:marLeft w:val="0"/>
      <w:marRight w:val="0"/>
      <w:marTop w:val="0"/>
      <w:marBottom w:val="0"/>
      <w:divBdr>
        <w:top w:val="none" w:sz="0" w:space="0" w:color="auto"/>
        <w:left w:val="none" w:sz="0" w:space="0" w:color="auto"/>
        <w:bottom w:val="none" w:sz="0" w:space="0" w:color="auto"/>
        <w:right w:val="none" w:sz="0" w:space="0" w:color="auto"/>
      </w:divBdr>
    </w:div>
    <w:div w:id="1971083753">
      <w:bodyDiv w:val="1"/>
      <w:marLeft w:val="0"/>
      <w:marRight w:val="0"/>
      <w:marTop w:val="0"/>
      <w:marBottom w:val="0"/>
      <w:divBdr>
        <w:top w:val="none" w:sz="0" w:space="0" w:color="auto"/>
        <w:left w:val="none" w:sz="0" w:space="0" w:color="auto"/>
        <w:bottom w:val="none" w:sz="0" w:space="0" w:color="auto"/>
        <w:right w:val="none" w:sz="0" w:space="0" w:color="auto"/>
      </w:divBdr>
    </w:div>
    <w:div w:id="1985423104">
      <w:bodyDiv w:val="1"/>
      <w:marLeft w:val="0"/>
      <w:marRight w:val="0"/>
      <w:marTop w:val="0"/>
      <w:marBottom w:val="0"/>
      <w:divBdr>
        <w:top w:val="none" w:sz="0" w:space="0" w:color="auto"/>
        <w:left w:val="none" w:sz="0" w:space="0" w:color="auto"/>
        <w:bottom w:val="none" w:sz="0" w:space="0" w:color="auto"/>
        <w:right w:val="none" w:sz="0" w:space="0" w:color="auto"/>
      </w:divBdr>
    </w:div>
    <w:div w:id="1988852800">
      <w:bodyDiv w:val="1"/>
      <w:marLeft w:val="0"/>
      <w:marRight w:val="0"/>
      <w:marTop w:val="0"/>
      <w:marBottom w:val="0"/>
      <w:divBdr>
        <w:top w:val="none" w:sz="0" w:space="0" w:color="auto"/>
        <w:left w:val="none" w:sz="0" w:space="0" w:color="auto"/>
        <w:bottom w:val="none" w:sz="0" w:space="0" w:color="auto"/>
        <w:right w:val="none" w:sz="0" w:space="0" w:color="auto"/>
      </w:divBdr>
    </w:div>
    <w:div w:id="1993289751">
      <w:bodyDiv w:val="1"/>
      <w:marLeft w:val="0"/>
      <w:marRight w:val="0"/>
      <w:marTop w:val="0"/>
      <w:marBottom w:val="0"/>
      <w:divBdr>
        <w:top w:val="none" w:sz="0" w:space="0" w:color="auto"/>
        <w:left w:val="none" w:sz="0" w:space="0" w:color="auto"/>
        <w:bottom w:val="none" w:sz="0" w:space="0" w:color="auto"/>
        <w:right w:val="none" w:sz="0" w:space="0" w:color="auto"/>
      </w:divBdr>
    </w:div>
    <w:div w:id="1997950674">
      <w:bodyDiv w:val="1"/>
      <w:marLeft w:val="0"/>
      <w:marRight w:val="0"/>
      <w:marTop w:val="0"/>
      <w:marBottom w:val="0"/>
      <w:divBdr>
        <w:top w:val="none" w:sz="0" w:space="0" w:color="auto"/>
        <w:left w:val="none" w:sz="0" w:space="0" w:color="auto"/>
        <w:bottom w:val="none" w:sz="0" w:space="0" w:color="auto"/>
        <w:right w:val="none" w:sz="0" w:space="0" w:color="auto"/>
      </w:divBdr>
    </w:div>
    <w:div w:id="2003312089">
      <w:bodyDiv w:val="1"/>
      <w:marLeft w:val="0"/>
      <w:marRight w:val="0"/>
      <w:marTop w:val="0"/>
      <w:marBottom w:val="0"/>
      <w:divBdr>
        <w:top w:val="none" w:sz="0" w:space="0" w:color="auto"/>
        <w:left w:val="none" w:sz="0" w:space="0" w:color="auto"/>
        <w:bottom w:val="none" w:sz="0" w:space="0" w:color="auto"/>
        <w:right w:val="none" w:sz="0" w:space="0" w:color="auto"/>
      </w:divBdr>
    </w:div>
    <w:div w:id="2006862604">
      <w:bodyDiv w:val="1"/>
      <w:marLeft w:val="0"/>
      <w:marRight w:val="0"/>
      <w:marTop w:val="0"/>
      <w:marBottom w:val="0"/>
      <w:divBdr>
        <w:top w:val="none" w:sz="0" w:space="0" w:color="auto"/>
        <w:left w:val="none" w:sz="0" w:space="0" w:color="auto"/>
        <w:bottom w:val="none" w:sz="0" w:space="0" w:color="auto"/>
        <w:right w:val="none" w:sz="0" w:space="0" w:color="auto"/>
      </w:divBdr>
    </w:div>
    <w:div w:id="2008440614">
      <w:bodyDiv w:val="1"/>
      <w:marLeft w:val="0"/>
      <w:marRight w:val="0"/>
      <w:marTop w:val="0"/>
      <w:marBottom w:val="0"/>
      <w:divBdr>
        <w:top w:val="none" w:sz="0" w:space="0" w:color="auto"/>
        <w:left w:val="none" w:sz="0" w:space="0" w:color="auto"/>
        <w:bottom w:val="none" w:sz="0" w:space="0" w:color="auto"/>
        <w:right w:val="none" w:sz="0" w:space="0" w:color="auto"/>
      </w:divBdr>
    </w:div>
    <w:div w:id="2020112995">
      <w:bodyDiv w:val="1"/>
      <w:marLeft w:val="0"/>
      <w:marRight w:val="0"/>
      <w:marTop w:val="0"/>
      <w:marBottom w:val="0"/>
      <w:divBdr>
        <w:top w:val="none" w:sz="0" w:space="0" w:color="auto"/>
        <w:left w:val="none" w:sz="0" w:space="0" w:color="auto"/>
        <w:bottom w:val="none" w:sz="0" w:space="0" w:color="auto"/>
        <w:right w:val="none" w:sz="0" w:space="0" w:color="auto"/>
      </w:divBdr>
    </w:div>
    <w:div w:id="2021930335">
      <w:bodyDiv w:val="1"/>
      <w:marLeft w:val="0"/>
      <w:marRight w:val="0"/>
      <w:marTop w:val="0"/>
      <w:marBottom w:val="0"/>
      <w:divBdr>
        <w:top w:val="none" w:sz="0" w:space="0" w:color="auto"/>
        <w:left w:val="none" w:sz="0" w:space="0" w:color="auto"/>
        <w:bottom w:val="none" w:sz="0" w:space="0" w:color="auto"/>
        <w:right w:val="none" w:sz="0" w:space="0" w:color="auto"/>
      </w:divBdr>
    </w:div>
    <w:div w:id="2027322643">
      <w:bodyDiv w:val="1"/>
      <w:marLeft w:val="0"/>
      <w:marRight w:val="0"/>
      <w:marTop w:val="0"/>
      <w:marBottom w:val="0"/>
      <w:divBdr>
        <w:top w:val="none" w:sz="0" w:space="0" w:color="auto"/>
        <w:left w:val="none" w:sz="0" w:space="0" w:color="auto"/>
        <w:bottom w:val="none" w:sz="0" w:space="0" w:color="auto"/>
        <w:right w:val="none" w:sz="0" w:space="0" w:color="auto"/>
      </w:divBdr>
    </w:div>
    <w:div w:id="2032027898">
      <w:bodyDiv w:val="1"/>
      <w:marLeft w:val="0"/>
      <w:marRight w:val="0"/>
      <w:marTop w:val="0"/>
      <w:marBottom w:val="0"/>
      <w:divBdr>
        <w:top w:val="none" w:sz="0" w:space="0" w:color="auto"/>
        <w:left w:val="none" w:sz="0" w:space="0" w:color="auto"/>
        <w:bottom w:val="none" w:sz="0" w:space="0" w:color="auto"/>
        <w:right w:val="none" w:sz="0" w:space="0" w:color="auto"/>
      </w:divBdr>
    </w:div>
    <w:div w:id="2035765727">
      <w:bodyDiv w:val="1"/>
      <w:marLeft w:val="0"/>
      <w:marRight w:val="0"/>
      <w:marTop w:val="0"/>
      <w:marBottom w:val="0"/>
      <w:divBdr>
        <w:top w:val="none" w:sz="0" w:space="0" w:color="auto"/>
        <w:left w:val="none" w:sz="0" w:space="0" w:color="auto"/>
        <w:bottom w:val="none" w:sz="0" w:space="0" w:color="auto"/>
        <w:right w:val="none" w:sz="0" w:space="0" w:color="auto"/>
      </w:divBdr>
    </w:div>
    <w:div w:id="2037122852">
      <w:bodyDiv w:val="1"/>
      <w:marLeft w:val="0"/>
      <w:marRight w:val="0"/>
      <w:marTop w:val="0"/>
      <w:marBottom w:val="0"/>
      <w:divBdr>
        <w:top w:val="none" w:sz="0" w:space="0" w:color="auto"/>
        <w:left w:val="none" w:sz="0" w:space="0" w:color="auto"/>
        <w:bottom w:val="none" w:sz="0" w:space="0" w:color="auto"/>
        <w:right w:val="none" w:sz="0" w:space="0" w:color="auto"/>
      </w:divBdr>
    </w:div>
    <w:div w:id="2037463981">
      <w:bodyDiv w:val="1"/>
      <w:marLeft w:val="0"/>
      <w:marRight w:val="0"/>
      <w:marTop w:val="0"/>
      <w:marBottom w:val="0"/>
      <w:divBdr>
        <w:top w:val="none" w:sz="0" w:space="0" w:color="auto"/>
        <w:left w:val="none" w:sz="0" w:space="0" w:color="auto"/>
        <w:bottom w:val="none" w:sz="0" w:space="0" w:color="auto"/>
        <w:right w:val="none" w:sz="0" w:space="0" w:color="auto"/>
      </w:divBdr>
    </w:div>
    <w:div w:id="2038891737">
      <w:bodyDiv w:val="1"/>
      <w:marLeft w:val="0"/>
      <w:marRight w:val="0"/>
      <w:marTop w:val="0"/>
      <w:marBottom w:val="0"/>
      <w:divBdr>
        <w:top w:val="none" w:sz="0" w:space="0" w:color="auto"/>
        <w:left w:val="none" w:sz="0" w:space="0" w:color="auto"/>
        <w:bottom w:val="none" w:sz="0" w:space="0" w:color="auto"/>
        <w:right w:val="none" w:sz="0" w:space="0" w:color="auto"/>
      </w:divBdr>
    </w:div>
    <w:div w:id="2038967418">
      <w:bodyDiv w:val="1"/>
      <w:marLeft w:val="0"/>
      <w:marRight w:val="0"/>
      <w:marTop w:val="0"/>
      <w:marBottom w:val="0"/>
      <w:divBdr>
        <w:top w:val="none" w:sz="0" w:space="0" w:color="auto"/>
        <w:left w:val="none" w:sz="0" w:space="0" w:color="auto"/>
        <w:bottom w:val="none" w:sz="0" w:space="0" w:color="auto"/>
        <w:right w:val="none" w:sz="0" w:space="0" w:color="auto"/>
      </w:divBdr>
    </w:div>
    <w:div w:id="2039961475">
      <w:bodyDiv w:val="1"/>
      <w:marLeft w:val="0"/>
      <w:marRight w:val="0"/>
      <w:marTop w:val="0"/>
      <w:marBottom w:val="0"/>
      <w:divBdr>
        <w:top w:val="none" w:sz="0" w:space="0" w:color="auto"/>
        <w:left w:val="none" w:sz="0" w:space="0" w:color="auto"/>
        <w:bottom w:val="none" w:sz="0" w:space="0" w:color="auto"/>
        <w:right w:val="none" w:sz="0" w:space="0" w:color="auto"/>
      </w:divBdr>
    </w:div>
    <w:div w:id="2047678856">
      <w:bodyDiv w:val="1"/>
      <w:marLeft w:val="0"/>
      <w:marRight w:val="0"/>
      <w:marTop w:val="0"/>
      <w:marBottom w:val="0"/>
      <w:divBdr>
        <w:top w:val="none" w:sz="0" w:space="0" w:color="auto"/>
        <w:left w:val="none" w:sz="0" w:space="0" w:color="auto"/>
        <w:bottom w:val="none" w:sz="0" w:space="0" w:color="auto"/>
        <w:right w:val="none" w:sz="0" w:space="0" w:color="auto"/>
      </w:divBdr>
    </w:div>
    <w:div w:id="2049911767">
      <w:bodyDiv w:val="1"/>
      <w:marLeft w:val="0"/>
      <w:marRight w:val="0"/>
      <w:marTop w:val="0"/>
      <w:marBottom w:val="0"/>
      <w:divBdr>
        <w:top w:val="none" w:sz="0" w:space="0" w:color="auto"/>
        <w:left w:val="none" w:sz="0" w:space="0" w:color="auto"/>
        <w:bottom w:val="none" w:sz="0" w:space="0" w:color="auto"/>
        <w:right w:val="none" w:sz="0" w:space="0" w:color="auto"/>
      </w:divBdr>
    </w:div>
    <w:div w:id="2051032530">
      <w:bodyDiv w:val="1"/>
      <w:marLeft w:val="0"/>
      <w:marRight w:val="0"/>
      <w:marTop w:val="0"/>
      <w:marBottom w:val="0"/>
      <w:divBdr>
        <w:top w:val="none" w:sz="0" w:space="0" w:color="auto"/>
        <w:left w:val="none" w:sz="0" w:space="0" w:color="auto"/>
        <w:bottom w:val="none" w:sz="0" w:space="0" w:color="auto"/>
        <w:right w:val="none" w:sz="0" w:space="0" w:color="auto"/>
      </w:divBdr>
    </w:div>
    <w:div w:id="2054385607">
      <w:bodyDiv w:val="1"/>
      <w:marLeft w:val="0"/>
      <w:marRight w:val="0"/>
      <w:marTop w:val="0"/>
      <w:marBottom w:val="0"/>
      <w:divBdr>
        <w:top w:val="none" w:sz="0" w:space="0" w:color="auto"/>
        <w:left w:val="none" w:sz="0" w:space="0" w:color="auto"/>
        <w:bottom w:val="none" w:sz="0" w:space="0" w:color="auto"/>
        <w:right w:val="none" w:sz="0" w:space="0" w:color="auto"/>
      </w:divBdr>
    </w:div>
    <w:div w:id="2055931593">
      <w:bodyDiv w:val="1"/>
      <w:marLeft w:val="0"/>
      <w:marRight w:val="0"/>
      <w:marTop w:val="0"/>
      <w:marBottom w:val="0"/>
      <w:divBdr>
        <w:top w:val="none" w:sz="0" w:space="0" w:color="auto"/>
        <w:left w:val="none" w:sz="0" w:space="0" w:color="auto"/>
        <w:bottom w:val="none" w:sz="0" w:space="0" w:color="auto"/>
        <w:right w:val="none" w:sz="0" w:space="0" w:color="auto"/>
      </w:divBdr>
    </w:div>
    <w:div w:id="2058699814">
      <w:bodyDiv w:val="1"/>
      <w:marLeft w:val="0"/>
      <w:marRight w:val="0"/>
      <w:marTop w:val="0"/>
      <w:marBottom w:val="0"/>
      <w:divBdr>
        <w:top w:val="none" w:sz="0" w:space="0" w:color="auto"/>
        <w:left w:val="none" w:sz="0" w:space="0" w:color="auto"/>
        <w:bottom w:val="none" w:sz="0" w:space="0" w:color="auto"/>
        <w:right w:val="none" w:sz="0" w:space="0" w:color="auto"/>
      </w:divBdr>
    </w:div>
    <w:div w:id="2062433945">
      <w:bodyDiv w:val="1"/>
      <w:marLeft w:val="0"/>
      <w:marRight w:val="0"/>
      <w:marTop w:val="0"/>
      <w:marBottom w:val="0"/>
      <w:divBdr>
        <w:top w:val="none" w:sz="0" w:space="0" w:color="auto"/>
        <w:left w:val="none" w:sz="0" w:space="0" w:color="auto"/>
        <w:bottom w:val="none" w:sz="0" w:space="0" w:color="auto"/>
        <w:right w:val="none" w:sz="0" w:space="0" w:color="auto"/>
      </w:divBdr>
    </w:div>
    <w:div w:id="2064475105">
      <w:bodyDiv w:val="1"/>
      <w:marLeft w:val="0"/>
      <w:marRight w:val="0"/>
      <w:marTop w:val="0"/>
      <w:marBottom w:val="0"/>
      <w:divBdr>
        <w:top w:val="none" w:sz="0" w:space="0" w:color="auto"/>
        <w:left w:val="none" w:sz="0" w:space="0" w:color="auto"/>
        <w:bottom w:val="none" w:sz="0" w:space="0" w:color="auto"/>
        <w:right w:val="none" w:sz="0" w:space="0" w:color="auto"/>
      </w:divBdr>
    </w:div>
    <w:div w:id="2068188774">
      <w:bodyDiv w:val="1"/>
      <w:marLeft w:val="0"/>
      <w:marRight w:val="0"/>
      <w:marTop w:val="0"/>
      <w:marBottom w:val="0"/>
      <w:divBdr>
        <w:top w:val="none" w:sz="0" w:space="0" w:color="auto"/>
        <w:left w:val="none" w:sz="0" w:space="0" w:color="auto"/>
        <w:bottom w:val="none" w:sz="0" w:space="0" w:color="auto"/>
        <w:right w:val="none" w:sz="0" w:space="0" w:color="auto"/>
      </w:divBdr>
    </w:div>
    <w:div w:id="2075738621">
      <w:bodyDiv w:val="1"/>
      <w:marLeft w:val="0"/>
      <w:marRight w:val="0"/>
      <w:marTop w:val="0"/>
      <w:marBottom w:val="0"/>
      <w:divBdr>
        <w:top w:val="none" w:sz="0" w:space="0" w:color="auto"/>
        <w:left w:val="none" w:sz="0" w:space="0" w:color="auto"/>
        <w:bottom w:val="none" w:sz="0" w:space="0" w:color="auto"/>
        <w:right w:val="none" w:sz="0" w:space="0" w:color="auto"/>
      </w:divBdr>
    </w:div>
    <w:div w:id="2076271165">
      <w:bodyDiv w:val="1"/>
      <w:marLeft w:val="0"/>
      <w:marRight w:val="0"/>
      <w:marTop w:val="0"/>
      <w:marBottom w:val="0"/>
      <w:divBdr>
        <w:top w:val="none" w:sz="0" w:space="0" w:color="auto"/>
        <w:left w:val="none" w:sz="0" w:space="0" w:color="auto"/>
        <w:bottom w:val="none" w:sz="0" w:space="0" w:color="auto"/>
        <w:right w:val="none" w:sz="0" w:space="0" w:color="auto"/>
      </w:divBdr>
    </w:div>
    <w:div w:id="2081058068">
      <w:bodyDiv w:val="1"/>
      <w:marLeft w:val="0"/>
      <w:marRight w:val="0"/>
      <w:marTop w:val="0"/>
      <w:marBottom w:val="0"/>
      <w:divBdr>
        <w:top w:val="none" w:sz="0" w:space="0" w:color="auto"/>
        <w:left w:val="none" w:sz="0" w:space="0" w:color="auto"/>
        <w:bottom w:val="none" w:sz="0" w:space="0" w:color="auto"/>
        <w:right w:val="none" w:sz="0" w:space="0" w:color="auto"/>
      </w:divBdr>
    </w:div>
    <w:div w:id="2081171144">
      <w:bodyDiv w:val="1"/>
      <w:marLeft w:val="0"/>
      <w:marRight w:val="0"/>
      <w:marTop w:val="0"/>
      <w:marBottom w:val="0"/>
      <w:divBdr>
        <w:top w:val="none" w:sz="0" w:space="0" w:color="auto"/>
        <w:left w:val="none" w:sz="0" w:space="0" w:color="auto"/>
        <w:bottom w:val="none" w:sz="0" w:space="0" w:color="auto"/>
        <w:right w:val="none" w:sz="0" w:space="0" w:color="auto"/>
      </w:divBdr>
    </w:div>
    <w:div w:id="2082212667">
      <w:bodyDiv w:val="1"/>
      <w:marLeft w:val="0"/>
      <w:marRight w:val="0"/>
      <w:marTop w:val="0"/>
      <w:marBottom w:val="0"/>
      <w:divBdr>
        <w:top w:val="none" w:sz="0" w:space="0" w:color="auto"/>
        <w:left w:val="none" w:sz="0" w:space="0" w:color="auto"/>
        <w:bottom w:val="none" w:sz="0" w:space="0" w:color="auto"/>
        <w:right w:val="none" w:sz="0" w:space="0" w:color="auto"/>
      </w:divBdr>
    </w:div>
    <w:div w:id="2085641465">
      <w:bodyDiv w:val="1"/>
      <w:marLeft w:val="0"/>
      <w:marRight w:val="0"/>
      <w:marTop w:val="0"/>
      <w:marBottom w:val="0"/>
      <w:divBdr>
        <w:top w:val="none" w:sz="0" w:space="0" w:color="auto"/>
        <w:left w:val="none" w:sz="0" w:space="0" w:color="auto"/>
        <w:bottom w:val="none" w:sz="0" w:space="0" w:color="auto"/>
        <w:right w:val="none" w:sz="0" w:space="0" w:color="auto"/>
      </w:divBdr>
    </w:div>
    <w:div w:id="2088184582">
      <w:bodyDiv w:val="1"/>
      <w:marLeft w:val="0"/>
      <w:marRight w:val="0"/>
      <w:marTop w:val="0"/>
      <w:marBottom w:val="0"/>
      <w:divBdr>
        <w:top w:val="none" w:sz="0" w:space="0" w:color="auto"/>
        <w:left w:val="none" w:sz="0" w:space="0" w:color="auto"/>
        <w:bottom w:val="none" w:sz="0" w:space="0" w:color="auto"/>
        <w:right w:val="none" w:sz="0" w:space="0" w:color="auto"/>
      </w:divBdr>
    </w:div>
    <w:div w:id="2091534790">
      <w:bodyDiv w:val="1"/>
      <w:marLeft w:val="0"/>
      <w:marRight w:val="0"/>
      <w:marTop w:val="0"/>
      <w:marBottom w:val="0"/>
      <w:divBdr>
        <w:top w:val="none" w:sz="0" w:space="0" w:color="auto"/>
        <w:left w:val="none" w:sz="0" w:space="0" w:color="auto"/>
        <w:bottom w:val="none" w:sz="0" w:space="0" w:color="auto"/>
        <w:right w:val="none" w:sz="0" w:space="0" w:color="auto"/>
      </w:divBdr>
    </w:div>
    <w:div w:id="2093121111">
      <w:bodyDiv w:val="1"/>
      <w:marLeft w:val="0"/>
      <w:marRight w:val="0"/>
      <w:marTop w:val="0"/>
      <w:marBottom w:val="0"/>
      <w:divBdr>
        <w:top w:val="none" w:sz="0" w:space="0" w:color="auto"/>
        <w:left w:val="none" w:sz="0" w:space="0" w:color="auto"/>
        <w:bottom w:val="none" w:sz="0" w:space="0" w:color="auto"/>
        <w:right w:val="none" w:sz="0" w:space="0" w:color="auto"/>
      </w:divBdr>
    </w:div>
    <w:div w:id="2097626311">
      <w:bodyDiv w:val="1"/>
      <w:marLeft w:val="0"/>
      <w:marRight w:val="0"/>
      <w:marTop w:val="0"/>
      <w:marBottom w:val="0"/>
      <w:divBdr>
        <w:top w:val="none" w:sz="0" w:space="0" w:color="auto"/>
        <w:left w:val="none" w:sz="0" w:space="0" w:color="auto"/>
        <w:bottom w:val="none" w:sz="0" w:space="0" w:color="auto"/>
        <w:right w:val="none" w:sz="0" w:space="0" w:color="auto"/>
      </w:divBdr>
    </w:div>
    <w:div w:id="2099210873">
      <w:bodyDiv w:val="1"/>
      <w:marLeft w:val="0"/>
      <w:marRight w:val="0"/>
      <w:marTop w:val="0"/>
      <w:marBottom w:val="0"/>
      <w:divBdr>
        <w:top w:val="none" w:sz="0" w:space="0" w:color="auto"/>
        <w:left w:val="none" w:sz="0" w:space="0" w:color="auto"/>
        <w:bottom w:val="none" w:sz="0" w:space="0" w:color="auto"/>
        <w:right w:val="none" w:sz="0" w:space="0" w:color="auto"/>
      </w:divBdr>
    </w:div>
    <w:div w:id="2100440712">
      <w:bodyDiv w:val="1"/>
      <w:marLeft w:val="0"/>
      <w:marRight w:val="0"/>
      <w:marTop w:val="0"/>
      <w:marBottom w:val="0"/>
      <w:divBdr>
        <w:top w:val="none" w:sz="0" w:space="0" w:color="auto"/>
        <w:left w:val="none" w:sz="0" w:space="0" w:color="auto"/>
        <w:bottom w:val="none" w:sz="0" w:space="0" w:color="auto"/>
        <w:right w:val="none" w:sz="0" w:space="0" w:color="auto"/>
      </w:divBdr>
    </w:div>
    <w:div w:id="2115588974">
      <w:bodyDiv w:val="1"/>
      <w:marLeft w:val="0"/>
      <w:marRight w:val="0"/>
      <w:marTop w:val="0"/>
      <w:marBottom w:val="0"/>
      <w:divBdr>
        <w:top w:val="none" w:sz="0" w:space="0" w:color="auto"/>
        <w:left w:val="none" w:sz="0" w:space="0" w:color="auto"/>
        <w:bottom w:val="none" w:sz="0" w:space="0" w:color="auto"/>
        <w:right w:val="none" w:sz="0" w:space="0" w:color="auto"/>
      </w:divBdr>
    </w:div>
    <w:div w:id="2124181219">
      <w:bodyDiv w:val="1"/>
      <w:marLeft w:val="0"/>
      <w:marRight w:val="0"/>
      <w:marTop w:val="0"/>
      <w:marBottom w:val="0"/>
      <w:divBdr>
        <w:top w:val="none" w:sz="0" w:space="0" w:color="auto"/>
        <w:left w:val="none" w:sz="0" w:space="0" w:color="auto"/>
        <w:bottom w:val="none" w:sz="0" w:space="0" w:color="auto"/>
        <w:right w:val="none" w:sz="0" w:space="0" w:color="auto"/>
      </w:divBdr>
    </w:div>
    <w:div w:id="2126466182">
      <w:bodyDiv w:val="1"/>
      <w:marLeft w:val="0"/>
      <w:marRight w:val="0"/>
      <w:marTop w:val="0"/>
      <w:marBottom w:val="0"/>
      <w:divBdr>
        <w:top w:val="none" w:sz="0" w:space="0" w:color="auto"/>
        <w:left w:val="none" w:sz="0" w:space="0" w:color="auto"/>
        <w:bottom w:val="none" w:sz="0" w:space="0" w:color="auto"/>
        <w:right w:val="none" w:sz="0" w:space="0" w:color="auto"/>
      </w:divBdr>
    </w:div>
    <w:div w:id="2128237415">
      <w:bodyDiv w:val="1"/>
      <w:marLeft w:val="0"/>
      <w:marRight w:val="0"/>
      <w:marTop w:val="0"/>
      <w:marBottom w:val="0"/>
      <w:divBdr>
        <w:top w:val="none" w:sz="0" w:space="0" w:color="auto"/>
        <w:left w:val="none" w:sz="0" w:space="0" w:color="auto"/>
        <w:bottom w:val="none" w:sz="0" w:space="0" w:color="auto"/>
        <w:right w:val="none" w:sz="0" w:space="0" w:color="auto"/>
      </w:divBdr>
    </w:div>
    <w:div w:id="2129659472">
      <w:bodyDiv w:val="1"/>
      <w:marLeft w:val="0"/>
      <w:marRight w:val="0"/>
      <w:marTop w:val="0"/>
      <w:marBottom w:val="0"/>
      <w:divBdr>
        <w:top w:val="none" w:sz="0" w:space="0" w:color="auto"/>
        <w:left w:val="none" w:sz="0" w:space="0" w:color="auto"/>
        <w:bottom w:val="none" w:sz="0" w:space="0" w:color="auto"/>
        <w:right w:val="none" w:sz="0" w:space="0" w:color="auto"/>
      </w:divBdr>
    </w:div>
    <w:div w:id="2138335541">
      <w:bodyDiv w:val="1"/>
      <w:marLeft w:val="0"/>
      <w:marRight w:val="0"/>
      <w:marTop w:val="0"/>
      <w:marBottom w:val="0"/>
      <w:divBdr>
        <w:top w:val="none" w:sz="0" w:space="0" w:color="auto"/>
        <w:left w:val="none" w:sz="0" w:space="0" w:color="auto"/>
        <w:bottom w:val="none" w:sz="0" w:space="0" w:color="auto"/>
        <w:right w:val="none" w:sz="0" w:space="0" w:color="auto"/>
      </w:divBdr>
    </w:div>
    <w:div w:id="2144274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teve\github\blocky_madi\MADI\MADI\tesis.docx" TargetMode="External"/><Relationship Id="rId117" Type="http://schemas.openxmlformats.org/officeDocument/2006/relationships/image" Target="media/image77.png"/><Relationship Id="rId21" Type="http://schemas.openxmlformats.org/officeDocument/2006/relationships/hyperlink" Target="file:///C:\Users\Steve\github\blocky_madi\MADI\MADI\tesis.docx"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2.jpeg"/><Relationship Id="rId16" Type="http://schemas.openxmlformats.org/officeDocument/2006/relationships/hyperlink" Target="file:///C:\Users\Steve\github\blocky_madi\MADI\MADI\tesis.docx" TargetMode="External"/><Relationship Id="rId107" Type="http://schemas.openxmlformats.org/officeDocument/2006/relationships/image" Target="media/image67.png"/><Relationship Id="rId11" Type="http://schemas.openxmlformats.org/officeDocument/2006/relationships/hyperlink" Target="file:///C:\Users\Steve\github\blocky_madi\MADI\MADI\tesis.docx" TargetMode="External"/><Relationship Id="rId32" Type="http://schemas.openxmlformats.org/officeDocument/2006/relationships/hyperlink" Target="file:///C:\Users\Steve\github\blocky_madi\MADI\MADI\tesis.docx" TargetMode="External"/><Relationship Id="rId37" Type="http://schemas.openxmlformats.org/officeDocument/2006/relationships/hyperlink" Target="file:///C:\Users\Steve\github\blocky_madi\MADI\MADI\tesis.docx"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62.png"/><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hyperlink" Target="file:///C:\Users\Steve\github\blocky_madi\MADI\MADI\tesis.docx" TargetMode="External"/><Relationship Id="rId27" Type="http://schemas.openxmlformats.org/officeDocument/2006/relationships/hyperlink" Target="file:///C:\Users\Steve\github\blocky_madi\MADI\MADI\tesis.docx" TargetMode="External"/><Relationship Id="rId43" Type="http://schemas.openxmlformats.org/officeDocument/2006/relationships/image" Target="media/image3.png"/><Relationship Id="rId48" Type="http://schemas.openxmlformats.org/officeDocument/2006/relationships/image" Target="media/image8.png"/><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image" Target="media/image73.jpeg"/><Relationship Id="rId118" Type="http://schemas.openxmlformats.org/officeDocument/2006/relationships/image" Target="media/image78.png"/><Relationship Id="rId80" Type="http://schemas.openxmlformats.org/officeDocument/2006/relationships/image" Target="media/image40.png"/><Relationship Id="rId85" Type="http://schemas.openxmlformats.org/officeDocument/2006/relationships/image" Target="media/image45.png"/><Relationship Id="rId12" Type="http://schemas.openxmlformats.org/officeDocument/2006/relationships/hyperlink" Target="file:///C:\Users\Steve\github\blocky_madi\MADI\MADI\tesis.docx" TargetMode="External"/><Relationship Id="rId17" Type="http://schemas.openxmlformats.org/officeDocument/2006/relationships/hyperlink" Target="file:///C:\Users\Steve\github\blocky_madi\MADI\MADI\tesis.docx" TargetMode="External"/><Relationship Id="rId33" Type="http://schemas.openxmlformats.org/officeDocument/2006/relationships/hyperlink" Target="file:///C:\Users\Steve\github\blocky_madi\MADI\MADI\tesis.docx" TargetMode="External"/><Relationship Id="rId38" Type="http://schemas.openxmlformats.org/officeDocument/2006/relationships/hyperlink" Target="file:///C:\Users\Steve\github\blocky_madi\MADI\MADI\tesis.docx" TargetMode="External"/><Relationship Id="rId59" Type="http://schemas.openxmlformats.org/officeDocument/2006/relationships/image" Target="media/image19.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theme" Target="theme/theme1.xml"/><Relationship Id="rId54" Type="http://schemas.openxmlformats.org/officeDocument/2006/relationships/image" Target="media/image14.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teve\github\blocky_madi\MADI\MADI\tesis.docx" TargetMode="External"/><Relationship Id="rId28" Type="http://schemas.openxmlformats.org/officeDocument/2006/relationships/hyperlink" Target="file:///C:\Users\Steve\github\blocky_madi\MADI\MADI\tesis.docx" TargetMode="External"/><Relationship Id="rId49" Type="http://schemas.openxmlformats.org/officeDocument/2006/relationships/image" Target="media/image9.png"/><Relationship Id="rId114" Type="http://schemas.openxmlformats.org/officeDocument/2006/relationships/image" Target="media/image74.png"/><Relationship Id="rId119" Type="http://schemas.openxmlformats.org/officeDocument/2006/relationships/footer" Target="footer1.xml"/><Relationship Id="rId44" Type="http://schemas.openxmlformats.org/officeDocument/2006/relationships/image" Target="media/image4.png"/><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image" Target="media/image41.png"/><Relationship Id="rId86" Type="http://schemas.openxmlformats.org/officeDocument/2006/relationships/image" Target="media/image46.png"/><Relationship Id="rId13" Type="http://schemas.openxmlformats.org/officeDocument/2006/relationships/hyperlink" Target="file:///C:\Users\Steve\github\blocky_madi\MADI\MADI\tesis.docx" TargetMode="External"/><Relationship Id="rId18" Type="http://schemas.openxmlformats.org/officeDocument/2006/relationships/hyperlink" Target="file:///C:\Users\Steve\github\blocky_madi\MADI\MADI\tesis.docx" TargetMode="External"/><Relationship Id="rId39" Type="http://schemas.openxmlformats.org/officeDocument/2006/relationships/hyperlink" Target="file:///C:\Users\Steve\github\blocky_madi\MADI\MADI\tesis.docx" TargetMode="External"/><Relationship Id="rId109" Type="http://schemas.openxmlformats.org/officeDocument/2006/relationships/image" Target="media/image69.png"/><Relationship Id="rId34" Type="http://schemas.openxmlformats.org/officeDocument/2006/relationships/hyperlink" Target="file:///C:\Users\Steve\github\blocky_madi\MADI\MADI\tesis.docx"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header" Target="header1.xml"/><Relationship Id="rId125" Type="http://schemas.microsoft.com/office/2016/09/relationships/commentsIds" Target="commentsIds.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file:///C:\Users\Steve\github\blocky_madi\MADI\MADI\tesis.docx" TargetMode="External"/><Relationship Id="rId24" Type="http://schemas.openxmlformats.org/officeDocument/2006/relationships/hyperlink" Target="file:///C:\Users\Steve\github\blocky_madi\MADI\MADI\tesis.docx" TargetMode="External"/><Relationship Id="rId40" Type="http://schemas.openxmlformats.org/officeDocument/2006/relationships/hyperlink" Target="file:///C:\Users\Steve\github\blocky_madi\MADI\MADI\tesis.docx" TargetMode="External"/><Relationship Id="rId45" Type="http://schemas.openxmlformats.org/officeDocument/2006/relationships/image" Target="media/image5.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61" Type="http://schemas.openxmlformats.org/officeDocument/2006/relationships/image" Target="media/image21.png"/><Relationship Id="rId82" Type="http://schemas.openxmlformats.org/officeDocument/2006/relationships/image" Target="media/image42.png"/><Relationship Id="rId19" Type="http://schemas.openxmlformats.org/officeDocument/2006/relationships/hyperlink" Target="file:///C:\Users\Steve\github\blocky_madi\MADI\MADI\tesis.docx" TargetMode="External"/><Relationship Id="rId14" Type="http://schemas.openxmlformats.org/officeDocument/2006/relationships/hyperlink" Target="file:///C:\Users\Steve\github\blocky_madi\MADI\MADI\tesis.docx" TargetMode="External"/><Relationship Id="rId30" Type="http://schemas.openxmlformats.org/officeDocument/2006/relationships/hyperlink" Target="file:///C:\Users\Steve\github\blocky_madi\MADI\MADI\tesis.docx" TargetMode="External"/><Relationship Id="rId35" Type="http://schemas.openxmlformats.org/officeDocument/2006/relationships/hyperlink" Target="file:///C:\Users\Steve\github\blocky_madi\MADI\MADI\tesis.docx"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8" Type="http://schemas.openxmlformats.org/officeDocument/2006/relationships/comments" Target="comments.xml"/><Relationship Id="rId51" Type="http://schemas.openxmlformats.org/officeDocument/2006/relationships/image" Target="media/image11.png"/><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footer" Target="footer2.xml"/><Relationship Id="rId3" Type="http://schemas.openxmlformats.org/officeDocument/2006/relationships/styles" Target="styles.xml"/><Relationship Id="rId25" Type="http://schemas.openxmlformats.org/officeDocument/2006/relationships/hyperlink" Target="file:///C:\Users\Steve\github\blocky_madi\MADI\MADI\tesis.docx" TargetMode="External"/><Relationship Id="rId46" Type="http://schemas.openxmlformats.org/officeDocument/2006/relationships/image" Target="media/image6.png"/><Relationship Id="rId67" Type="http://schemas.openxmlformats.org/officeDocument/2006/relationships/image" Target="media/image27.png"/><Relationship Id="rId116" Type="http://schemas.openxmlformats.org/officeDocument/2006/relationships/image" Target="media/image76.png"/><Relationship Id="rId20" Type="http://schemas.openxmlformats.org/officeDocument/2006/relationships/hyperlink" Target="file:///C:\Users\Steve\github\blocky_madi\MADI\MADI\tesis.docx" TargetMode="External"/><Relationship Id="rId41" Type="http://schemas.openxmlformats.org/officeDocument/2006/relationships/image" Target="media/image1.png"/><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png"/><Relationship Id="rId15" Type="http://schemas.openxmlformats.org/officeDocument/2006/relationships/hyperlink" Target="file:///C:\Users\Steve\github\blocky_madi\MADI\MADI\tesis.docx" TargetMode="External"/><Relationship Id="rId36" Type="http://schemas.openxmlformats.org/officeDocument/2006/relationships/hyperlink" Target="file:///C:\Users\Steve\github\blocky_madi\MADI\MADI\tesis.docx" TargetMode="External"/><Relationship Id="rId57" Type="http://schemas.openxmlformats.org/officeDocument/2006/relationships/image" Target="media/image17.png"/><Relationship Id="rId106" Type="http://schemas.openxmlformats.org/officeDocument/2006/relationships/image" Target="media/image66.png"/><Relationship Id="rId10" Type="http://schemas.openxmlformats.org/officeDocument/2006/relationships/hyperlink" Target="file:///C:\Users\Steve\github\blocky_madi\MADI\MADI\tesis.docx" TargetMode="External"/><Relationship Id="rId31" Type="http://schemas.openxmlformats.org/officeDocument/2006/relationships/hyperlink" Target="file:///C:\Users\Steve\github\blocky_madi\MADI\MADI\tesis.docx" TargetMode="External"/><Relationship Id="rId52" Type="http://schemas.openxmlformats.org/officeDocument/2006/relationships/image" Target="media/image12.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jeannette-m.-wing-2006-computational-thinking</b:Tag>
    <b:SourceType>JournalArticle</b:SourceType>
    <b:Title>Computational Thinking</b:Title>
    <b:Year>2006</b:Year>
    <b:Author>
      <b:Author>
        <b:NameList>
          <b:Person>
            <b:Last>Jeannette M. Wing</b:Last>
          </b:Person>
        </b:NameList>
      </b:Author>
    </b:Author>
    <b:JournalName>Viewpoint</b:JournalName>
    <b:Volume>49</b:Volume>
    <b:Issue>3</b:Issue>
    <b:RefOrder>4</b:RefOrder>
  </b:Source>
  <b:Source>
    <b:Tag>berrocoso-rosa-red-revista-de-educación-a-distancia-el-pensamiento-computacional-y-las-nuevas-ecologías-del-aprendizaje-computacional-thinking-and-new-learning-ecologies</b:Tag>
    <b:SourceType>Report</b:SourceType>
    <b:Title>RED-Revista de Educación a Distancia El pensamiento computacional y las nuevas ecologías del aprendizaje Computacional thinking and new learning ecologies</b:Title>
    <b:Author>
      <b:Author>
        <b:NameList>
          <b:Person>
            <b:First>Jesús Valverde</b:First>
            <b:Last>Berrocoso</b:Last>
          </b:Person>
          <b:Person>
            <b:First>María</b:First>
            <b:Last>Rosa</b:Last>
          </b:Person>
          <b:Person>
            <b:First>Fernández</b:First>
            <b:Last>Sánchez</b:Last>
          </b:Person>
          <b:Person>
            <b:First>María</b:First>
            <b:Last>Del Carmen</b:Last>
          </b:Person>
          <b:Person>
            <b:First>Garrido</b:First>
            <b:Last>Arroyo</b:Last>
          </b:Person>
        </b:NameList>
      </b:Author>
    </b:Author>
    <b:RefOrder>5</b:RefOrder>
  </b:Source>
  <b:Source>
    <b:Tag>zapata-ros-2015-pensamiento-computacional:-una-nueva-alfabetización-digital-computational-thinking:-a-new-digital-literacy</b:Tag>
    <b:SourceType>Report</b:SourceType>
    <b:Title>Pensamiento computacional: Una nueva alfabetización digital Computational Thinking: A New Digital Literacy</b:Title>
    <b:Year>2015</b:Year>
    <b:Author>
      <b:Author>
        <b:NameList>
          <b:Person>
            <b:First>Miguel</b:First>
            <b:Last>Zapata-Ros</b:Last>
          </b:Person>
        </b:NameList>
      </b:Author>
    </b:Author>
    <b:Pages>15</b:Pages>
    <b:RefOrder>6</b:RefOrder>
  </b:Source>
  <b:Source>
    <b:Tag>sáez-lópez-cózar-gutiérrez-2017-programación-visual-por-bloques-en-educación-primaria:-aprendiendo-y-creando-contenidos-en-ciencias-sociales</b:Tag>
    <b:SourceType>JournalArticle</b:SourceType>
    <b:Title>Programación visual por bloques en Educación Primaria: Aprendiendo y creando contenidos en Ciencias Sociales</b:Title>
    <b:Year>2017</b:Year>
    <b:Author>
      <b:Author>
        <b:NameList>
          <b:Person>
            <b:First>José Manuel</b:First>
            <b:Last>Sáez-López</b:Last>
          </b:Person>
          <b:Person>
            <b:First>Ramón</b:First>
            <b:Last>Cózar-Gutiérrez</b:Last>
          </b:Person>
        </b:NameList>
      </b:Author>
    </b:Author>
    <b:JournalName>Revista Complutense de Educacion</b:JournalName>
    <b:Pages>409-426</b:Pages>
    <b:Volume>28</b:Volume>
    <b:Issue>2</b:Issue>
    <b:StandardNumber>10.5209/rev_RCED.2017.v28.n2.49381</b:StandardNumber>
    <b:Publisher>Universidad Complutense de Madrid</b:Publisher>
    <b:RefOrder>7</b:RefOrder>
  </b:Source>
  <b:Source>
    <b:Tag>Goo18</b:Tag>
    <b:SourceType>InternetSite</b:SourceType>
    <b:Guid>{E7B6658D-9634-4C15-81D4-002BCC27F7DE}</b:Guid>
    <b:Author>
      <b:Author>
        <b:Corporate>Google</b:Corporate>
      </b:Author>
    </b:Author>
    <b:Title>Google for Education - Blockly</b:Title>
    <b:InternetSiteTitle>Introduction to Blockly</b:InternetSiteTitle>
    <b:Year>2018</b:Year>
    <b:Month>Septiembre</b:Month>
    <b:Day>20</b:Day>
    <b:URL>https://developers.google.com/blockly/guides/overview</b:URL>
    <b:RefOrder>8</b:RefOrder>
  </b:Source>
  <b:Source>
    <b:Tag>MIT12</b:Tag>
    <b:SourceType>InternetSite</b:SourceType>
    <b:Guid>{ACB42FCC-C183-4CBA-87A5-9194287BD5E5}</b:Guid>
    <b:Author>
      <b:Author>
        <b:Corporate>MIT</b:Corporate>
      </b:Author>
    </b:Author>
    <b:Title>MIT App Inventor</b:Title>
    <b:InternetSiteTitle>About Us</b:InternetSiteTitle>
    <b:Year>2012</b:Year>
    <b:URL>http://appinventor.mit.edu/about-us</b:URL>
    <b:RefOrder>9</b:RefOrder>
  </b:Source>
  <b:Source>
    <b:Tag>Mic</b:Tag>
    <b:SourceType>InternetSite</b:SourceType>
    <b:Guid>{3D9E546A-A7F1-479F-9E7E-635A216B40E3}</b:Guid>
    <b:Author>
      <b:Author>
        <b:Corporate>Micro:Bit Educational Foundation</b:Corporate>
      </b:Author>
    </b:Author>
    <b:Title>Micro:Bit</b:Title>
    <b:InternetSiteTitle>Start your micro:bit adventure!</b:InternetSiteTitle>
    <b:URL>https://microbit.org/guide/</b:URL>
    <b:RefOrder>10</b:RefOrder>
  </b:Source>
  <b:Source>
    <b:Tag>Cod13</b:Tag>
    <b:SourceType>InternetSite</b:SourceType>
    <b:Guid>{6469C691-17D9-46FA-99EE-F8CFB4A1E85F}</b:Guid>
    <b:Author>
      <b:Author>
        <b:Corporate>Code</b:Corporate>
      </b:Author>
    </b:Author>
    <b:Title>Code</b:Title>
    <b:InternetSiteTitle>About Us</b:InternetSiteTitle>
    <b:Year>2013</b:Year>
    <b:URL>https://code.org/international/about</b:URL>
    <b:RefOrder>11</b:RefOrder>
  </b:Source>
  <b:Source>
    <b:Tag>NOV19</b:Tag>
    <b:SourceType>InternetSite</b:SourceType>
    <b:Guid>{912069A8-5627-4544-8401-3FCFC8B0C10D}</b:Guid>
    <b:Author>
      <b:Author>
        <b:Corporate>NOVA Labs</b:Corporate>
      </b:Author>
    </b:Author>
    <b:Title>NOVA Labs</b:Title>
    <b:InternetSiteTitle>ABOUT</b:InternetSiteTitle>
    <b:Year>2019</b:Year>
    <b:URL>https://www.pbs.org/wgbh/nova/labs/about/</b:URL>
    <b:RefOrder>13</b:RefOrder>
  </b:Source>
  <b:Source>
    <b:Tag>Atl19</b:Tag>
    <b:SourceType>InternetSite</b:SourceType>
    <b:Guid>{4BD64819-5DC8-4909-A1CD-B17245AFC2E0}</b:Guid>
    <b:Author>
      <b:Author>
        <b:Corporate>Atlassian Marketplace</b:Corporate>
      </b:Author>
    </b:Author>
    <b:Title>AutoBlocks for Jira</b:Title>
    <b:InternetSiteTitle>More details</b:InternetSiteTitle>
    <b:Year>2019</b:Year>
    <b:URL>https://marketplace.atlassian.com/apps/1219915/autoblocks-for-jira?hosting=server&amp;tab=overview</b:URL>
    <b:RefOrder>12</b:RefOrder>
  </b:Source>
  <b:Source>
    <b:Tag>Har16</b:Tag>
    <b:SourceType>JournalArticle</b:SourceType>
    <b:Guid>{ECF1947A-7E1E-4EE6-908D-F3BA54287169}</b:Guid>
    <b:Title>Learning programming from tutorials and code puzzles: Children's perceptions of value. In Visual Languages and Human-Centric Computing (VL/HCC)</b:Title>
    <b:JournalName>IEEE Symposium</b:JournalName>
    <b:Year>2016</b:Year>
    <b:Pages>59-67</b:Pages>
    <b:Author>
      <b:Author>
        <b:NameList>
          <b:Person>
            <b:Last>Harms</b:Last>
            <b:Middle>J</b:Middle>
            <b:First>K</b:First>
          </b:Person>
          <b:Person>
            <b:Last>Balzuweit</b:Last>
            <b:First>E</b:First>
          </b:Person>
          <b:Person>
            <b:Last>Chen</b:Last>
            <b:First>J</b:First>
          </b:Person>
          <b:Person>
            <b:Last>Kelleher</b:Last>
            <b:First>C</b:First>
          </b:Person>
        </b:NameList>
      </b:Author>
    </b:Author>
    <b:RefOrder>1</b:RefOrder>
  </b:Source>
  <b:Source>
    <b:Tag>SAa46</b:Tag>
    <b:SourceType>JournalArticle</b:SourceType>
    <b:Guid>{4239898C-CA59-428F-B980-85F749C8AAF8}</b:Guid>
    <b:Title>From Sonic Pi to Overtone: Creative Musical Experiences with Domain- Specific and Functional Languages.</b:Title>
    <b:Year>2013</b:Year>
    <b:JournalName>ACM SIGPLAN Workshop on Functional Art, Music, Modeling, and Design</b:JournalName>
    <b:Pages>35-46</b:Pages>
    <b:Author>
      <b:Author>
        <b:NameList>
          <b:Person>
            <b:Last>Aaron</b:Last>
            <b:First>S</b:First>
          </b:Person>
          <b:Person>
            <b:Last>Blackwell</b:Last>
            <b:First>A</b:First>
            <b:Middle>F</b:Middle>
          </b:Person>
        </b:NameList>
      </b:Author>
    </b:Author>
    <b:RefOrder>3</b:RefOrder>
  </b:Source>
  <b:Source>
    <b:Tag>San09</b:Tag>
    <b:SourceType>DocumentFromInternetSite</b:SourceType>
    <b:Guid>{43D9AB9A-F714-4267-B64D-FE720AAD5031}</b:Guid>
    <b:Title>The Technology Teacher</b:Title>
    <b:Year>2009</b:Year>
    <b:Author>
      <b:Author>
        <b:NameList>
          <b:Person>
            <b:Last>Sanders</b:Last>
            <b:First>Mark</b:First>
          </b:Person>
        </b:NameList>
      </b:Author>
    </b:Author>
    <b:InternetSiteTitle>STEM, STEM Education, STEMmania</b:InternetSiteTitle>
    <b:Month>Diciembre/Enero</b:Month>
    <b:URL>https://vtechworks.lib.vt.edu/bitstream/handle/10919/51616/STEMmania.pdf?sequence=1&amp;isAllowed=y</b:URL>
    <b:RefOrder>2</b:RefOrder>
  </b:Source>
  <b:Source>
    <b:Tag>Esp16</b:Tag>
    <b:SourceType>InternetSite</b:SourceType>
    <b:Guid>{96D5B79A-095D-4454-9354-4299A7565606}</b:Guid>
    <b:Author>
      <b:Author>
        <b:NameList>
          <b:Person>
            <b:Last>Systems</b:Last>
            <b:First>Espressif</b:First>
          </b:Person>
        </b:NameList>
      </b:Author>
    </b:Author>
    <b:Title>The Internet of Things with ESP32</b:Title>
    <b:InternetSiteTitle>Features &amp; Specifications</b:InternetSiteTitle>
    <b:Year>2016</b:Year>
    <b:URL>http://esp32.net/</b:URL>
    <b:RefOrder>14</b:RefOrder>
  </b:Source>
  <b:Source>
    <b:Tag>Mic18</b:Tag>
    <b:SourceType>InternetSite</b:SourceType>
    <b:Guid>{75D6FA53-513F-4704-A0AC-9B626306B8D7}</b:Guid>
    <b:Author>
      <b:Author>
        <b:NameList>
          <b:Person>
            <b:Last>MicroPython</b:Last>
          </b:Person>
        </b:NameList>
      </b:Author>
    </b:Author>
    <b:Title>MicroPython</b:Title>
    <b:InternetSiteTitle>Proper Python with hardware-specific modules </b:InternetSiteTitle>
    <b:Year>2018</b:Year>
    <b:URL>https://micropython.org/</b:URL>
    <b:RefOrder>15</b:RefOrder>
  </b:Source>
  <b:Source>
    <b:Tag>WiF20</b:Tag>
    <b:SourceType>InternetSite</b:SourceType>
    <b:Guid>{B2182262-B9BE-4301-9613-AA2B98E95B26}</b:Guid>
    <b:Author>
      <b:Author>
        <b:NameList>
          <b:Person>
            <b:Last>Alliance</b:Last>
            <b:First>Wi-Fi</b:First>
          </b:Person>
        </b:NameList>
      </b:Author>
    </b:Author>
    <b:Title>Wi-Fi Alliance</b:Title>
    <b:InternetSiteTitle>Who We Are</b:InternetSiteTitle>
    <b:Year>2020</b:Year>
    <b:URL>https://www.wi-fi.org/who-we-are</b:URL>
    <b:RefOrder>16</b:RefOrder>
  </b:Source>
  <b:Source>
    <b:Tag>Def09</b:Tag>
    <b:SourceType>InternetSite</b:SourceType>
    <b:Guid>{4BD8D87C-25A2-460D-9523-C02DA718E603}</b:Guid>
    <b:Author>
      <b:Author>
        <b:Corporate>Definición </b:Corporate>
      </b:Author>
    </b:Author>
    <b:Title>Definición </b:Title>
    <b:InternetSiteTitle>Bluetooth</b:InternetSiteTitle>
    <b:Year>2009</b:Year>
    <b:URL>https://definicion.de/bluetooth/</b:URL>
    <b:RefOrder>17</b:RefOrder>
  </b:Source>
  <b:Source>
    <b:Tag>Blu20</b:Tag>
    <b:SourceType>InternetSite</b:SourceType>
    <b:Guid>{3B26F6ED-B975-4178-A1EE-BC8301A30C40}</b:Guid>
    <b:Author>
      <b:Author>
        <b:Corporate>Bluetooth</b:Corporate>
      </b:Author>
    </b:Author>
    <b:Title>Bluetooth</b:Title>
    <b:InternetSiteTitle>Bluetooth</b:InternetSiteTitle>
    <b:Year>2020</b:Year>
    <b:URL>https://www.bluetooth.com/</b:URL>
    <b:RefOrder>18</b:RefOrder>
  </b:Source>
  <b:Source>
    <b:Tag>Góm18</b:Tag>
    <b:SourceType>InternetSite</b:SourceType>
    <b:Guid>{40039363-B933-4F18-9EC7-3989CA075D82}</b:Guid>
    <b:Title>Rincon Ingenieril</b:Title>
    <b:InternetSiteTitle>PWM</b:InternetSiteTitle>
    <b:Year>2018</b:Year>
    <b:URL>https://www.rinconingenieril.es/que-es-pwm-y-para-que-sirve/</b:URL>
    <b:Author>
      <b:Author>
        <b:NameList>
          <b:Person>
            <b:Last>Gómez</b:Last>
            <b:First>Enrique</b:First>
          </b:Person>
        </b:NameList>
      </b:Author>
    </b:Author>
    <b:RefOrder>19</b:RefOrder>
  </b:Source>
  <b:Source>
    <b:Tag>Par19</b:Tag>
    <b:SourceType>InternetSite</b:SourceType>
    <b:Guid>{00E6B939-9956-47B5-BBA9-0B4657CC42FF}</b:Guid>
    <b:Title>Ehorus</b:Title>
    <b:Year>2019</b:Year>
    <b:Author>
      <b:Author>
        <b:NameList>
          <b:Person>
            <b:Last>Pardo</b:Last>
            <b:First>Dimas</b:First>
          </b:Person>
        </b:NameList>
      </b:Author>
    </b:Author>
    <b:InternetSiteTitle>¿Ser o no ser? ¡No! ¿Qué es websocket? Esa es la cuestión</b:InternetSiteTitle>
    <b:Month>Abril</b:Month>
    <b:Day>11</b:Day>
    <b:URL>https://ehorus.com/es/que-es-websocket/</b:URL>
    <b:RefOrder>20</b:RefOrder>
  </b:Source>
  <b:Source>
    <b:Tag>Mag</b:Tag>
    <b:SourceType>InternetSite</b:SourceType>
    <b:Guid>{6570DFE4-65F6-4C9E-96E6-53EF0491A173}</b:Guid>
    <b:Title>Propagación del sonido</b:Title>
    <b:Author>
      <b:Author>
        <b:NameList>
          <b:Person>
            <b:Last>Maggiolo</b:Last>
            <b:First>Daniel</b:First>
          </b:Person>
        </b:NameList>
      </b:Author>
    </b:Author>
    <b:InternetSiteTitle>Eumus</b:InternetSiteTitle>
    <b:URL>https://www.eumus.edu.uy/docentes/maggiolo/acuapu/prp.html</b:URL>
    <b:RefOrder>25</b:RefOrder>
  </b:Source>
  <b:Source>
    <b:Tag>Key</b:Tag>
    <b:SourceType>InternetSite</b:SourceType>
    <b:Guid>{33172BF6-B3B0-43C8-93C0-677050915136}</b:Guid>
    <b:Author>
      <b:Author>
        <b:Corporate>Keyence Corporation</b:Corporate>
      </b:Author>
    </b:Author>
    <b:Title>¿Qué es un sensor ultrasónico?</b:Title>
    <b:InternetSiteTitle>Keyence</b:InternetSiteTitle>
    <b:URL>https://www.keyence.com.mx/ss/products/sensor/sensorbasics/ultrasonic/info/</b:URL>
    <b:RefOrder>24</b:RefOrder>
  </b:Source>
  <b:Source>
    <b:Tag>Nay16</b:Tag>
    <b:SourceType>InternetSite</b:SourceType>
    <b:Guid>{01B696D7-BF84-4A85-90FE-32F3988FF817}</b:Guid>
    <b:Author>
      <b:Author>
        <b:Corporate>NayLamp Mechatronics</b:Corporate>
      </b:Author>
    </b:Author>
    <b:Title>Tutorial MPU6050, Acelerómetro y Giroscopio</b:Title>
    <b:InternetSiteTitle>NayLamp Mechatronics</b:InternetSiteTitle>
    <b:Year>2016</b:Year>
    <b:URL>https://naylampmechatronics.com/blog/45_Tutorial-MPU6050-Aceler%C3%B3metro-y-Giroscopio.html</b:URL>
    <b:RefOrder>26</b:RefOrder>
  </b:Source>
  <b:Source>
    <b:Tag>Bri</b:Tag>
    <b:SourceType>InternetSite</b:SourceType>
    <b:Guid>{7B841749-965E-4EB9-9602-5A52FD25091A}</b:Guid>
    <b:Author>
      <b:Author>
        <b:Corporate>BricoGeek</b:Corporate>
      </b:Author>
    </b:Author>
    <b:Title>LED NeoPixel</b:Title>
    <b:InternetSiteTitle>BricoGeek</b:InternetSiteTitle>
    <b:URL>https://tienda.bricogeek.com/110-led-neopixel</b:URL>
    <b:RefOrder>22</b:RefOrder>
  </b:Source>
  <b:Source>
    <b:Tag>Web06</b:Tag>
    <b:SourceType>InternetSite</b:SourceType>
    <b:Guid>{159A07F6-53C2-4E66-9E20-B11D38AE43F5}</b:Guid>
    <b:Author>
      <b:Author>
        <b:Corporate>Web Archive Org</b:Corporate>
      </b:Author>
    </b:Author>
    <b:Title>Almost a shape/technology/Piano frequencies/Piano frequency table.pl</b:Title>
    <b:InternetSiteTitle>Web Archive Org</b:InternetSiteTitle>
    <b:Year>2006</b:Year>
    <b:Month>Julio</b:Month>
    <b:Day>27</b:Day>
    <b:URL>https://web.archive.org/web/20070305040009/http://wiki.highinbcgallery.com/index.php/Almost_a_shape/technology/Piano_frequencies/Piano_frequency_table.pl</b:URL>
    <b:RefOrder>21</b:RefOrder>
  </b:Source>
  <b:Source>
    <b:Tag>ROT08</b:Tag>
    <b:SourceType>InternetSite</b:SourceType>
    <b:Guid>{7D7F2E98-EAFD-4838-9DD5-795CBEA9A2A6}</b:Guid>
    <b:Author>
      <b:Author>
        <b:Corporate>ROTOTAON</b:Corporate>
      </b:Author>
    </b:Author>
    <b:Title>ROTOTAON</b:Title>
    <b:InternetSiteTitle>Raspberry Pi ESP32 MicroPython Touch &amp; Sound Tutorial</b:InternetSiteTitle>
    <b:Year>2008</b:Year>
    <b:Month>Marzo</b:Month>
    <b:Day>1</b:Day>
    <b:URL>https://www.rototron.info/raspberry-pi-esp32-micropython-touch-sound-tutorial/</b:URL>
    <b:RefOrder>27</b:RefOrder>
  </b:Source>
  <b:Source>
    <b:Tag>Mic19</b:Tag>
    <b:SourceType>DocumentFromInternetSite</b:SourceType>
    <b:Guid>{771B649C-CDD9-431E-8CB1-BF31A34516CA}</b:Guid>
    <b:Title>MicroPython 1,12</b:Title>
    <b:Year>2019</b:Year>
    <b:Author>
      <b:Author>
        <b:Corporate>MicroPython.org</b:Corporate>
      </b:Author>
    </b:Author>
    <b:InternetSiteTitle>WebREPL (web browser interactive prompt)</b:InternetSiteTitle>
    <b:Month>Diciembre</b:Month>
    <b:Day>20</b:Day>
    <b:URL>https://docs.micropython.org/en/latest/esp32/quickref.html#webrepl-web-browser-interactive-prompt</b:URL>
    <b:RefOrder>23</b:RefOrder>
  </b:Source>
</b:Sources>
</file>

<file path=customXml/itemProps1.xml><?xml version="1.0" encoding="utf-8"?>
<ds:datastoreItem xmlns:ds="http://schemas.openxmlformats.org/officeDocument/2006/customXml" ds:itemID="{EF5B9C9A-5319-48C7-9014-EC342B37A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TotalTime>
  <Pages>46</Pages>
  <Words>10626</Words>
  <Characters>58447</Characters>
  <Application>Microsoft Office Word</Application>
  <DocSecurity>0</DocSecurity>
  <Lines>487</Lines>
  <Paragraphs>137</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68936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miscelanea tutin</dc:creator>
  <cp:keywords/>
  <dc:description/>
  <cp:lastModifiedBy>Steven Ortiz</cp:lastModifiedBy>
  <cp:revision>10</cp:revision>
  <dcterms:created xsi:type="dcterms:W3CDTF">2020-07-04T03:47:00Z</dcterms:created>
  <dcterms:modified xsi:type="dcterms:W3CDTF">2020-07-06T03:15:00Z</dcterms:modified>
</cp:coreProperties>
</file>